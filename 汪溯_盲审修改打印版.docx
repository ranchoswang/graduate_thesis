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12BEC" w14:textId="5685106F" w:rsidR="00E23855" w:rsidRPr="009D03D0" w:rsidRDefault="00E23855">
      <w:pPr>
        <w:widowControl/>
        <w:ind w:firstLine="480"/>
        <w:jc w:val="left"/>
        <w:rPr>
          <w:color w:val="000000" w:themeColor="text1"/>
        </w:rPr>
      </w:pPr>
      <w:bookmarkStart w:id="0" w:name="_Hlk500423863"/>
    </w:p>
    <w:p w14:paraId="0580F5E5" w14:textId="0CD2DD12" w:rsidR="00A72FF7" w:rsidRPr="009D03D0" w:rsidRDefault="00E23855" w:rsidP="00E23855">
      <w:pPr>
        <w:ind w:firstLine="562"/>
        <w:jc w:val="right"/>
        <w:rPr>
          <w:color w:val="000000" w:themeColor="text1"/>
        </w:rPr>
      </w:pPr>
      <w:r w:rsidRPr="009D03D0">
        <w:rPr>
          <w:rFonts w:cs="Times New Roman" w:hint="eastAsia"/>
          <w:b/>
          <w:color w:val="000000" w:themeColor="text1"/>
          <w:sz w:val="28"/>
          <w:szCs w:val="28"/>
        </w:rPr>
        <w:t>密级：</w:t>
      </w:r>
      <w:r w:rsidRPr="009D03D0">
        <w:rPr>
          <w:rFonts w:cs="Times New Roman" w:hint="eastAsia"/>
          <w:b/>
          <w:color w:val="000000" w:themeColor="text1"/>
          <w:sz w:val="28"/>
          <w:szCs w:val="28"/>
        </w:rPr>
        <w:t xml:space="preserve">    </w:t>
      </w:r>
      <w:r w:rsidRPr="009D03D0">
        <w:rPr>
          <w:rFonts w:cs="Times New Roman" w:hint="eastAsia"/>
          <w:b/>
          <w:color w:val="000000" w:themeColor="text1"/>
          <w:sz w:val="28"/>
          <w:szCs w:val="28"/>
        </w:rPr>
        <w:t>保密期限：</w:t>
      </w:r>
      <w:r w:rsidR="00A72FF7" w:rsidRPr="009D03D0">
        <w:rPr>
          <w:color w:val="000000" w:themeColor="text1"/>
        </w:rPr>
        <w:t xml:space="preserve"> </w:t>
      </w:r>
    </w:p>
    <w:p w14:paraId="3F660EE2" w14:textId="77777777" w:rsidR="00A72FF7" w:rsidRPr="009D03D0" w:rsidRDefault="00A72FF7" w:rsidP="00305920">
      <w:pPr>
        <w:ind w:firstLine="480"/>
        <w:rPr>
          <w:color w:val="000000" w:themeColor="text1"/>
        </w:rPr>
      </w:pPr>
    </w:p>
    <w:p w14:paraId="4955D2E3" w14:textId="77777777" w:rsidR="00A72FF7" w:rsidRPr="009D03D0" w:rsidRDefault="00A72FF7" w:rsidP="00305920">
      <w:pPr>
        <w:ind w:firstLine="480"/>
        <w:rPr>
          <w:color w:val="000000" w:themeColor="text1"/>
        </w:rPr>
      </w:pPr>
    </w:p>
    <w:p w14:paraId="7C881FAF" w14:textId="14D5A9D3" w:rsidR="00A72FF7" w:rsidRPr="009D03D0" w:rsidRDefault="00A72FF7" w:rsidP="004E6890">
      <w:pPr>
        <w:pStyle w:val="af8"/>
        <w:ind w:firstLine="568"/>
        <w:rPr>
          <w:color w:val="000000" w:themeColor="text1"/>
        </w:rPr>
      </w:pPr>
      <w:r w:rsidRPr="009D03D0">
        <w:rPr>
          <w:rFonts w:hint="eastAsia"/>
          <w:color w:val="000000" w:themeColor="text1"/>
        </w:rPr>
        <w:t xml:space="preserve"> </w:t>
      </w:r>
      <w:bookmarkStart w:id="1" w:name="_Toc2203025"/>
      <w:bookmarkStart w:id="2" w:name="_Toc2274863"/>
      <w:bookmarkStart w:id="3" w:name="_Toc2329294"/>
      <w:bookmarkStart w:id="4" w:name="_Toc2329505"/>
      <w:bookmarkStart w:id="5" w:name="_Toc3499593"/>
      <w:bookmarkStart w:id="6" w:name="_Toc3575545"/>
      <w:bookmarkStart w:id="7" w:name="_Toc3579216"/>
      <w:bookmarkStart w:id="8" w:name="_Toc3724908"/>
      <w:r w:rsidRPr="009D03D0">
        <w:rPr>
          <w:noProof/>
          <w:color w:val="000000" w:themeColor="text1"/>
        </w:rPr>
        <w:drawing>
          <wp:inline distT="0" distB="0" distL="0" distR="0" wp14:anchorId="2423A4B6" wp14:editId="067290AB">
            <wp:extent cx="4663440" cy="1188720"/>
            <wp:effectExtent l="0" t="0" r="3810" b="0"/>
            <wp:docPr id="2" name="Picture 2" descr="江泽民题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江泽民题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3440" cy="1188720"/>
                    </a:xfrm>
                    <a:prstGeom prst="rect">
                      <a:avLst/>
                    </a:prstGeom>
                    <a:noFill/>
                    <a:ln>
                      <a:noFill/>
                    </a:ln>
                  </pic:spPr>
                </pic:pic>
              </a:graphicData>
            </a:graphic>
          </wp:inline>
        </w:drawing>
      </w:r>
      <w:bookmarkEnd w:id="1"/>
      <w:bookmarkEnd w:id="2"/>
      <w:bookmarkEnd w:id="3"/>
      <w:bookmarkEnd w:id="4"/>
      <w:bookmarkEnd w:id="5"/>
      <w:bookmarkEnd w:id="6"/>
      <w:bookmarkEnd w:id="7"/>
      <w:bookmarkEnd w:id="8"/>
    </w:p>
    <w:p w14:paraId="0D3478E2" w14:textId="77777777" w:rsidR="00A72FF7" w:rsidRPr="009D03D0" w:rsidRDefault="00A72FF7" w:rsidP="00E23855">
      <w:pPr>
        <w:ind w:firstLine="1280"/>
        <w:jc w:val="center"/>
        <w:rPr>
          <w:rFonts w:ascii="黑体" w:eastAsia="黑体" w:hAnsi="黑体"/>
          <w:color w:val="000000" w:themeColor="text1"/>
          <w:sz w:val="64"/>
          <w:szCs w:val="64"/>
        </w:rPr>
      </w:pPr>
      <w:r w:rsidRPr="009D03D0">
        <w:rPr>
          <w:rFonts w:ascii="黑体" w:eastAsia="黑体" w:hAnsi="黑体" w:hint="eastAsia"/>
          <w:color w:val="000000" w:themeColor="text1"/>
          <w:sz w:val="64"/>
          <w:szCs w:val="64"/>
        </w:rPr>
        <w:t>硕士学位论文</w:t>
      </w:r>
    </w:p>
    <w:p w14:paraId="310E36C4" w14:textId="77777777" w:rsidR="00A72FF7" w:rsidRPr="009D03D0" w:rsidRDefault="00A72FF7" w:rsidP="00305920">
      <w:pPr>
        <w:ind w:firstLine="480"/>
        <w:rPr>
          <w:color w:val="000000" w:themeColor="text1"/>
        </w:rPr>
      </w:pPr>
    </w:p>
    <w:p w14:paraId="0957CDAE" w14:textId="0D785375" w:rsidR="00A72FF7" w:rsidRPr="009D03D0" w:rsidRDefault="00A72FF7" w:rsidP="004E6890">
      <w:pPr>
        <w:pStyle w:val="af8"/>
        <w:ind w:firstLine="568"/>
        <w:jc w:val="center"/>
        <w:rPr>
          <w:color w:val="000000" w:themeColor="text1"/>
        </w:rPr>
      </w:pPr>
      <w:bookmarkStart w:id="9" w:name="_Toc2203026"/>
      <w:bookmarkStart w:id="10" w:name="_Toc2274864"/>
      <w:bookmarkStart w:id="11" w:name="_Toc2329295"/>
      <w:bookmarkStart w:id="12" w:name="_Toc2329506"/>
      <w:bookmarkStart w:id="13" w:name="_Toc3499594"/>
      <w:bookmarkStart w:id="14" w:name="_Toc3575546"/>
      <w:bookmarkStart w:id="15" w:name="_Toc3579217"/>
      <w:bookmarkStart w:id="16" w:name="_Toc3724909"/>
      <w:r w:rsidRPr="009D03D0">
        <w:rPr>
          <w:rFonts w:hint="eastAsia"/>
          <w:noProof/>
          <w:color w:val="000000" w:themeColor="text1"/>
        </w:rPr>
        <w:drawing>
          <wp:inline distT="0" distB="0" distL="0" distR="0" wp14:anchorId="7424AC96" wp14:editId="5869896B">
            <wp:extent cx="1158766" cy="1123112"/>
            <wp:effectExtent l="0" t="0" r="3810" b="1270"/>
            <wp:docPr id="45" name="Picture 45" descr="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x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651" cy="1145293"/>
                    </a:xfrm>
                    <a:prstGeom prst="rect">
                      <a:avLst/>
                    </a:prstGeom>
                    <a:noFill/>
                    <a:ln>
                      <a:noFill/>
                    </a:ln>
                  </pic:spPr>
                </pic:pic>
              </a:graphicData>
            </a:graphic>
          </wp:inline>
        </w:drawing>
      </w:r>
      <w:bookmarkEnd w:id="9"/>
      <w:bookmarkEnd w:id="10"/>
      <w:bookmarkEnd w:id="11"/>
      <w:bookmarkEnd w:id="12"/>
      <w:bookmarkEnd w:id="13"/>
      <w:bookmarkEnd w:id="14"/>
      <w:bookmarkEnd w:id="15"/>
      <w:bookmarkEnd w:id="16"/>
    </w:p>
    <w:p w14:paraId="087A42D6" w14:textId="77777777" w:rsidR="00A72FF7" w:rsidRPr="009D03D0" w:rsidRDefault="00A72FF7" w:rsidP="00305920">
      <w:pPr>
        <w:ind w:firstLine="480"/>
        <w:rPr>
          <w:color w:val="000000" w:themeColor="text1"/>
        </w:rPr>
      </w:pPr>
    </w:p>
    <w:p w14:paraId="5562CF2D" w14:textId="508DFF07" w:rsidR="00A72FF7" w:rsidRPr="009D03D0" w:rsidRDefault="00A72FF7" w:rsidP="00E23855">
      <w:pPr>
        <w:ind w:firstLineChars="300" w:firstLine="1084"/>
        <w:rPr>
          <w:rFonts w:cs="Times New Roman"/>
          <w:b/>
          <w:color w:val="000000" w:themeColor="text1"/>
          <w:sz w:val="36"/>
          <w:szCs w:val="32"/>
        </w:rPr>
      </w:pPr>
      <w:r w:rsidRPr="009D03D0">
        <w:rPr>
          <w:rFonts w:cs="Times New Roman" w:hint="eastAsia"/>
          <w:b/>
          <w:color w:val="000000" w:themeColor="text1"/>
          <w:sz w:val="36"/>
          <w:szCs w:val="32"/>
        </w:rPr>
        <w:t>题目：</w:t>
      </w:r>
      <w:r w:rsidR="00E23855" w:rsidRPr="009D03D0">
        <w:rPr>
          <w:rFonts w:cs="Times New Roman" w:hint="eastAsia"/>
          <w:b/>
          <w:color w:val="000000" w:themeColor="text1"/>
          <w:sz w:val="36"/>
          <w:szCs w:val="32"/>
          <w:u w:val="thick"/>
        </w:rPr>
        <w:t xml:space="preserve"> </w:t>
      </w:r>
      <w:r w:rsidR="00E23855" w:rsidRPr="009D03D0">
        <w:rPr>
          <w:rFonts w:cs="Times New Roman"/>
          <w:b/>
          <w:color w:val="000000" w:themeColor="text1"/>
          <w:sz w:val="36"/>
          <w:szCs w:val="32"/>
          <w:u w:val="thick"/>
        </w:rPr>
        <w:t xml:space="preserve"> </w:t>
      </w:r>
      <w:r w:rsidR="00E23855" w:rsidRPr="009D03D0">
        <w:rPr>
          <w:rFonts w:cs="Times New Roman" w:hint="eastAsia"/>
          <w:b/>
          <w:color w:val="000000" w:themeColor="text1"/>
          <w:sz w:val="36"/>
          <w:szCs w:val="32"/>
          <w:u w:val="thick"/>
        </w:rPr>
        <w:t>基于社交网络情感分析的</w:t>
      </w:r>
      <w:r w:rsidR="00330DB3">
        <w:rPr>
          <w:rFonts w:cs="Times New Roman" w:hint="eastAsia"/>
          <w:b/>
          <w:color w:val="000000" w:themeColor="text1"/>
          <w:sz w:val="36"/>
          <w:szCs w:val="32"/>
          <w:u w:val="thick"/>
        </w:rPr>
        <w:t>股价</w:t>
      </w:r>
      <w:r w:rsidR="00E23855" w:rsidRPr="009D03D0">
        <w:rPr>
          <w:rFonts w:cs="Times New Roman" w:hint="eastAsia"/>
          <w:b/>
          <w:color w:val="000000" w:themeColor="text1"/>
          <w:sz w:val="36"/>
          <w:szCs w:val="32"/>
          <w:u w:val="thick"/>
        </w:rPr>
        <w:t xml:space="preserve"> </w:t>
      </w:r>
      <w:r w:rsidR="00E23855" w:rsidRPr="009D03D0">
        <w:rPr>
          <w:rFonts w:cs="Times New Roman"/>
          <w:b/>
          <w:color w:val="000000" w:themeColor="text1"/>
          <w:sz w:val="36"/>
          <w:szCs w:val="32"/>
          <w:u w:val="thick"/>
        </w:rPr>
        <w:t xml:space="preserve"> </w:t>
      </w:r>
      <w:r w:rsidRPr="009D03D0">
        <w:rPr>
          <w:rFonts w:cs="Times New Roman" w:hint="eastAsia"/>
          <w:b/>
          <w:color w:val="000000" w:themeColor="text1"/>
          <w:sz w:val="36"/>
          <w:szCs w:val="32"/>
        </w:rPr>
        <w:t xml:space="preserve">  </w:t>
      </w:r>
    </w:p>
    <w:p w14:paraId="4AB2DD78" w14:textId="5E783A17" w:rsidR="00A72FF7" w:rsidRPr="009D03D0" w:rsidRDefault="00A72FF7" w:rsidP="00E23855">
      <w:pPr>
        <w:ind w:firstLineChars="300" w:firstLine="1084"/>
        <w:rPr>
          <w:color w:val="000000" w:themeColor="text1"/>
          <w:sz w:val="32"/>
        </w:rPr>
      </w:pPr>
      <w:r w:rsidRPr="009D03D0">
        <w:rPr>
          <w:rFonts w:cs="Times New Roman" w:hint="eastAsia"/>
          <w:b/>
          <w:color w:val="000000" w:themeColor="text1"/>
          <w:sz w:val="36"/>
          <w:szCs w:val="32"/>
        </w:rPr>
        <w:t xml:space="preserve">     </w:t>
      </w:r>
      <w:r w:rsidR="00E23855" w:rsidRPr="009D03D0">
        <w:rPr>
          <w:rFonts w:cs="Times New Roman" w:hint="eastAsia"/>
          <w:b/>
          <w:color w:val="000000" w:themeColor="text1"/>
          <w:sz w:val="36"/>
          <w:szCs w:val="32"/>
          <w:u w:val="thick"/>
        </w:rPr>
        <w:t xml:space="preserve"> </w:t>
      </w:r>
      <w:r w:rsidR="00E23855" w:rsidRPr="009D03D0">
        <w:rPr>
          <w:rFonts w:cs="Times New Roman"/>
          <w:b/>
          <w:color w:val="000000" w:themeColor="text1"/>
          <w:sz w:val="36"/>
          <w:szCs w:val="32"/>
          <w:u w:val="thick"/>
        </w:rPr>
        <w:t xml:space="preserve">  </w:t>
      </w:r>
      <w:r w:rsidR="00E23855" w:rsidRPr="009D03D0">
        <w:rPr>
          <w:rFonts w:cs="Times New Roman" w:hint="eastAsia"/>
          <w:b/>
          <w:color w:val="000000" w:themeColor="text1"/>
          <w:sz w:val="36"/>
          <w:szCs w:val="32"/>
          <w:u w:val="thick"/>
        </w:rPr>
        <w:t>实时预测系统的设计与实现</w:t>
      </w:r>
      <w:r w:rsidR="00330DB3">
        <w:rPr>
          <w:rFonts w:cs="Times New Roman" w:hint="eastAsia"/>
          <w:b/>
          <w:color w:val="000000" w:themeColor="text1"/>
          <w:sz w:val="36"/>
          <w:szCs w:val="32"/>
          <w:u w:val="thick"/>
        </w:rPr>
        <w:t xml:space="preserve"> </w:t>
      </w:r>
      <w:r w:rsidR="00330DB3">
        <w:rPr>
          <w:rFonts w:cs="Times New Roman"/>
          <w:b/>
          <w:color w:val="000000" w:themeColor="text1"/>
          <w:sz w:val="36"/>
          <w:szCs w:val="32"/>
          <w:u w:val="thick"/>
        </w:rPr>
        <w:t xml:space="preserve">  </w:t>
      </w:r>
      <w:r w:rsidR="00E23855" w:rsidRPr="009D03D0">
        <w:rPr>
          <w:rFonts w:cs="Times New Roman" w:hint="eastAsia"/>
          <w:b/>
          <w:color w:val="000000" w:themeColor="text1"/>
          <w:sz w:val="36"/>
          <w:szCs w:val="32"/>
          <w:u w:val="thick"/>
        </w:rPr>
        <w:t xml:space="preserve"> </w:t>
      </w:r>
      <w:r w:rsidR="00D34BF4" w:rsidRPr="009D03D0">
        <w:rPr>
          <w:rFonts w:cs="Times New Roman" w:hint="eastAsia"/>
          <w:b/>
          <w:color w:val="000000" w:themeColor="text1"/>
          <w:sz w:val="36"/>
          <w:szCs w:val="32"/>
        </w:rPr>
        <w:t xml:space="preserve"> </w:t>
      </w:r>
      <w:r w:rsidRPr="009D03D0">
        <w:rPr>
          <w:rFonts w:cs="Times New Roman" w:hint="eastAsia"/>
          <w:b/>
          <w:color w:val="000000" w:themeColor="text1"/>
          <w:sz w:val="36"/>
          <w:szCs w:val="32"/>
        </w:rPr>
        <w:t xml:space="preserve"> </w:t>
      </w:r>
      <w:r w:rsidRPr="009D03D0">
        <w:rPr>
          <w:rFonts w:hint="eastAsia"/>
          <w:color w:val="000000" w:themeColor="text1"/>
        </w:rPr>
        <w:t xml:space="preserve">   </w:t>
      </w:r>
    </w:p>
    <w:p w14:paraId="4AE7228E" w14:textId="77777777" w:rsidR="00A72FF7" w:rsidRPr="009D03D0" w:rsidRDefault="00A72FF7" w:rsidP="00305920">
      <w:pPr>
        <w:ind w:firstLine="480"/>
        <w:rPr>
          <w:color w:val="000000" w:themeColor="text1"/>
        </w:rPr>
      </w:pPr>
    </w:p>
    <w:p w14:paraId="5EF621EF" w14:textId="4B9A7447" w:rsidR="00E23855" w:rsidRPr="009D03D0" w:rsidRDefault="00E23855" w:rsidP="00E23855">
      <w:pPr>
        <w:ind w:firstLineChars="890" w:firstLine="2502"/>
        <w:rPr>
          <w:rFonts w:cs="Times New Roman"/>
          <w:b/>
          <w:color w:val="000000" w:themeColor="text1"/>
          <w:sz w:val="28"/>
          <w:szCs w:val="28"/>
          <w:u w:val="single"/>
        </w:rPr>
      </w:pPr>
      <w:r w:rsidRPr="009D03D0">
        <w:rPr>
          <w:rFonts w:cs="Times New Roman" w:hint="eastAsia"/>
          <w:b/>
          <w:color w:val="000000" w:themeColor="text1"/>
          <w:sz w:val="28"/>
          <w:szCs w:val="28"/>
        </w:rPr>
        <w:t>学</w:t>
      </w:r>
      <w:r w:rsidRPr="009D03D0">
        <w:rPr>
          <w:rFonts w:cs="Times New Roman" w:hint="eastAsia"/>
          <w:b/>
          <w:color w:val="000000" w:themeColor="text1"/>
          <w:sz w:val="28"/>
          <w:szCs w:val="28"/>
        </w:rPr>
        <w:t xml:space="preserve">    </w:t>
      </w:r>
      <w:r w:rsidRPr="009D03D0">
        <w:rPr>
          <w:rFonts w:cs="Times New Roman" w:hint="eastAsia"/>
          <w:b/>
          <w:color w:val="000000" w:themeColor="text1"/>
          <w:sz w:val="28"/>
          <w:szCs w:val="28"/>
        </w:rPr>
        <w:t>号：</w:t>
      </w:r>
      <w:r w:rsidRPr="009D03D0">
        <w:rPr>
          <w:rFonts w:cs="Times New Roman" w:hint="eastAsia"/>
          <w:b/>
          <w:color w:val="000000" w:themeColor="text1"/>
          <w:sz w:val="28"/>
          <w:szCs w:val="28"/>
          <w:u w:val="single"/>
        </w:rPr>
        <w:t xml:space="preserve">   </w:t>
      </w:r>
      <w:r w:rsidRPr="009D03D0">
        <w:rPr>
          <w:rFonts w:cs="Times New Roman"/>
          <w:b/>
          <w:color w:val="000000" w:themeColor="text1"/>
          <w:sz w:val="28"/>
          <w:szCs w:val="28"/>
          <w:u w:val="single"/>
        </w:rPr>
        <w:t xml:space="preserve"> </w:t>
      </w:r>
      <w:r w:rsidR="004F4A8A">
        <w:rPr>
          <w:rFonts w:cs="Times New Roman"/>
          <w:b/>
          <w:color w:val="000000" w:themeColor="text1"/>
          <w:sz w:val="28"/>
          <w:szCs w:val="28"/>
          <w:u w:val="single"/>
        </w:rPr>
        <w:t xml:space="preserve">              </w:t>
      </w:r>
    </w:p>
    <w:p w14:paraId="5981BE85" w14:textId="2A487CB7" w:rsidR="00E23855" w:rsidRPr="009D03D0" w:rsidRDefault="00E23855" w:rsidP="00E23855">
      <w:pPr>
        <w:ind w:firstLineChars="890" w:firstLine="2502"/>
        <w:rPr>
          <w:rFonts w:cs="Times New Roman"/>
          <w:b/>
          <w:color w:val="000000" w:themeColor="text1"/>
          <w:sz w:val="28"/>
          <w:szCs w:val="28"/>
          <w:u w:val="single"/>
        </w:rPr>
      </w:pPr>
      <w:r w:rsidRPr="009D03D0">
        <w:rPr>
          <w:rFonts w:cs="Times New Roman" w:hint="eastAsia"/>
          <w:b/>
          <w:color w:val="000000" w:themeColor="text1"/>
          <w:sz w:val="28"/>
          <w:szCs w:val="28"/>
        </w:rPr>
        <w:t>姓</w:t>
      </w:r>
      <w:r w:rsidRPr="009D03D0">
        <w:rPr>
          <w:rFonts w:cs="Times New Roman" w:hint="eastAsia"/>
          <w:b/>
          <w:color w:val="000000" w:themeColor="text1"/>
          <w:sz w:val="28"/>
          <w:szCs w:val="28"/>
        </w:rPr>
        <w:t xml:space="preserve">    </w:t>
      </w:r>
      <w:r w:rsidRPr="009D03D0">
        <w:rPr>
          <w:rFonts w:cs="Times New Roman" w:hint="eastAsia"/>
          <w:b/>
          <w:color w:val="000000" w:themeColor="text1"/>
          <w:sz w:val="28"/>
          <w:szCs w:val="28"/>
        </w:rPr>
        <w:t>名：</w:t>
      </w:r>
      <w:r w:rsidRPr="009D03D0">
        <w:rPr>
          <w:rFonts w:cs="Times New Roman" w:hint="eastAsia"/>
          <w:b/>
          <w:color w:val="000000" w:themeColor="text1"/>
          <w:sz w:val="28"/>
          <w:szCs w:val="28"/>
          <w:u w:val="single"/>
        </w:rPr>
        <w:t xml:space="preserve">      </w:t>
      </w:r>
      <w:r w:rsidR="008F2AC1">
        <w:rPr>
          <w:rFonts w:cs="Times New Roman" w:hint="eastAsia"/>
          <w:b/>
          <w:color w:val="000000" w:themeColor="text1"/>
          <w:sz w:val="28"/>
          <w:szCs w:val="28"/>
          <w:u w:val="single"/>
        </w:rPr>
        <w:t xml:space="preserve"> </w:t>
      </w:r>
      <w:r w:rsidR="008F2AC1">
        <w:rPr>
          <w:rFonts w:cs="Times New Roman"/>
          <w:b/>
          <w:color w:val="000000" w:themeColor="text1"/>
          <w:sz w:val="28"/>
          <w:szCs w:val="28"/>
          <w:u w:val="single"/>
        </w:rPr>
        <w:t xml:space="preserve">    </w:t>
      </w:r>
      <w:r w:rsidRPr="009D03D0">
        <w:rPr>
          <w:rFonts w:cs="Times New Roman"/>
          <w:b/>
          <w:color w:val="000000" w:themeColor="text1"/>
          <w:sz w:val="28"/>
          <w:szCs w:val="28"/>
          <w:u w:val="single"/>
        </w:rPr>
        <w:t xml:space="preserve"> </w:t>
      </w:r>
      <w:r w:rsidRPr="009D03D0">
        <w:rPr>
          <w:rFonts w:cs="Times New Roman" w:hint="eastAsia"/>
          <w:b/>
          <w:color w:val="000000" w:themeColor="text1"/>
          <w:sz w:val="28"/>
          <w:szCs w:val="28"/>
          <w:u w:val="single"/>
        </w:rPr>
        <w:t xml:space="preserve"> </w:t>
      </w:r>
      <w:r w:rsidRPr="009D03D0">
        <w:rPr>
          <w:rFonts w:cs="Times New Roman"/>
          <w:b/>
          <w:color w:val="000000" w:themeColor="text1"/>
          <w:sz w:val="28"/>
          <w:szCs w:val="28"/>
          <w:u w:val="single"/>
        </w:rPr>
        <w:t xml:space="preserve">  </w:t>
      </w:r>
      <w:r w:rsidRPr="009D03D0">
        <w:rPr>
          <w:rFonts w:cs="Times New Roman" w:hint="eastAsia"/>
          <w:b/>
          <w:color w:val="000000" w:themeColor="text1"/>
          <w:sz w:val="28"/>
          <w:szCs w:val="28"/>
          <w:u w:val="single"/>
        </w:rPr>
        <w:t xml:space="preserve">   </w:t>
      </w:r>
    </w:p>
    <w:p w14:paraId="6176E2D5" w14:textId="77777777" w:rsidR="00E23855" w:rsidRPr="009D03D0" w:rsidRDefault="00E23855" w:rsidP="00E23855">
      <w:pPr>
        <w:ind w:firstLineChars="890" w:firstLine="2502"/>
        <w:rPr>
          <w:rFonts w:cs="Times New Roman"/>
          <w:b/>
          <w:color w:val="000000" w:themeColor="text1"/>
          <w:sz w:val="28"/>
          <w:szCs w:val="28"/>
          <w:u w:val="single"/>
        </w:rPr>
      </w:pPr>
      <w:r w:rsidRPr="009D03D0">
        <w:rPr>
          <w:rFonts w:cs="Times New Roman" w:hint="eastAsia"/>
          <w:b/>
          <w:color w:val="000000" w:themeColor="text1"/>
          <w:sz w:val="28"/>
          <w:szCs w:val="28"/>
        </w:rPr>
        <w:t>专</w:t>
      </w:r>
      <w:r w:rsidRPr="009D03D0">
        <w:rPr>
          <w:rFonts w:cs="Times New Roman" w:hint="eastAsia"/>
          <w:b/>
          <w:color w:val="000000" w:themeColor="text1"/>
          <w:sz w:val="28"/>
          <w:szCs w:val="28"/>
        </w:rPr>
        <w:t xml:space="preserve">    </w:t>
      </w:r>
      <w:r w:rsidRPr="009D03D0">
        <w:rPr>
          <w:rFonts w:cs="Times New Roman" w:hint="eastAsia"/>
          <w:b/>
          <w:color w:val="000000" w:themeColor="text1"/>
          <w:sz w:val="28"/>
          <w:szCs w:val="28"/>
        </w:rPr>
        <w:t>业：</w:t>
      </w:r>
      <w:r w:rsidRPr="009D03D0">
        <w:rPr>
          <w:rFonts w:cs="Times New Roman" w:hint="eastAsia"/>
          <w:b/>
          <w:color w:val="000000" w:themeColor="text1"/>
          <w:sz w:val="28"/>
          <w:szCs w:val="28"/>
          <w:u w:val="thick"/>
        </w:rPr>
        <w:t>计算机科学与技术</w:t>
      </w:r>
      <w:r w:rsidRPr="009D03D0">
        <w:rPr>
          <w:rFonts w:cs="Times New Roman" w:hint="eastAsia"/>
          <w:b/>
          <w:color w:val="000000" w:themeColor="text1"/>
          <w:sz w:val="28"/>
          <w:szCs w:val="28"/>
          <w:u w:val="thick"/>
        </w:rPr>
        <w:t xml:space="preserve"> </w:t>
      </w:r>
    </w:p>
    <w:p w14:paraId="28E90283" w14:textId="5F4745F8" w:rsidR="00E23855" w:rsidRPr="009D03D0" w:rsidRDefault="00E23855" w:rsidP="00E23855">
      <w:pPr>
        <w:ind w:firstLineChars="890" w:firstLine="2502"/>
        <w:rPr>
          <w:rFonts w:cs="Times New Roman"/>
          <w:b/>
          <w:color w:val="000000" w:themeColor="text1"/>
          <w:sz w:val="28"/>
          <w:szCs w:val="28"/>
          <w:u w:val="single"/>
        </w:rPr>
      </w:pPr>
      <w:r w:rsidRPr="009D03D0">
        <w:rPr>
          <w:rFonts w:cs="Times New Roman" w:hint="eastAsia"/>
          <w:b/>
          <w:color w:val="000000" w:themeColor="text1"/>
          <w:sz w:val="28"/>
          <w:szCs w:val="28"/>
        </w:rPr>
        <w:t>导</w:t>
      </w:r>
      <w:r w:rsidRPr="009D03D0">
        <w:rPr>
          <w:rFonts w:cs="Times New Roman" w:hint="eastAsia"/>
          <w:b/>
          <w:color w:val="000000" w:themeColor="text1"/>
          <w:sz w:val="28"/>
          <w:szCs w:val="28"/>
        </w:rPr>
        <w:t xml:space="preserve">    </w:t>
      </w:r>
      <w:r w:rsidRPr="009D03D0">
        <w:rPr>
          <w:rFonts w:cs="Times New Roman" w:hint="eastAsia"/>
          <w:b/>
          <w:color w:val="000000" w:themeColor="text1"/>
          <w:sz w:val="28"/>
          <w:szCs w:val="28"/>
        </w:rPr>
        <w:t>师：</w:t>
      </w:r>
      <w:r w:rsidRPr="009D03D0">
        <w:rPr>
          <w:rFonts w:cs="Times New Roman" w:hint="eastAsia"/>
          <w:b/>
          <w:color w:val="000000" w:themeColor="text1"/>
          <w:sz w:val="28"/>
          <w:szCs w:val="28"/>
          <w:u w:val="single"/>
        </w:rPr>
        <w:t xml:space="preserve">      </w:t>
      </w:r>
      <w:r w:rsidR="008F2AC1">
        <w:rPr>
          <w:rFonts w:cs="Times New Roman" w:hint="eastAsia"/>
          <w:b/>
          <w:color w:val="000000" w:themeColor="text1"/>
          <w:sz w:val="28"/>
          <w:szCs w:val="28"/>
          <w:u w:val="single"/>
        </w:rPr>
        <w:t xml:space="preserve"> </w:t>
      </w:r>
      <w:r w:rsidR="008F2AC1">
        <w:rPr>
          <w:rFonts w:cs="Times New Roman"/>
          <w:b/>
          <w:color w:val="000000" w:themeColor="text1"/>
          <w:sz w:val="28"/>
          <w:szCs w:val="28"/>
          <w:u w:val="single"/>
        </w:rPr>
        <w:t xml:space="preserve">    </w:t>
      </w:r>
      <w:r w:rsidRPr="009D03D0">
        <w:rPr>
          <w:rFonts w:cs="Times New Roman" w:hint="eastAsia"/>
          <w:b/>
          <w:color w:val="000000" w:themeColor="text1"/>
          <w:sz w:val="28"/>
          <w:szCs w:val="28"/>
          <w:u w:val="single"/>
        </w:rPr>
        <w:t xml:space="preserve"> </w:t>
      </w:r>
      <w:r w:rsidRPr="009D03D0">
        <w:rPr>
          <w:rFonts w:cs="Times New Roman"/>
          <w:b/>
          <w:color w:val="000000" w:themeColor="text1"/>
          <w:sz w:val="28"/>
          <w:szCs w:val="28"/>
          <w:u w:val="single"/>
        </w:rPr>
        <w:t xml:space="preserve"> </w:t>
      </w:r>
      <w:r w:rsidRPr="009D03D0">
        <w:rPr>
          <w:rFonts w:cs="Times New Roman" w:hint="eastAsia"/>
          <w:b/>
          <w:color w:val="000000" w:themeColor="text1"/>
          <w:sz w:val="28"/>
          <w:szCs w:val="28"/>
          <w:u w:val="single"/>
        </w:rPr>
        <w:t xml:space="preserve">     </w:t>
      </w:r>
    </w:p>
    <w:p w14:paraId="05C67C1C" w14:textId="77777777" w:rsidR="00E23855" w:rsidRPr="009D03D0" w:rsidRDefault="00E23855" w:rsidP="00E23855">
      <w:pPr>
        <w:ind w:firstLineChars="890" w:firstLine="2502"/>
        <w:rPr>
          <w:rFonts w:cs="Times New Roman"/>
          <w:b/>
          <w:color w:val="000000" w:themeColor="text1"/>
          <w:sz w:val="28"/>
          <w:szCs w:val="28"/>
          <w:u w:val="thick"/>
        </w:rPr>
      </w:pPr>
      <w:r w:rsidRPr="009D03D0">
        <w:rPr>
          <w:rFonts w:cs="Times New Roman" w:hint="eastAsia"/>
          <w:b/>
          <w:color w:val="000000" w:themeColor="text1"/>
          <w:sz w:val="28"/>
          <w:szCs w:val="28"/>
        </w:rPr>
        <w:t>学</w:t>
      </w:r>
      <w:r w:rsidRPr="009D03D0">
        <w:rPr>
          <w:rFonts w:cs="Times New Roman" w:hint="eastAsia"/>
          <w:b/>
          <w:color w:val="000000" w:themeColor="text1"/>
          <w:sz w:val="28"/>
          <w:szCs w:val="28"/>
        </w:rPr>
        <w:t xml:space="preserve">    </w:t>
      </w:r>
      <w:r w:rsidRPr="009D03D0">
        <w:rPr>
          <w:rFonts w:cs="Times New Roman" w:hint="eastAsia"/>
          <w:b/>
          <w:color w:val="000000" w:themeColor="text1"/>
          <w:sz w:val="28"/>
          <w:szCs w:val="28"/>
        </w:rPr>
        <w:t>院：</w:t>
      </w:r>
      <w:r w:rsidRPr="009D03D0">
        <w:rPr>
          <w:rFonts w:cs="Times New Roman" w:hint="eastAsia"/>
          <w:b/>
          <w:color w:val="000000" w:themeColor="text1"/>
          <w:sz w:val="28"/>
          <w:szCs w:val="28"/>
          <w:u w:val="thick"/>
        </w:rPr>
        <w:t xml:space="preserve"> </w:t>
      </w:r>
      <w:r w:rsidRPr="009D03D0">
        <w:rPr>
          <w:rFonts w:cs="Times New Roman" w:hint="eastAsia"/>
          <w:b/>
          <w:color w:val="000000" w:themeColor="text1"/>
          <w:sz w:val="28"/>
          <w:szCs w:val="28"/>
          <w:u w:val="thick"/>
        </w:rPr>
        <w:t>网络技术研究院</w:t>
      </w:r>
      <w:r w:rsidRPr="009D03D0">
        <w:rPr>
          <w:rFonts w:cs="Times New Roman" w:hint="eastAsia"/>
          <w:b/>
          <w:color w:val="000000" w:themeColor="text1"/>
          <w:sz w:val="28"/>
          <w:szCs w:val="28"/>
          <w:u w:val="thick"/>
        </w:rPr>
        <w:t xml:space="preserve">  </w:t>
      </w:r>
    </w:p>
    <w:p w14:paraId="7A3F7994" w14:textId="56A0A8C5" w:rsidR="00A72FF7" w:rsidRPr="009D03D0" w:rsidRDefault="00A72FF7" w:rsidP="00E23855">
      <w:pPr>
        <w:ind w:firstLine="480"/>
        <w:rPr>
          <w:color w:val="000000" w:themeColor="text1"/>
        </w:rPr>
      </w:pPr>
    </w:p>
    <w:bookmarkEnd w:id="0"/>
    <w:p w14:paraId="084AE6F9" w14:textId="0379275E" w:rsidR="00245589" w:rsidRDefault="00E23855" w:rsidP="004E6890">
      <w:pPr>
        <w:ind w:firstLineChars="1490" w:firstLine="4188"/>
        <w:jc w:val="left"/>
        <w:rPr>
          <w:rFonts w:cs="Times New Roman"/>
          <w:b/>
          <w:color w:val="000000" w:themeColor="text1"/>
          <w:sz w:val="28"/>
          <w:szCs w:val="28"/>
        </w:rPr>
      </w:pPr>
      <w:r w:rsidRPr="009D03D0">
        <w:rPr>
          <w:rFonts w:cs="Times New Roman" w:hint="eastAsia"/>
          <w:b/>
          <w:color w:val="000000" w:themeColor="text1"/>
          <w:sz w:val="28"/>
          <w:szCs w:val="28"/>
        </w:rPr>
        <w:t>2</w:t>
      </w:r>
      <w:r w:rsidRPr="009D03D0">
        <w:rPr>
          <w:rFonts w:cs="Times New Roman"/>
          <w:b/>
          <w:color w:val="000000" w:themeColor="text1"/>
          <w:sz w:val="28"/>
          <w:szCs w:val="28"/>
        </w:rPr>
        <w:t>019</w:t>
      </w:r>
      <w:r w:rsidRPr="009D03D0">
        <w:rPr>
          <w:rFonts w:cs="Times New Roman" w:hint="eastAsia"/>
          <w:b/>
          <w:color w:val="000000" w:themeColor="text1"/>
          <w:sz w:val="28"/>
          <w:szCs w:val="28"/>
        </w:rPr>
        <w:t>年</w:t>
      </w:r>
      <w:r w:rsidRPr="009D03D0">
        <w:rPr>
          <w:rFonts w:cs="Times New Roman" w:hint="eastAsia"/>
          <w:b/>
          <w:color w:val="000000" w:themeColor="text1"/>
          <w:sz w:val="28"/>
          <w:szCs w:val="28"/>
        </w:rPr>
        <w:t>0</w:t>
      </w:r>
      <w:r w:rsidRPr="009D03D0">
        <w:rPr>
          <w:rFonts w:cs="Times New Roman"/>
          <w:b/>
          <w:color w:val="000000" w:themeColor="text1"/>
          <w:sz w:val="28"/>
          <w:szCs w:val="28"/>
        </w:rPr>
        <w:t>1</w:t>
      </w:r>
      <w:r w:rsidRPr="009D03D0">
        <w:rPr>
          <w:rFonts w:cs="Times New Roman" w:hint="eastAsia"/>
          <w:b/>
          <w:color w:val="000000" w:themeColor="text1"/>
          <w:sz w:val="28"/>
          <w:szCs w:val="28"/>
        </w:rPr>
        <w:t>月</w:t>
      </w:r>
      <w:r w:rsidRPr="009D03D0">
        <w:rPr>
          <w:rFonts w:cs="Times New Roman"/>
          <w:b/>
          <w:color w:val="000000" w:themeColor="text1"/>
          <w:sz w:val="28"/>
          <w:szCs w:val="28"/>
        </w:rPr>
        <w:t>07</w:t>
      </w:r>
      <w:r w:rsidRPr="009D03D0">
        <w:rPr>
          <w:rFonts w:cs="Times New Roman" w:hint="eastAsia"/>
          <w:b/>
          <w:color w:val="000000" w:themeColor="text1"/>
          <w:sz w:val="28"/>
          <w:szCs w:val="28"/>
        </w:rPr>
        <w:t>日</w:t>
      </w:r>
    </w:p>
    <w:p w14:paraId="59E7E5F0" w14:textId="77777777" w:rsidR="00245589" w:rsidRDefault="00245589">
      <w:pPr>
        <w:widowControl/>
        <w:ind w:firstLine="562"/>
        <w:jc w:val="left"/>
        <w:rPr>
          <w:rFonts w:cs="Times New Roman"/>
          <w:b/>
          <w:color w:val="000000" w:themeColor="text1"/>
          <w:sz w:val="28"/>
          <w:szCs w:val="28"/>
        </w:rPr>
      </w:pPr>
      <w:r>
        <w:rPr>
          <w:rFonts w:cs="Times New Roman"/>
          <w:b/>
          <w:color w:val="000000" w:themeColor="text1"/>
          <w:sz w:val="28"/>
          <w:szCs w:val="28"/>
        </w:rPr>
        <w:lastRenderedPageBreak/>
        <w:br w:type="page"/>
      </w:r>
    </w:p>
    <w:p w14:paraId="6CEE0D17" w14:textId="77777777" w:rsidR="00A72FF7" w:rsidRPr="009D03D0" w:rsidRDefault="00A72FF7" w:rsidP="00EC1AF6">
      <w:pPr>
        <w:ind w:firstLineChars="1490" w:firstLine="4188"/>
        <w:jc w:val="left"/>
        <w:rPr>
          <w:rFonts w:cs="Times New Roman"/>
          <w:b/>
          <w:color w:val="000000" w:themeColor="text1"/>
          <w:sz w:val="28"/>
          <w:szCs w:val="28"/>
        </w:rPr>
        <w:sectPr w:rsidR="00A72FF7" w:rsidRPr="009D03D0" w:rsidSect="00A17FB6">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1"/>
          <w:cols w:space="425"/>
          <w:docGrid w:type="lines" w:linePitch="312"/>
        </w:sectPr>
      </w:pPr>
    </w:p>
    <w:p w14:paraId="509878F0" w14:textId="77777777" w:rsidR="00A72FF7" w:rsidRPr="009D03D0" w:rsidRDefault="00A72FF7" w:rsidP="00305920">
      <w:pPr>
        <w:ind w:firstLine="480"/>
        <w:rPr>
          <w:color w:val="000000" w:themeColor="text1"/>
        </w:rPr>
      </w:pPr>
    </w:p>
    <w:p w14:paraId="04646283" w14:textId="17C061D0" w:rsidR="00A72FF7" w:rsidRPr="009D03D0" w:rsidRDefault="00A72FF7" w:rsidP="004E6890">
      <w:pPr>
        <w:pStyle w:val="af8"/>
        <w:ind w:firstLine="568"/>
        <w:rPr>
          <w:color w:val="000000" w:themeColor="text1"/>
        </w:rPr>
      </w:pPr>
      <w:r w:rsidRPr="009D03D0">
        <w:rPr>
          <w:rFonts w:hint="eastAsia"/>
          <w:color w:val="000000" w:themeColor="text1"/>
        </w:rPr>
        <w:t xml:space="preserve"> </w:t>
      </w:r>
      <w:bookmarkStart w:id="17" w:name="_Toc2203027"/>
      <w:bookmarkStart w:id="18" w:name="_Toc2274865"/>
      <w:bookmarkStart w:id="19" w:name="_Toc2329296"/>
      <w:bookmarkStart w:id="20" w:name="_Toc2329507"/>
      <w:bookmarkStart w:id="21" w:name="_Toc3499595"/>
      <w:bookmarkStart w:id="22" w:name="_Toc3575547"/>
      <w:bookmarkStart w:id="23" w:name="_Toc3579218"/>
      <w:bookmarkStart w:id="24" w:name="_Toc3724910"/>
      <w:r w:rsidRPr="009D03D0">
        <w:rPr>
          <w:noProof/>
          <w:color w:val="000000" w:themeColor="text1"/>
        </w:rPr>
        <w:drawing>
          <wp:inline distT="0" distB="0" distL="0" distR="0" wp14:anchorId="50899808" wp14:editId="499A4DA9">
            <wp:extent cx="5274310" cy="1507794"/>
            <wp:effectExtent l="0" t="0" r="2540" b="0"/>
            <wp:docPr id="22" name="图片 6" descr="C:\Users\Administrator\Desktop\无标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无标题.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507794"/>
                    </a:xfrm>
                    <a:prstGeom prst="rect">
                      <a:avLst/>
                    </a:prstGeom>
                    <a:noFill/>
                    <a:ln>
                      <a:noFill/>
                    </a:ln>
                  </pic:spPr>
                </pic:pic>
              </a:graphicData>
            </a:graphic>
          </wp:inline>
        </w:drawing>
      </w:r>
      <w:bookmarkEnd w:id="17"/>
      <w:bookmarkEnd w:id="18"/>
      <w:bookmarkEnd w:id="19"/>
      <w:bookmarkEnd w:id="20"/>
      <w:bookmarkEnd w:id="21"/>
      <w:bookmarkEnd w:id="22"/>
      <w:bookmarkEnd w:id="23"/>
      <w:bookmarkEnd w:id="24"/>
    </w:p>
    <w:p w14:paraId="6F8031E1" w14:textId="512EE830" w:rsidR="00A72FF7" w:rsidRPr="009D03D0" w:rsidRDefault="00A72FF7" w:rsidP="00305920">
      <w:pPr>
        <w:ind w:firstLine="480"/>
        <w:rPr>
          <w:color w:val="000000" w:themeColor="text1"/>
        </w:rPr>
      </w:pPr>
    </w:p>
    <w:p w14:paraId="24067F19" w14:textId="77777777" w:rsidR="00A72FF7" w:rsidRPr="009D03D0" w:rsidRDefault="00A72FF7" w:rsidP="00E23855">
      <w:pPr>
        <w:ind w:firstLine="1044"/>
        <w:jc w:val="center"/>
        <w:rPr>
          <w:rFonts w:eastAsia="黑体" w:cs="Times New Roman"/>
          <w:b/>
          <w:color w:val="000000" w:themeColor="text1"/>
          <w:sz w:val="52"/>
          <w:szCs w:val="52"/>
        </w:rPr>
      </w:pPr>
      <w:r w:rsidRPr="009D03D0">
        <w:rPr>
          <w:rFonts w:eastAsia="黑体" w:cs="Times New Roman"/>
          <w:b/>
          <w:color w:val="000000" w:themeColor="text1"/>
          <w:sz w:val="52"/>
          <w:szCs w:val="52"/>
        </w:rPr>
        <w:t>Thesis for Master Degree</w:t>
      </w:r>
    </w:p>
    <w:p w14:paraId="2846AD63" w14:textId="77777777" w:rsidR="00A72FF7" w:rsidRPr="009D03D0" w:rsidRDefault="00A72FF7" w:rsidP="00305920">
      <w:pPr>
        <w:ind w:firstLine="480"/>
        <w:rPr>
          <w:color w:val="000000" w:themeColor="text1"/>
        </w:rPr>
      </w:pPr>
    </w:p>
    <w:p w14:paraId="3A76777F" w14:textId="77777777" w:rsidR="00A72FF7" w:rsidRPr="009D03D0" w:rsidRDefault="00A72FF7" w:rsidP="00305920">
      <w:pPr>
        <w:ind w:firstLine="480"/>
        <w:rPr>
          <w:color w:val="000000" w:themeColor="text1"/>
        </w:rPr>
      </w:pPr>
    </w:p>
    <w:p w14:paraId="6DD31661" w14:textId="4503E0FB" w:rsidR="00A72FF7" w:rsidRPr="009D03D0" w:rsidRDefault="00A72FF7" w:rsidP="00E23855">
      <w:pPr>
        <w:ind w:firstLineChars="100" w:firstLine="361"/>
        <w:rPr>
          <w:rFonts w:cs="Times New Roman"/>
          <w:b/>
          <w:color w:val="000000" w:themeColor="text1"/>
          <w:sz w:val="36"/>
          <w:szCs w:val="32"/>
          <w:u w:val="single"/>
        </w:rPr>
      </w:pPr>
      <w:r w:rsidRPr="009D03D0">
        <w:rPr>
          <w:rFonts w:cs="Times New Roman"/>
          <w:b/>
          <w:color w:val="000000" w:themeColor="text1"/>
          <w:sz w:val="36"/>
          <w:szCs w:val="32"/>
        </w:rPr>
        <w:t>Topic:</w:t>
      </w:r>
      <w:r w:rsidR="00151B18" w:rsidRPr="009D03D0">
        <w:rPr>
          <w:rFonts w:cs="Times New Roman"/>
          <w:b/>
          <w:color w:val="000000" w:themeColor="text1"/>
          <w:sz w:val="36"/>
          <w:szCs w:val="32"/>
          <w:u w:val="single"/>
        </w:rPr>
        <w:t xml:space="preserve">   </w:t>
      </w:r>
      <w:r w:rsidR="00151B18" w:rsidRPr="009D03D0">
        <w:rPr>
          <w:rFonts w:cs="Times New Roman" w:hint="eastAsia"/>
          <w:b/>
          <w:color w:val="000000" w:themeColor="text1"/>
          <w:sz w:val="36"/>
          <w:szCs w:val="32"/>
          <w:u w:val="single"/>
        </w:rPr>
        <w:t>D</w:t>
      </w:r>
      <w:r w:rsidR="00151B18" w:rsidRPr="009D03D0">
        <w:rPr>
          <w:rFonts w:cs="Times New Roman"/>
          <w:b/>
          <w:color w:val="000000" w:themeColor="text1"/>
          <w:sz w:val="36"/>
          <w:szCs w:val="32"/>
          <w:u w:val="single"/>
        </w:rPr>
        <w:t xml:space="preserve">esign and Implementation of     </w:t>
      </w:r>
    </w:p>
    <w:p w14:paraId="76D83A3B" w14:textId="76C9A244" w:rsidR="00151B18" w:rsidRPr="009D03D0" w:rsidRDefault="00151B18" w:rsidP="00151B18">
      <w:pPr>
        <w:ind w:firstLineChars="400" w:firstLine="1446"/>
        <w:rPr>
          <w:rFonts w:cs="Times New Roman"/>
          <w:b/>
          <w:color w:val="000000" w:themeColor="text1"/>
          <w:sz w:val="36"/>
          <w:szCs w:val="32"/>
          <w:u w:val="single"/>
        </w:rPr>
      </w:pPr>
      <w:r w:rsidRPr="009D03D0">
        <w:rPr>
          <w:rFonts w:cs="Times New Roman"/>
          <w:b/>
          <w:color w:val="000000" w:themeColor="text1"/>
          <w:sz w:val="36"/>
          <w:szCs w:val="32"/>
          <w:u w:val="single"/>
        </w:rPr>
        <w:t xml:space="preserve">   Online Stock Prediction System    </w:t>
      </w:r>
      <w:commentRangeStart w:id="25"/>
      <w:commentRangeEnd w:id="25"/>
      <w:r w:rsidR="00714154">
        <w:rPr>
          <w:rStyle w:val="ac"/>
        </w:rPr>
        <w:commentReference w:id="25"/>
      </w:r>
    </w:p>
    <w:p w14:paraId="603EEA9C" w14:textId="325A7926" w:rsidR="00151B18" w:rsidRPr="009D03D0" w:rsidRDefault="00151B18" w:rsidP="00151B18">
      <w:pPr>
        <w:ind w:firstLineChars="400" w:firstLine="1446"/>
        <w:rPr>
          <w:rFonts w:cs="Times New Roman"/>
          <w:b/>
          <w:color w:val="000000" w:themeColor="text1"/>
          <w:sz w:val="36"/>
          <w:szCs w:val="32"/>
          <w:u w:val="single"/>
        </w:rPr>
      </w:pPr>
      <w:r w:rsidRPr="009D03D0">
        <w:rPr>
          <w:rFonts w:cs="Times New Roman"/>
          <w:b/>
          <w:color w:val="000000" w:themeColor="text1"/>
          <w:sz w:val="36"/>
          <w:szCs w:val="32"/>
          <w:u w:val="single"/>
        </w:rPr>
        <w:t xml:space="preserve">   </w:t>
      </w:r>
      <w:r w:rsidRPr="009D03D0">
        <w:rPr>
          <w:rFonts w:cs="Times New Roman" w:hint="eastAsia"/>
          <w:b/>
          <w:color w:val="000000" w:themeColor="text1"/>
          <w:sz w:val="36"/>
          <w:szCs w:val="32"/>
          <w:u w:val="single"/>
        </w:rPr>
        <w:t>Based</w:t>
      </w:r>
      <w:r w:rsidRPr="009D03D0">
        <w:rPr>
          <w:rFonts w:cs="Times New Roman"/>
          <w:b/>
          <w:color w:val="000000" w:themeColor="text1"/>
          <w:sz w:val="36"/>
          <w:szCs w:val="32"/>
          <w:u w:val="single"/>
        </w:rPr>
        <w:t xml:space="preserve"> </w:t>
      </w:r>
      <w:r w:rsidR="00EA4697" w:rsidRPr="009D03D0">
        <w:rPr>
          <w:rFonts w:cs="Times New Roman"/>
          <w:b/>
          <w:color w:val="000000" w:themeColor="text1"/>
          <w:sz w:val="36"/>
          <w:szCs w:val="32"/>
          <w:u w:val="single"/>
        </w:rPr>
        <w:t>on</w:t>
      </w:r>
      <w:r w:rsidRPr="009D03D0">
        <w:rPr>
          <w:rFonts w:cs="Times New Roman"/>
          <w:b/>
          <w:color w:val="000000" w:themeColor="text1"/>
          <w:sz w:val="36"/>
          <w:szCs w:val="32"/>
          <w:u w:val="single"/>
        </w:rPr>
        <w:t xml:space="preserve"> Social Network         </w:t>
      </w:r>
    </w:p>
    <w:p w14:paraId="1EB8F007" w14:textId="5DF68112" w:rsidR="00151B18" w:rsidRPr="009D03D0" w:rsidRDefault="00151B18" w:rsidP="00151B18">
      <w:pPr>
        <w:ind w:firstLineChars="400" w:firstLine="1446"/>
        <w:rPr>
          <w:rFonts w:cs="Times New Roman"/>
          <w:b/>
          <w:color w:val="000000" w:themeColor="text1"/>
          <w:sz w:val="36"/>
          <w:szCs w:val="32"/>
          <w:u w:val="single"/>
        </w:rPr>
      </w:pPr>
      <w:r w:rsidRPr="009D03D0">
        <w:rPr>
          <w:rFonts w:cs="Times New Roman"/>
          <w:b/>
          <w:color w:val="000000" w:themeColor="text1"/>
          <w:sz w:val="36"/>
          <w:szCs w:val="32"/>
          <w:u w:val="single"/>
        </w:rPr>
        <w:t xml:space="preserve">   Sentiments Analysis              </w:t>
      </w:r>
    </w:p>
    <w:p w14:paraId="40DAD885" w14:textId="77777777" w:rsidR="00151B18" w:rsidRPr="009D03D0" w:rsidRDefault="00151B18" w:rsidP="00151B18">
      <w:pPr>
        <w:ind w:firstLineChars="400" w:firstLine="1446"/>
        <w:rPr>
          <w:rFonts w:cs="Times New Roman"/>
          <w:b/>
          <w:color w:val="000000" w:themeColor="text1"/>
          <w:sz w:val="36"/>
          <w:szCs w:val="32"/>
          <w:u w:val="single"/>
        </w:rPr>
      </w:pPr>
    </w:p>
    <w:p w14:paraId="054C78F0" w14:textId="54C2834D" w:rsidR="00A72FF7" w:rsidRPr="009D03D0" w:rsidRDefault="00A72FF7" w:rsidP="00E23855">
      <w:pPr>
        <w:ind w:firstLineChars="100" w:firstLine="240"/>
        <w:rPr>
          <w:color w:val="000000" w:themeColor="text1"/>
        </w:rPr>
      </w:pPr>
      <w:r w:rsidRPr="009D03D0">
        <w:rPr>
          <w:color w:val="000000" w:themeColor="text1"/>
        </w:rPr>
        <w:t xml:space="preserve">        </w:t>
      </w:r>
    </w:p>
    <w:p w14:paraId="61C84A61" w14:textId="77777777" w:rsidR="00A72FF7" w:rsidRPr="009D03D0" w:rsidRDefault="00A72FF7" w:rsidP="00305920">
      <w:pPr>
        <w:ind w:firstLine="480"/>
        <w:rPr>
          <w:color w:val="000000" w:themeColor="text1"/>
        </w:rPr>
      </w:pP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4920"/>
      </w:tblGrid>
      <w:tr w:rsidR="00151B18" w:rsidRPr="009D03D0" w14:paraId="7E1FD09A" w14:textId="77777777" w:rsidTr="00151B18">
        <w:trPr>
          <w:jc w:val="center"/>
        </w:trPr>
        <w:tc>
          <w:tcPr>
            <w:tcW w:w="2593" w:type="dxa"/>
          </w:tcPr>
          <w:p w14:paraId="5963F0CE" w14:textId="77777777" w:rsidR="00151B18" w:rsidRPr="009D03D0" w:rsidRDefault="00151B18" w:rsidP="00151B18">
            <w:pPr>
              <w:tabs>
                <w:tab w:val="center" w:pos="2100"/>
              </w:tabs>
              <w:ind w:firstLine="562"/>
              <w:jc w:val="right"/>
              <w:rPr>
                <w:rFonts w:cs="Times New Roman"/>
                <w:b/>
                <w:color w:val="000000" w:themeColor="text1"/>
                <w:sz w:val="28"/>
                <w:szCs w:val="28"/>
              </w:rPr>
            </w:pPr>
            <w:r w:rsidRPr="009D03D0">
              <w:rPr>
                <w:rFonts w:cs="Times New Roman" w:hint="eastAsia"/>
                <w:b/>
                <w:color w:val="000000" w:themeColor="text1"/>
                <w:sz w:val="28"/>
                <w:szCs w:val="28"/>
              </w:rPr>
              <w:t>Student</w:t>
            </w:r>
            <w:r w:rsidRPr="009D03D0">
              <w:rPr>
                <w:rFonts w:cs="Times New Roman"/>
                <w:b/>
                <w:color w:val="000000" w:themeColor="text1"/>
                <w:sz w:val="28"/>
                <w:szCs w:val="28"/>
              </w:rPr>
              <w:t xml:space="preserve"> </w:t>
            </w:r>
            <w:r w:rsidRPr="009D03D0">
              <w:rPr>
                <w:rFonts w:cs="Times New Roman" w:hint="eastAsia"/>
                <w:b/>
                <w:color w:val="000000" w:themeColor="text1"/>
                <w:sz w:val="28"/>
                <w:szCs w:val="28"/>
              </w:rPr>
              <w:t>No.</w:t>
            </w:r>
            <w:r w:rsidRPr="009D03D0">
              <w:rPr>
                <w:rFonts w:cs="Times New Roman"/>
                <w:b/>
                <w:color w:val="000000" w:themeColor="text1"/>
                <w:sz w:val="28"/>
                <w:szCs w:val="28"/>
              </w:rPr>
              <w:t>:</w:t>
            </w:r>
          </w:p>
        </w:tc>
        <w:tc>
          <w:tcPr>
            <w:tcW w:w="4920" w:type="dxa"/>
          </w:tcPr>
          <w:p w14:paraId="6A19E2D4" w14:textId="19ACB191" w:rsidR="00151B18" w:rsidRPr="009D03D0" w:rsidRDefault="00151B18" w:rsidP="00151B18">
            <w:pPr>
              <w:tabs>
                <w:tab w:val="center" w:pos="2100"/>
              </w:tabs>
              <w:ind w:firstLine="562"/>
              <w:jc w:val="center"/>
              <w:rPr>
                <w:rFonts w:cs="Times New Roman"/>
                <w:b/>
                <w:color w:val="000000" w:themeColor="text1"/>
                <w:sz w:val="28"/>
                <w:szCs w:val="28"/>
              </w:rPr>
            </w:pPr>
          </w:p>
        </w:tc>
      </w:tr>
      <w:tr w:rsidR="00151B18" w:rsidRPr="009D03D0" w14:paraId="4B3A2006" w14:textId="77777777" w:rsidTr="00151B18">
        <w:trPr>
          <w:jc w:val="center"/>
        </w:trPr>
        <w:tc>
          <w:tcPr>
            <w:tcW w:w="2593" w:type="dxa"/>
          </w:tcPr>
          <w:p w14:paraId="2592B23C" w14:textId="77777777" w:rsidR="00151B18" w:rsidRPr="009D03D0" w:rsidRDefault="00151B18" w:rsidP="00151B18">
            <w:pPr>
              <w:tabs>
                <w:tab w:val="center" w:pos="2100"/>
              </w:tabs>
              <w:ind w:firstLine="562"/>
              <w:jc w:val="right"/>
              <w:rPr>
                <w:rFonts w:cs="Times New Roman"/>
                <w:b/>
                <w:color w:val="000000" w:themeColor="text1"/>
                <w:sz w:val="28"/>
                <w:szCs w:val="28"/>
              </w:rPr>
            </w:pPr>
            <w:r w:rsidRPr="009D03D0">
              <w:rPr>
                <w:rFonts w:cs="Times New Roman" w:hint="eastAsia"/>
                <w:b/>
                <w:color w:val="000000" w:themeColor="text1"/>
                <w:sz w:val="28"/>
                <w:szCs w:val="28"/>
              </w:rPr>
              <w:t>Candidate</w:t>
            </w:r>
            <w:r w:rsidRPr="009D03D0">
              <w:rPr>
                <w:rFonts w:cs="Times New Roman"/>
                <w:b/>
                <w:color w:val="000000" w:themeColor="text1"/>
                <w:sz w:val="28"/>
                <w:szCs w:val="28"/>
              </w:rPr>
              <w:t>:</w:t>
            </w:r>
          </w:p>
        </w:tc>
        <w:tc>
          <w:tcPr>
            <w:tcW w:w="4920" w:type="dxa"/>
          </w:tcPr>
          <w:p w14:paraId="07CC7F3E" w14:textId="77670F4E" w:rsidR="00151B18" w:rsidRPr="009D03D0" w:rsidRDefault="00151B18" w:rsidP="00151B18">
            <w:pPr>
              <w:tabs>
                <w:tab w:val="center" w:pos="2100"/>
              </w:tabs>
              <w:ind w:firstLine="562"/>
              <w:jc w:val="center"/>
              <w:rPr>
                <w:rFonts w:cs="Times New Roman"/>
                <w:b/>
                <w:color w:val="000000" w:themeColor="text1"/>
                <w:sz w:val="28"/>
                <w:szCs w:val="28"/>
              </w:rPr>
            </w:pPr>
          </w:p>
        </w:tc>
      </w:tr>
      <w:tr w:rsidR="00151B18" w:rsidRPr="009D03D0" w14:paraId="4037CDF7" w14:textId="77777777" w:rsidTr="00151B18">
        <w:trPr>
          <w:jc w:val="center"/>
        </w:trPr>
        <w:tc>
          <w:tcPr>
            <w:tcW w:w="2593" w:type="dxa"/>
          </w:tcPr>
          <w:p w14:paraId="0FEB705B" w14:textId="77777777" w:rsidR="00151B18" w:rsidRPr="009D03D0" w:rsidRDefault="00151B18" w:rsidP="00151B18">
            <w:pPr>
              <w:tabs>
                <w:tab w:val="center" w:pos="2100"/>
              </w:tabs>
              <w:ind w:firstLine="562"/>
              <w:jc w:val="right"/>
              <w:rPr>
                <w:rFonts w:cs="Times New Roman"/>
                <w:b/>
                <w:color w:val="000000" w:themeColor="text1"/>
                <w:sz w:val="28"/>
                <w:szCs w:val="28"/>
              </w:rPr>
            </w:pPr>
            <w:r w:rsidRPr="009D03D0">
              <w:rPr>
                <w:rFonts w:cs="Times New Roman" w:hint="eastAsia"/>
                <w:b/>
                <w:color w:val="000000" w:themeColor="text1"/>
                <w:sz w:val="28"/>
                <w:szCs w:val="28"/>
              </w:rPr>
              <w:t>Subject</w:t>
            </w:r>
            <w:r w:rsidRPr="009D03D0">
              <w:rPr>
                <w:rFonts w:cs="Times New Roman"/>
                <w:b/>
                <w:color w:val="000000" w:themeColor="text1"/>
                <w:sz w:val="28"/>
                <w:szCs w:val="28"/>
              </w:rPr>
              <w:t>:</w:t>
            </w:r>
          </w:p>
        </w:tc>
        <w:tc>
          <w:tcPr>
            <w:tcW w:w="4920" w:type="dxa"/>
          </w:tcPr>
          <w:p w14:paraId="5642154B" w14:textId="4D550671" w:rsidR="00151B18" w:rsidRPr="009D03D0" w:rsidRDefault="00151B18" w:rsidP="00151B18">
            <w:pPr>
              <w:tabs>
                <w:tab w:val="center" w:pos="2100"/>
              </w:tabs>
              <w:ind w:firstLine="562"/>
              <w:jc w:val="center"/>
              <w:rPr>
                <w:rFonts w:cs="Times New Roman"/>
                <w:b/>
                <w:color w:val="000000" w:themeColor="text1"/>
                <w:sz w:val="28"/>
                <w:szCs w:val="28"/>
              </w:rPr>
            </w:pPr>
            <w:r w:rsidRPr="009D03D0">
              <w:rPr>
                <w:rFonts w:cs="Times New Roman" w:hint="eastAsia"/>
                <w:b/>
                <w:color w:val="000000" w:themeColor="text1"/>
                <w:sz w:val="28"/>
                <w:szCs w:val="28"/>
              </w:rPr>
              <w:t>Computer Science</w:t>
            </w:r>
            <w:r w:rsidRPr="009D03D0">
              <w:rPr>
                <w:rFonts w:cs="Times New Roman"/>
                <w:b/>
                <w:color w:val="000000" w:themeColor="text1"/>
                <w:sz w:val="28"/>
                <w:szCs w:val="28"/>
              </w:rPr>
              <w:t xml:space="preserve"> </w:t>
            </w:r>
            <w:r w:rsidR="00EA4697" w:rsidRPr="009D03D0">
              <w:rPr>
                <w:rFonts w:cs="Times New Roman"/>
                <w:b/>
                <w:color w:val="000000" w:themeColor="text1"/>
                <w:sz w:val="28"/>
                <w:szCs w:val="28"/>
              </w:rPr>
              <w:t>and</w:t>
            </w:r>
            <w:r w:rsidRPr="009D03D0">
              <w:rPr>
                <w:rFonts w:cs="Times New Roman"/>
                <w:b/>
                <w:color w:val="000000" w:themeColor="text1"/>
                <w:sz w:val="28"/>
                <w:szCs w:val="28"/>
              </w:rPr>
              <w:t xml:space="preserve"> Technology</w:t>
            </w:r>
          </w:p>
        </w:tc>
      </w:tr>
      <w:tr w:rsidR="00151B18" w:rsidRPr="009D03D0" w14:paraId="24427F3D" w14:textId="77777777" w:rsidTr="00151B18">
        <w:trPr>
          <w:jc w:val="center"/>
        </w:trPr>
        <w:tc>
          <w:tcPr>
            <w:tcW w:w="2593" w:type="dxa"/>
          </w:tcPr>
          <w:p w14:paraId="37E54FE7" w14:textId="77777777" w:rsidR="00151B18" w:rsidRPr="009D03D0" w:rsidRDefault="00151B18" w:rsidP="00151B18">
            <w:pPr>
              <w:tabs>
                <w:tab w:val="center" w:pos="2100"/>
              </w:tabs>
              <w:ind w:firstLine="562"/>
              <w:jc w:val="right"/>
              <w:rPr>
                <w:rFonts w:cs="Times New Roman"/>
                <w:b/>
                <w:color w:val="000000" w:themeColor="text1"/>
                <w:sz w:val="28"/>
                <w:szCs w:val="28"/>
              </w:rPr>
            </w:pPr>
            <w:r w:rsidRPr="009D03D0">
              <w:rPr>
                <w:rFonts w:cs="Times New Roman" w:hint="eastAsia"/>
                <w:b/>
                <w:color w:val="000000" w:themeColor="text1"/>
                <w:sz w:val="28"/>
                <w:szCs w:val="28"/>
              </w:rPr>
              <w:t>Supervisor</w:t>
            </w:r>
            <w:r w:rsidRPr="009D03D0">
              <w:rPr>
                <w:rFonts w:cs="Times New Roman"/>
                <w:b/>
                <w:color w:val="000000" w:themeColor="text1"/>
                <w:sz w:val="28"/>
                <w:szCs w:val="28"/>
              </w:rPr>
              <w:t>:</w:t>
            </w:r>
          </w:p>
        </w:tc>
        <w:tc>
          <w:tcPr>
            <w:tcW w:w="4920" w:type="dxa"/>
          </w:tcPr>
          <w:p w14:paraId="73371C38" w14:textId="47C30A36" w:rsidR="00151B18" w:rsidRPr="009D03D0" w:rsidRDefault="00151B18" w:rsidP="00151B18">
            <w:pPr>
              <w:tabs>
                <w:tab w:val="center" w:pos="2100"/>
              </w:tabs>
              <w:ind w:firstLine="562"/>
              <w:jc w:val="center"/>
              <w:rPr>
                <w:rFonts w:cs="Times New Roman"/>
                <w:b/>
                <w:color w:val="000000" w:themeColor="text1"/>
                <w:sz w:val="28"/>
                <w:szCs w:val="28"/>
              </w:rPr>
            </w:pPr>
          </w:p>
        </w:tc>
      </w:tr>
      <w:tr w:rsidR="00151B18" w:rsidRPr="009D03D0" w14:paraId="45EF0F7F" w14:textId="77777777" w:rsidTr="00151B18">
        <w:trPr>
          <w:jc w:val="center"/>
        </w:trPr>
        <w:tc>
          <w:tcPr>
            <w:tcW w:w="2593" w:type="dxa"/>
          </w:tcPr>
          <w:p w14:paraId="26181A68" w14:textId="77777777" w:rsidR="00151B18" w:rsidRPr="009D03D0" w:rsidRDefault="00151B18" w:rsidP="00151B18">
            <w:pPr>
              <w:tabs>
                <w:tab w:val="center" w:pos="2100"/>
              </w:tabs>
              <w:ind w:firstLine="562"/>
              <w:jc w:val="right"/>
              <w:rPr>
                <w:rFonts w:cs="Times New Roman"/>
                <w:b/>
                <w:color w:val="000000" w:themeColor="text1"/>
                <w:sz w:val="28"/>
                <w:szCs w:val="28"/>
              </w:rPr>
            </w:pPr>
            <w:r w:rsidRPr="009D03D0">
              <w:rPr>
                <w:rFonts w:cs="Times New Roman" w:hint="eastAsia"/>
                <w:b/>
                <w:color w:val="000000" w:themeColor="text1"/>
                <w:sz w:val="28"/>
                <w:szCs w:val="28"/>
              </w:rPr>
              <w:t>I</w:t>
            </w:r>
            <w:r w:rsidRPr="009D03D0">
              <w:rPr>
                <w:rFonts w:cs="Times New Roman"/>
                <w:b/>
                <w:color w:val="000000" w:themeColor="text1"/>
                <w:sz w:val="28"/>
                <w:szCs w:val="28"/>
              </w:rPr>
              <w:t>nstitute</w:t>
            </w:r>
            <w:r w:rsidRPr="009D03D0">
              <w:rPr>
                <w:rFonts w:cs="Times New Roman" w:hint="eastAsia"/>
                <w:b/>
                <w:color w:val="000000" w:themeColor="text1"/>
                <w:sz w:val="28"/>
                <w:szCs w:val="28"/>
              </w:rPr>
              <w:t>:</w:t>
            </w:r>
          </w:p>
        </w:tc>
        <w:tc>
          <w:tcPr>
            <w:tcW w:w="4920" w:type="dxa"/>
          </w:tcPr>
          <w:p w14:paraId="05B9DA0E" w14:textId="77777777" w:rsidR="00151B18" w:rsidRPr="009D03D0" w:rsidRDefault="00151B18" w:rsidP="00151B18">
            <w:pPr>
              <w:tabs>
                <w:tab w:val="center" w:pos="2100"/>
              </w:tabs>
              <w:ind w:firstLine="562"/>
              <w:jc w:val="center"/>
              <w:rPr>
                <w:rFonts w:cs="Times New Roman"/>
                <w:b/>
                <w:color w:val="000000" w:themeColor="text1"/>
                <w:sz w:val="28"/>
                <w:szCs w:val="28"/>
              </w:rPr>
            </w:pPr>
            <w:r w:rsidRPr="009D03D0">
              <w:rPr>
                <w:rFonts w:cs="Times New Roman" w:hint="eastAsia"/>
                <w:b/>
                <w:color w:val="000000" w:themeColor="text1"/>
                <w:sz w:val="28"/>
                <w:szCs w:val="28"/>
              </w:rPr>
              <w:t>Institute of Network Technology</w:t>
            </w:r>
          </w:p>
        </w:tc>
      </w:tr>
    </w:tbl>
    <w:p w14:paraId="4FADB90B" w14:textId="41DCF9C8" w:rsidR="00EC1AF6" w:rsidRPr="009D03D0" w:rsidRDefault="00EC1AF6" w:rsidP="00561545">
      <w:pPr>
        <w:ind w:firstLine="562"/>
        <w:rPr>
          <w:rFonts w:cs="Times New Roman"/>
          <w:b/>
          <w:color w:val="000000" w:themeColor="text1"/>
          <w:sz w:val="28"/>
          <w:szCs w:val="28"/>
          <w:u w:val="single"/>
        </w:rPr>
      </w:pPr>
    </w:p>
    <w:p w14:paraId="4804373A" w14:textId="5A67E151" w:rsidR="0014161A" w:rsidRPr="009D03D0" w:rsidRDefault="00151B18" w:rsidP="00151B18">
      <w:pPr>
        <w:ind w:firstLineChars="1990" w:firstLine="5594"/>
        <w:rPr>
          <w:rFonts w:cs="Times New Roman"/>
          <w:b/>
          <w:color w:val="000000" w:themeColor="text1"/>
          <w:sz w:val="28"/>
          <w:szCs w:val="28"/>
        </w:rPr>
      </w:pPr>
      <w:r w:rsidRPr="009D03D0">
        <w:rPr>
          <w:rFonts w:cs="Times New Roman"/>
          <w:b/>
          <w:color w:val="000000" w:themeColor="text1"/>
          <w:sz w:val="28"/>
          <w:szCs w:val="28"/>
        </w:rPr>
        <w:t>January 7th, 2019</w:t>
      </w:r>
    </w:p>
    <w:p w14:paraId="4674399A" w14:textId="77777777" w:rsidR="006E423E" w:rsidRDefault="006E423E">
      <w:pPr>
        <w:widowControl/>
        <w:ind w:firstLine="562"/>
        <w:jc w:val="left"/>
        <w:rPr>
          <w:rFonts w:cs="Times New Roman"/>
          <w:b/>
          <w:color w:val="000000" w:themeColor="text1"/>
          <w:sz w:val="28"/>
          <w:szCs w:val="28"/>
        </w:rPr>
      </w:pPr>
    </w:p>
    <w:p w14:paraId="5F08319F" w14:textId="73D2ACAC" w:rsidR="00245589" w:rsidRDefault="00245589">
      <w:pPr>
        <w:widowControl/>
        <w:ind w:firstLine="562"/>
        <w:jc w:val="left"/>
        <w:rPr>
          <w:rFonts w:cs="Times New Roman"/>
          <w:b/>
          <w:color w:val="000000" w:themeColor="text1"/>
          <w:sz w:val="28"/>
          <w:szCs w:val="28"/>
        </w:rPr>
      </w:pPr>
      <w:r>
        <w:rPr>
          <w:rFonts w:cs="Times New Roman"/>
          <w:b/>
          <w:color w:val="000000" w:themeColor="text1"/>
          <w:sz w:val="28"/>
          <w:szCs w:val="28"/>
        </w:rPr>
        <w:br w:type="page"/>
      </w:r>
    </w:p>
    <w:p w14:paraId="3E1FCF2F" w14:textId="77777777" w:rsidR="00245589" w:rsidRDefault="00245589">
      <w:pPr>
        <w:widowControl/>
        <w:ind w:firstLine="562"/>
        <w:jc w:val="left"/>
        <w:rPr>
          <w:rFonts w:cs="Times New Roman"/>
          <w:b/>
          <w:color w:val="000000" w:themeColor="text1"/>
          <w:sz w:val="28"/>
          <w:szCs w:val="28"/>
        </w:rPr>
      </w:pPr>
    </w:p>
    <w:p w14:paraId="7437399E" w14:textId="4BE8D428" w:rsidR="00245589" w:rsidRPr="009D03D0" w:rsidRDefault="00245589">
      <w:pPr>
        <w:widowControl/>
        <w:ind w:firstLine="562"/>
        <w:jc w:val="left"/>
        <w:rPr>
          <w:rFonts w:cs="Times New Roman"/>
          <w:b/>
          <w:color w:val="000000" w:themeColor="text1"/>
          <w:sz w:val="28"/>
          <w:szCs w:val="28"/>
        </w:rPr>
        <w:sectPr w:rsidR="00245589" w:rsidRPr="009D03D0" w:rsidSect="00A17FB6">
          <w:headerReference w:type="even" r:id="rId20"/>
          <w:headerReference w:type="default" r:id="rId21"/>
          <w:footerReference w:type="even" r:id="rId22"/>
          <w:footerReference w:type="default" r:id="rId23"/>
          <w:pgSz w:w="11906" w:h="16838"/>
          <w:pgMar w:top="1440" w:right="1800" w:bottom="1440" w:left="1800" w:header="851" w:footer="992" w:gutter="0"/>
          <w:pgNumType w:start="1"/>
          <w:cols w:space="425"/>
          <w:docGrid w:type="lines" w:linePitch="326"/>
        </w:sectPr>
      </w:pP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4920"/>
      </w:tblGrid>
      <w:tr w:rsidR="00A72FF7" w:rsidRPr="009D03D0" w14:paraId="4C9BC87E" w14:textId="77777777" w:rsidTr="00850C7C">
        <w:trPr>
          <w:jc w:val="center"/>
        </w:trPr>
        <w:tc>
          <w:tcPr>
            <w:tcW w:w="2593" w:type="dxa"/>
          </w:tcPr>
          <w:p w14:paraId="62730116" w14:textId="77777777" w:rsidR="00A72FF7" w:rsidRPr="009D03D0" w:rsidRDefault="00A72FF7" w:rsidP="00305920">
            <w:pPr>
              <w:ind w:firstLine="480"/>
              <w:rPr>
                <w:color w:val="000000" w:themeColor="text1"/>
              </w:rPr>
            </w:pPr>
            <w:r w:rsidRPr="009D03D0">
              <w:rPr>
                <w:rFonts w:hint="eastAsia"/>
                <w:color w:val="000000" w:themeColor="text1"/>
              </w:rPr>
              <w:lastRenderedPageBreak/>
              <w:t>Student</w:t>
            </w:r>
            <w:r w:rsidRPr="009D03D0">
              <w:rPr>
                <w:color w:val="000000" w:themeColor="text1"/>
              </w:rPr>
              <w:t xml:space="preserve"> </w:t>
            </w:r>
            <w:r w:rsidRPr="009D03D0">
              <w:rPr>
                <w:rFonts w:hint="eastAsia"/>
                <w:color w:val="000000" w:themeColor="text1"/>
              </w:rPr>
              <w:t>No.</w:t>
            </w:r>
            <w:r w:rsidRPr="009D03D0">
              <w:rPr>
                <w:color w:val="000000" w:themeColor="text1"/>
              </w:rPr>
              <w:t>:</w:t>
            </w:r>
          </w:p>
        </w:tc>
        <w:tc>
          <w:tcPr>
            <w:tcW w:w="4920" w:type="dxa"/>
          </w:tcPr>
          <w:p w14:paraId="70FD9DCD" w14:textId="1124D408" w:rsidR="00A72FF7" w:rsidRPr="009D03D0" w:rsidRDefault="00A72FF7" w:rsidP="00305920">
            <w:pPr>
              <w:ind w:firstLine="480"/>
              <w:rPr>
                <w:color w:val="000000" w:themeColor="text1"/>
              </w:rPr>
            </w:pPr>
          </w:p>
        </w:tc>
      </w:tr>
    </w:tbl>
    <w:p w14:paraId="5D652F07" w14:textId="77777777" w:rsidR="00151B18" w:rsidRPr="009D03D0" w:rsidRDefault="00151B18" w:rsidP="00151B18">
      <w:pPr>
        <w:spacing w:line="400" w:lineRule="exact"/>
        <w:ind w:firstLine="480"/>
        <w:jc w:val="center"/>
        <w:rPr>
          <w:rFonts w:ascii="宋体" w:hAnsi="宋体"/>
          <w:color w:val="000000" w:themeColor="text1"/>
        </w:rPr>
      </w:pPr>
      <w:r w:rsidRPr="009D03D0">
        <w:rPr>
          <w:rFonts w:ascii="宋体" w:hAnsi="宋体" w:hint="eastAsia"/>
          <w:color w:val="000000" w:themeColor="text1"/>
        </w:rPr>
        <w:t>独创性（或创新性）声明</w:t>
      </w:r>
    </w:p>
    <w:p w14:paraId="0DCA1961" w14:textId="77777777" w:rsidR="00151B18" w:rsidRPr="009D03D0" w:rsidRDefault="00151B18" w:rsidP="00151B18">
      <w:pPr>
        <w:pStyle w:val="af5"/>
        <w:spacing w:line="400" w:lineRule="exact"/>
        <w:ind w:firstLine="480"/>
        <w:rPr>
          <w:rFonts w:ascii="宋体" w:hAnsi="宋体"/>
          <w:color w:val="000000" w:themeColor="text1"/>
        </w:rPr>
      </w:pPr>
      <w:r w:rsidRPr="009D03D0">
        <w:rPr>
          <w:rFonts w:ascii="宋体" w:hAnsi="宋体" w:hint="eastAsia"/>
          <w:color w:val="000000" w:themeColor="text1"/>
        </w:rPr>
        <w:t>本人声明所呈交的论文是本人在导师指导下进行的研究工作及取得的研究成果。尽我所知，除了文中特别加以标注和致谢中所罗列的内容以外，论文中不包含其他人已经发表或撰写过的研究成果，也不包含为获得北京邮电大学或其他教育机构的学位或证书而使用过的材料。与我一同工作的同志对本研究所做的任何贡献均已在论文中作了明确的说明并表示了谢意。</w:t>
      </w:r>
    </w:p>
    <w:p w14:paraId="1D3C5F0E" w14:textId="77777777" w:rsidR="00151B18" w:rsidRPr="009D03D0" w:rsidRDefault="00151B18" w:rsidP="00151B18">
      <w:pPr>
        <w:spacing w:line="400" w:lineRule="exact"/>
        <w:ind w:firstLine="480"/>
        <w:rPr>
          <w:rFonts w:ascii="宋体" w:hAnsi="宋体"/>
          <w:color w:val="000000" w:themeColor="text1"/>
        </w:rPr>
      </w:pPr>
      <w:r w:rsidRPr="009D03D0">
        <w:rPr>
          <w:rFonts w:ascii="宋体" w:hAnsi="宋体" w:hint="eastAsia"/>
          <w:color w:val="000000" w:themeColor="text1"/>
        </w:rPr>
        <w:t>申请学位论文与资料若有不实之处，本人承担一切相关责任。</w:t>
      </w:r>
    </w:p>
    <w:p w14:paraId="30175422" w14:textId="77777777" w:rsidR="00151B18" w:rsidRPr="009D03D0" w:rsidRDefault="00151B18" w:rsidP="00151B18">
      <w:pPr>
        <w:spacing w:line="400" w:lineRule="exact"/>
        <w:ind w:firstLine="480"/>
        <w:rPr>
          <w:rFonts w:ascii="宋体" w:hAnsi="宋体"/>
          <w:color w:val="000000" w:themeColor="text1"/>
        </w:rPr>
      </w:pPr>
      <w:r w:rsidRPr="009D03D0">
        <w:rPr>
          <w:rFonts w:ascii="宋体" w:hAnsi="宋体" w:hint="eastAsia"/>
          <w:color w:val="000000" w:themeColor="text1"/>
        </w:rPr>
        <w:t>本人签名：</w:t>
      </w:r>
      <w:r w:rsidRPr="009D03D0">
        <w:rPr>
          <w:rFonts w:cs="Times New Roman"/>
          <w:color w:val="000000" w:themeColor="text1"/>
          <w:u w:val="single"/>
        </w:rPr>
        <w:t xml:space="preserve">                  </w:t>
      </w:r>
      <w:r w:rsidRPr="009D03D0">
        <w:rPr>
          <w:rFonts w:ascii="宋体" w:hAnsi="宋体" w:hint="eastAsia"/>
          <w:color w:val="000000" w:themeColor="text1"/>
        </w:rPr>
        <w:t xml:space="preserve">    日期：</w:t>
      </w:r>
      <w:r w:rsidRPr="009D03D0">
        <w:rPr>
          <w:rFonts w:cs="Times New Roman"/>
          <w:color w:val="000000" w:themeColor="text1"/>
          <w:u w:val="single"/>
        </w:rPr>
        <w:t xml:space="preserve">                    </w:t>
      </w:r>
    </w:p>
    <w:p w14:paraId="0A037119" w14:textId="77777777" w:rsidR="00151B18" w:rsidRPr="009D03D0" w:rsidRDefault="00151B18" w:rsidP="00151B18">
      <w:pPr>
        <w:pStyle w:val="af5"/>
        <w:spacing w:line="400" w:lineRule="exact"/>
        <w:ind w:firstLine="480"/>
        <w:rPr>
          <w:rFonts w:ascii="宋体" w:hAnsi="宋体"/>
          <w:color w:val="000000" w:themeColor="text1"/>
        </w:rPr>
      </w:pPr>
    </w:p>
    <w:p w14:paraId="41169044" w14:textId="77777777" w:rsidR="00151B18" w:rsidRPr="009D03D0" w:rsidRDefault="00151B18" w:rsidP="00151B18">
      <w:pPr>
        <w:pStyle w:val="af5"/>
        <w:spacing w:line="400" w:lineRule="exact"/>
        <w:ind w:firstLine="480"/>
        <w:jc w:val="center"/>
        <w:rPr>
          <w:rFonts w:ascii="宋体" w:hAnsi="宋体"/>
          <w:color w:val="000000" w:themeColor="text1"/>
        </w:rPr>
      </w:pPr>
      <w:r w:rsidRPr="009D03D0">
        <w:rPr>
          <w:rFonts w:ascii="宋体" w:hAnsi="宋体" w:hint="eastAsia"/>
          <w:color w:val="000000" w:themeColor="text1"/>
        </w:rPr>
        <w:t>关于论文使用授权的说明</w:t>
      </w:r>
    </w:p>
    <w:p w14:paraId="19A965C9" w14:textId="77777777" w:rsidR="00151B18" w:rsidRPr="009D03D0" w:rsidRDefault="00151B18" w:rsidP="00151B18">
      <w:pPr>
        <w:pStyle w:val="af5"/>
        <w:spacing w:line="400" w:lineRule="exact"/>
        <w:ind w:firstLine="480"/>
        <w:rPr>
          <w:rFonts w:ascii="宋体" w:hAnsi="宋体"/>
          <w:color w:val="000000" w:themeColor="text1"/>
        </w:rPr>
      </w:pPr>
      <w:r w:rsidRPr="009D03D0">
        <w:rPr>
          <w:rFonts w:ascii="宋体" w:hAnsi="宋体" w:hint="eastAsia"/>
          <w:color w:val="000000" w:themeColor="text1"/>
        </w:rPr>
        <w:t>本人</w:t>
      </w:r>
      <w:r w:rsidRPr="009D03D0">
        <w:rPr>
          <w:rFonts w:ascii="宋体" w:hAnsi="宋体"/>
          <w:color w:val="000000" w:themeColor="text1"/>
        </w:rPr>
        <w:t>完全了解</w:t>
      </w:r>
      <w:r w:rsidRPr="009D03D0">
        <w:rPr>
          <w:rFonts w:ascii="宋体" w:hAnsi="宋体" w:hint="eastAsia"/>
          <w:color w:val="000000" w:themeColor="text1"/>
        </w:rPr>
        <w:t>并同意北京邮电</w:t>
      </w:r>
      <w:r w:rsidRPr="009D03D0">
        <w:rPr>
          <w:rFonts w:ascii="宋体" w:hAnsi="宋体"/>
          <w:color w:val="000000" w:themeColor="text1"/>
        </w:rPr>
        <w:t>大学有关保留、</w:t>
      </w:r>
      <w:r w:rsidRPr="009D03D0">
        <w:rPr>
          <w:rFonts w:ascii="宋体" w:hAnsi="宋体" w:hint="eastAsia"/>
          <w:color w:val="000000" w:themeColor="text1"/>
        </w:rPr>
        <w:t>使用</w:t>
      </w:r>
      <w:r w:rsidRPr="009D03D0">
        <w:rPr>
          <w:rFonts w:ascii="宋体" w:hAnsi="宋体"/>
          <w:color w:val="000000" w:themeColor="text1"/>
        </w:rPr>
        <w:t>学位论文的规定，即：</w:t>
      </w:r>
      <w:r w:rsidRPr="009D03D0">
        <w:rPr>
          <w:rFonts w:ascii="宋体" w:hAnsi="宋体" w:hint="eastAsia"/>
          <w:color w:val="000000" w:themeColor="text1"/>
        </w:rPr>
        <w:t>北京邮电</w:t>
      </w:r>
      <w:r w:rsidRPr="009D03D0">
        <w:rPr>
          <w:rFonts w:ascii="宋体" w:hAnsi="宋体"/>
          <w:color w:val="000000" w:themeColor="text1"/>
        </w:rPr>
        <w:t>大学拥有以下关于学位论文</w:t>
      </w:r>
      <w:r w:rsidRPr="009D03D0">
        <w:rPr>
          <w:rFonts w:ascii="宋体" w:hAnsi="宋体" w:hint="eastAsia"/>
          <w:color w:val="000000" w:themeColor="text1"/>
        </w:rPr>
        <w:t>的无偿</w:t>
      </w:r>
      <w:r w:rsidRPr="009D03D0">
        <w:rPr>
          <w:rFonts w:ascii="宋体" w:hAnsi="宋体"/>
          <w:color w:val="000000" w:themeColor="text1"/>
        </w:rPr>
        <w:t>使用</w:t>
      </w:r>
      <w:r w:rsidRPr="009D03D0">
        <w:rPr>
          <w:rFonts w:ascii="宋体" w:hAnsi="宋体" w:hint="eastAsia"/>
          <w:color w:val="000000" w:themeColor="text1"/>
        </w:rPr>
        <w:t>权</w:t>
      </w:r>
      <w:r w:rsidRPr="009D03D0">
        <w:rPr>
          <w:rFonts w:ascii="宋体" w:hAnsi="宋体"/>
          <w:color w:val="000000" w:themeColor="text1"/>
        </w:rPr>
        <w:t>，具体包括：</w:t>
      </w:r>
      <w:r w:rsidRPr="009D03D0">
        <w:rPr>
          <w:rFonts w:ascii="宋体" w:hAnsi="宋体" w:hint="eastAsia"/>
          <w:color w:val="000000" w:themeColor="text1"/>
        </w:rPr>
        <w:t>学校有权保留并向国家有关部门或机构送交学位论文，有权允许学位论文被查阅和借阅；学校可以公布学位论文的全部或部分内容，</w:t>
      </w:r>
      <w:r w:rsidRPr="009D03D0">
        <w:rPr>
          <w:rFonts w:ascii="宋体" w:hAnsi="宋体"/>
          <w:color w:val="000000" w:themeColor="text1"/>
        </w:rPr>
        <w:t>有权</w:t>
      </w:r>
      <w:r w:rsidRPr="009D03D0">
        <w:rPr>
          <w:rFonts w:ascii="宋体" w:hAnsi="宋体" w:hint="eastAsia"/>
          <w:color w:val="000000" w:themeColor="text1"/>
        </w:rPr>
        <w:t>允许采用影印、缩印或其它复制手段保存、汇编学位论文，将学位论文的全部或部分内容编入有关数据库进行检索。（保密的学位论文在解密后遵守此规定）</w:t>
      </w:r>
    </w:p>
    <w:p w14:paraId="12B284C6" w14:textId="77777777" w:rsidR="00151B18" w:rsidRPr="009D03D0" w:rsidRDefault="00151B18" w:rsidP="00151B18">
      <w:pPr>
        <w:pStyle w:val="af5"/>
        <w:spacing w:line="400" w:lineRule="exact"/>
        <w:ind w:firstLine="480"/>
        <w:rPr>
          <w:rFonts w:ascii="宋体" w:hAnsi="宋体"/>
          <w:color w:val="000000" w:themeColor="text1"/>
        </w:rPr>
      </w:pPr>
    </w:p>
    <w:p w14:paraId="659C4E9C" w14:textId="77777777" w:rsidR="00151B18" w:rsidRPr="009D03D0" w:rsidRDefault="00151B18" w:rsidP="00151B18">
      <w:pPr>
        <w:spacing w:line="400" w:lineRule="exact"/>
        <w:ind w:firstLine="480"/>
        <w:rPr>
          <w:rFonts w:ascii="宋体" w:hAnsi="宋体"/>
          <w:color w:val="000000" w:themeColor="text1"/>
        </w:rPr>
      </w:pPr>
      <w:r w:rsidRPr="009D03D0">
        <w:rPr>
          <w:rFonts w:ascii="宋体" w:hAnsi="宋体" w:hint="eastAsia"/>
          <w:color w:val="000000" w:themeColor="text1"/>
        </w:rPr>
        <w:t>本人签名：</w:t>
      </w:r>
      <w:r w:rsidRPr="009D03D0">
        <w:rPr>
          <w:rFonts w:cs="Times New Roman"/>
          <w:color w:val="000000" w:themeColor="text1"/>
          <w:u w:val="single"/>
        </w:rPr>
        <w:t xml:space="preserve">                  </w:t>
      </w:r>
      <w:r w:rsidRPr="009D03D0">
        <w:rPr>
          <w:rFonts w:ascii="宋体" w:hAnsi="宋体" w:hint="eastAsia"/>
          <w:color w:val="000000" w:themeColor="text1"/>
        </w:rPr>
        <w:t xml:space="preserve">    日期：</w:t>
      </w:r>
      <w:r w:rsidRPr="009D03D0">
        <w:rPr>
          <w:rFonts w:cs="Times New Roman"/>
          <w:color w:val="000000" w:themeColor="text1"/>
          <w:u w:val="single"/>
        </w:rPr>
        <w:t xml:space="preserve">                    </w:t>
      </w:r>
    </w:p>
    <w:p w14:paraId="388096BB" w14:textId="655C10F1" w:rsidR="00151B18" w:rsidRDefault="00151B18" w:rsidP="00151B18">
      <w:pPr>
        <w:spacing w:line="400" w:lineRule="exact"/>
        <w:ind w:firstLine="480"/>
        <w:rPr>
          <w:rFonts w:cs="Times New Roman"/>
          <w:color w:val="000000" w:themeColor="text1"/>
          <w:u w:val="single"/>
        </w:rPr>
      </w:pPr>
      <w:r w:rsidRPr="009D03D0">
        <w:rPr>
          <w:rFonts w:ascii="宋体" w:hAnsi="宋体" w:hint="eastAsia"/>
          <w:color w:val="000000" w:themeColor="text1"/>
        </w:rPr>
        <w:t>导师签名：</w:t>
      </w:r>
      <w:r w:rsidRPr="009D03D0">
        <w:rPr>
          <w:rFonts w:cs="Times New Roman"/>
          <w:color w:val="000000" w:themeColor="text1"/>
          <w:u w:val="single"/>
        </w:rPr>
        <w:t xml:space="preserve">                  </w:t>
      </w:r>
      <w:r w:rsidRPr="009D03D0">
        <w:rPr>
          <w:rFonts w:ascii="宋体" w:hAnsi="宋体" w:hint="eastAsia"/>
          <w:color w:val="000000" w:themeColor="text1"/>
        </w:rPr>
        <w:t xml:space="preserve">    日期：</w:t>
      </w:r>
      <w:r w:rsidRPr="009D03D0">
        <w:rPr>
          <w:rFonts w:cs="Times New Roman"/>
          <w:color w:val="000000" w:themeColor="text1"/>
          <w:u w:val="single"/>
        </w:rPr>
        <w:t xml:space="preserve">                    </w:t>
      </w:r>
    </w:p>
    <w:p w14:paraId="1802E9B6" w14:textId="42CC9DC5" w:rsidR="00245589" w:rsidRDefault="00245589">
      <w:pPr>
        <w:widowControl/>
        <w:ind w:firstLine="480"/>
        <w:jc w:val="left"/>
        <w:rPr>
          <w:color w:val="000000" w:themeColor="text1"/>
        </w:rPr>
      </w:pPr>
      <w:r>
        <w:rPr>
          <w:color w:val="000000" w:themeColor="text1"/>
        </w:rPr>
        <w:br w:type="page"/>
      </w:r>
    </w:p>
    <w:p w14:paraId="3ECD6050" w14:textId="77777777" w:rsidR="00245589" w:rsidRPr="009D03D0" w:rsidRDefault="00245589" w:rsidP="00151B18">
      <w:pPr>
        <w:spacing w:line="400" w:lineRule="exact"/>
        <w:ind w:firstLine="480"/>
        <w:rPr>
          <w:color w:val="000000" w:themeColor="text1"/>
        </w:rPr>
      </w:pPr>
    </w:p>
    <w:p w14:paraId="38235887" w14:textId="77777777" w:rsidR="00151B18" w:rsidRPr="009D03D0" w:rsidRDefault="00151B18" w:rsidP="00151B18">
      <w:pPr>
        <w:spacing w:line="400" w:lineRule="exact"/>
        <w:ind w:firstLine="480"/>
        <w:rPr>
          <w:color w:val="000000" w:themeColor="text1"/>
        </w:rPr>
      </w:pPr>
    </w:p>
    <w:p w14:paraId="49648483" w14:textId="77777777" w:rsidR="006E423E" w:rsidRPr="009D03D0" w:rsidRDefault="006E423E" w:rsidP="00305920">
      <w:pPr>
        <w:ind w:firstLine="480"/>
        <w:rPr>
          <w:color w:val="000000" w:themeColor="text1"/>
        </w:rPr>
        <w:sectPr w:rsidR="006E423E" w:rsidRPr="009D03D0" w:rsidSect="00A17FB6">
          <w:headerReference w:type="even" r:id="rId24"/>
          <w:footerReference w:type="default" r:id="rId25"/>
          <w:pgSz w:w="11906" w:h="16838"/>
          <w:pgMar w:top="1440" w:right="1800" w:bottom="1440" w:left="1800" w:header="851" w:footer="992" w:gutter="0"/>
          <w:pgNumType w:start="1"/>
          <w:cols w:space="425"/>
          <w:docGrid w:type="lines" w:linePitch="326"/>
        </w:sectPr>
      </w:pPr>
    </w:p>
    <w:p w14:paraId="0C1C2AC1" w14:textId="3D159404" w:rsidR="00336A07" w:rsidRPr="009D03D0" w:rsidRDefault="00A72FF7" w:rsidP="004E6890">
      <w:pPr>
        <w:ind w:firstLineChars="0" w:firstLine="0"/>
        <w:jc w:val="center"/>
        <w:rPr>
          <w:rFonts w:ascii="黑体" w:eastAsia="黑体" w:hAnsi="黑体"/>
          <w:b/>
          <w:color w:val="000000" w:themeColor="text1"/>
          <w:sz w:val="32"/>
          <w:szCs w:val="32"/>
        </w:rPr>
      </w:pPr>
      <w:r w:rsidRPr="009D03D0">
        <w:rPr>
          <w:rFonts w:ascii="黑体" w:eastAsia="黑体" w:hAnsi="黑体" w:hint="eastAsia"/>
          <w:b/>
          <w:color w:val="000000" w:themeColor="text1"/>
          <w:sz w:val="32"/>
          <w:szCs w:val="32"/>
        </w:rPr>
        <w:lastRenderedPageBreak/>
        <w:t>基于社交网络情感分析的股价实时预测系统的设计与实现</w:t>
      </w:r>
    </w:p>
    <w:p w14:paraId="05CE3B2B" w14:textId="2A82FEA2" w:rsidR="00A72FF7" w:rsidRPr="009D03D0" w:rsidRDefault="00A72FF7" w:rsidP="00305920">
      <w:pPr>
        <w:ind w:firstLine="480"/>
        <w:rPr>
          <w:color w:val="000000" w:themeColor="text1"/>
        </w:rPr>
      </w:pPr>
    </w:p>
    <w:p w14:paraId="7E6F603E" w14:textId="6E4A259B" w:rsidR="00A72FF7" w:rsidRPr="009D03D0" w:rsidRDefault="00A72FF7" w:rsidP="004408EA">
      <w:pPr>
        <w:ind w:firstLineChars="0" w:firstLine="0"/>
        <w:jc w:val="center"/>
        <w:rPr>
          <w:rFonts w:ascii="黑体" w:eastAsia="黑体" w:hAnsi="黑体"/>
          <w:b/>
          <w:color w:val="000000" w:themeColor="text1"/>
          <w:sz w:val="30"/>
          <w:szCs w:val="30"/>
        </w:rPr>
      </w:pPr>
      <w:r w:rsidRPr="009D03D0">
        <w:rPr>
          <w:rFonts w:ascii="黑体" w:eastAsia="黑体" w:hAnsi="黑体" w:hint="eastAsia"/>
          <w:b/>
          <w:color w:val="000000" w:themeColor="text1"/>
          <w:sz w:val="30"/>
          <w:szCs w:val="30"/>
        </w:rPr>
        <w:t xml:space="preserve">摘 </w:t>
      </w:r>
      <w:r w:rsidR="001130B8">
        <w:rPr>
          <w:rFonts w:ascii="黑体" w:eastAsia="黑体" w:hAnsi="黑体"/>
          <w:b/>
          <w:color w:val="000000" w:themeColor="text1"/>
          <w:sz w:val="30"/>
          <w:szCs w:val="30"/>
        </w:rPr>
        <w:t xml:space="preserve"> </w:t>
      </w:r>
      <w:r w:rsidRPr="009D03D0">
        <w:rPr>
          <w:rFonts w:ascii="黑体" w:eastAsia="黑体" w:hAnsi="黑体" w:hint="eastAsia"/>
          <w:b/>
          <w:color w:val="000000" w:themeColor="text1"/>
          <w:sz w:val="30"/>
          <w:szCs w:val="30"/>
        </w:rPr>
        <w:t>要</w:t>
      </w:r>
    </w:p>
    <w:p w14:paraId="2995C055" w14:textId="77777777" w:rsidR="00A07EEB" w:rsidRPr="009D03D0" w:rsidRDefault="00A07EEB" w:rsidP="00305920">
      <w:pPr>
        <w:ind w:firstLine="480"/>
        <w:rPr>
          <w:color w:val="000000" w:themeColor="text1"/>
        </w:rPr>
      </w:pPr>
    </w:p>
    <w:p w14:paraId="5E597E98" w14:textId="0D69AF45" w:rsidR="00A72FF7" w:rsidRPr="009D03D0" w:rsidRDefault="00A07EEB" w:rsidP="00305920">
      <w:pPr>
        <w:pStyle w:val="afa"/>
        <w:ind w:firstLine="566"/>
        <w:rPr>
          <w:color w:val="000000" w:themeColor="text1"/>
        </w:rPr>
      </w:pPr>
      <w:r w:rsidRPr="009D03D0">
        <w:rPr>
          <w:rFonts w:hint="eastAsia"/>
          <w:color w:val="000000" w:themeColor="text1"/>
        </w:rPr>
        <w:t>股票市场作为</w:t>
      </w:r>
      <w:r w:rsidR="00497DD2" w:rsidRPr="009D03D0">
        <w:rPr>
          <w:rFonts w:hint="eastAsia"/>
          <w:color w:val="000000" w:themeColor="text1"/>
        </w:rPr>
        <w:t>资本市场</w:t>
      </w:r>
      <w:r w:rsidR="001130B8">
        <w:rPr>
          <w:rFonts w:hint="eastAsia"/>
          <w:color w:val="000000" w:themeColor="text1"/>
        </w:rPr>
        <w:t>的</w:t>
      </w:r>
      <w:r w:rsidR="00497DD2" w:rsidRPr="009D03D0">
        <w:rPr>
          <w:rFonts w:hint="eastAsia"/>
          <w:color w:val="000000" w:themeColor="text1"/>
        </w:rPr>
        <w:t>重要</w:t>
      </w:r>
      <w:r w:rsidR="001130B8">
        <w:rPr>
          <w:rFonts w:hint="eastAsia"/>
          <w:color w:val="000000" w:themeColor="text1"/>
        </w:rPr>
        <w:t>组成</w:t>
      </w:r>
      <w:r w:rsidR="00497DD2" w:rsidRPr="009D03D0">
        <w:rPr>
          <w:rFonts w:hint="eastAsia"/>
          <w:color w:val="000000" w:themeColor="text1"/>
        </w:rPr>
        <w:t>部分，</w:t>
      </w:r>
      <w:r w:rsidR="00FD3712" w:rsidRPr="009D03D0">
        <w:rPr>
          <w:rFonts w:hint="eastAsia"/>
          <w:color w:val="000000" w:themeColor="text1"/>
        </w:rPr>
        <w:t>投资者一直希望能掌握</w:t>
      </w:r>
      <w:r w:rsidR="00497DD2" w:rsidRPr="009D03D0">
        <w:rPr>
          <w:rFonts w:hint="eastAsia"/>
          <w:color w:val="000000" w:themeColor="text1"/>
        </w:rPr>
        <w:t>其变化规律。</w:t>
      </w:r>
      <w:r w:rsidR="00003551">
        <w:rPr>
          <w:rFonts w:hint="eastAsia"/>
          <w:color w:val="000000" w:themeColor="text1"/>
        </w:rPr>
        <w:t>对</w:t>
      </w:r>
      <w:r w:rsidR="00FD3712" w:rsidRPr="009D03D0">
        <w:rPr>
          <w:rFonts w:hint="eastAsia"/>
          <w:color w:val="000000" w:themeColor="text1"/>
        </w:rPr>
        <w:t>股票市场</w:t>
      </w:r>
      <w:r w:rsidR="00497DD2" w:rsidRPr="009D03D0">
        <w:rPr>
          <w:rFonts w:hint="eastAsia"/>
          <w:color w:val="000000" w:themeColor="text1"/>
        </w:rPr>
        <w:t>走向的准确预测，不仅可以为投资者提供</w:t>
      </w:r>
      <w:r w:rsidR="001130B8" w:rsidRPr="009D03D0">
        <w:rPr>
          <w:rFonts w:hint="eastAsia"/>
          <w:color w:val="000000" w:themeColor="text1"/>
        </w:rPr>
        <w:t>有效</w:t>
      </w:r>
      <w:r w:rsidR="001130B8">
        <w:rPr>
          <w:rFonts w:hint="eastAsia"/>
          <w:color w:val="000000" w:themeColor="text1"/>
        </w:rPr>
        <w:t>的</w:t>
      </w:r>
      <w:r w:rsidR="0089566C">
        <w:rPr>
          <w:rFonts w:hint="eastAsia"/>
          <w:color w:val="000000" w:themeColor="text1"/>
        </w:rPr>
        <w:t>投资</w:t>
      </w:r>
      <w:r w:rsidR="00497DD2" w:rsidRPr="009D03D0">
        <w:rPr>
          <w:rFonts w:hint="eastAsia"/>
          <w:color w:val="000000" w:themeColor="text1"/>
        </w:rPr>
        <w:t>建议，还可以为</w:t>
      </w:r>
      <w:r w:rsidR="00003551">
        <w:rPr>
          <w:rFonts w:hint="eastAsia"/>
          <w:color w:val="000000" w:themeColor="text1"/>
        </w:rPr>
        <w:t>资本</w:t>
      </w:r>
      <w:r w:rsidR="00497DD2" w:rsidRPr="009D03D0">
        <w:rPr>
          <w:rFonts w:hint="eastAsia"/>
          <w:color w:val="000000" w:themeColor="text1"/>
        </w:rPr>
        <w:t>市场提供经济发展的</w:t>
      </w:r>
      <w:r w:rsidR="00003551">
        <w:rPr>
          <w:rFonts w:hint="eastAsia"/>
          <w:color w:val="000000" w:themeColor="text1"/>
        </w:rPr>
        <w:t>指导</w:t>
      </w:r>
      <w:r w:rsidR="00497DD2" w:rsidRPr="009D03D0">
        <w:rPr>
          <w:rFonts w:hint="eastAsia"/>
          <w:color w:val="000000" w:themeColor="text1"/>
        </w:rPr>
        <w:t>意见，有利于资本市场的稳定与繁荣。但是</w:t>
      </w:r>
      <w:r w:rsidR="008D5F7E">
        <w:rPr>
          <w:rFonts w:hint="eastAsia"/>
          <w:color w:val="000000" w:themeColor="text1"/>
        </w:rPr>
        <w:t>，</w:t>
      </w:r>
      <w:r w:rsidR="00497DD2" w:rsidRPr="009D03D0">
        <w:rPr>
          <w:rFonts w:hint="eastAsia"/>
          <w:color w:val="000000" w:themeColor="text1"/>
        </w:rPr>
        <w:t>由于市场信息</w:t>
      </w:r>
      <w:r w:rsidR="00FD3712" w:rsidRPr="009D03D0">
        <w:rPr>
          <w:rFonts w:hint="eastAsia"/>
          <w:color w:val="000000" w:themeColor="text1"/>
        </w:rPr>
        <w:t>的</w:t>
      </w:r>
      <w:r w:rsidR="00497DD2" w:rsidRPr="009D03D0">
        <w:rPr>
          <w:rFonts w:hint="eastAsia"/>
          <w:color w:val="000000" w:themeColor="text1"/>
        </w:rPr>
        <w:t>完整披露以及交易的自由使得股价</w:t>
      </w:r>
      <w:r w:rsidR="008D5F7E">
        <w:rPr>
          <w:rFonts w:hint="eastAsia"/>
          <w:color w:val="000000" w:themeColor="text1"/>
        </w:rPr>
        <w:t>波动具有</w:t>
      </w:r>
      <w:r w:rsidR="00497DD2" w:rsidRPr="009D03D0">
        <w:rPr>
          <w:rFonts w:hint="eastAsia"/>
          <w:color w:val="000000" w:themeColor="text1"/>
        </w:rPr>
        <w:t>随机性，股价预测一直</w:t>
      </w:r>
      <w:r w:rsidR="00FD3712" w:rsidRPr="009D03D0">
        <w:rPr>
          <w:rFonts w:hint="eastAsia"/>
          <w:color w:val="000000" w:themeColor="text1"/>
        </w:rPr>
        <w:t>面临着许多困难</w:t>
      </w:r>
      <w:r w:rsidR="00497DD2" w:rsidRPr="009D03D0">
        <w:rPr>
          <w:rFonts w:hint="eastAsia"/>
          <w:color w:val="000000" w:themeColor="text1"/>
        </w:rPr>
        <w:t>。尽管如此，考虑到投资人的非理性情感因素</w:t>
      </w:r>
      <w:r w:rsidR="00082659" w:rsidRPr="009D03D0">
        <w:rPr>
          <w:rFonts w:hint="eastAsia"/>
          <w:color w:val="000000" w:themeColor="text1"/>
        </w:rPr>
        <w:t>，</w:t>
      </w:r>
      <w:r w:rsidR="00003551">
        <w:rPr>
          <w:rFonts w:hint="eastAsia"/>
          <w:color w:val="000000" w:themeColor="text1"/>
        </w:rPr>
        <w:t>即对</w:t>
      </w:r>
      <w:r w:rsidR="00082659" w:rsidRPr="009D03D0">
        <w:rPr>
          <w:rFonts w:hint="eastAsia"/>
          <w:color w:val="000000" w:themeColor="text1"/>
        </w:rPr>
        <w:t>上市公司</w:t>
      </w:r>
      <w:r w:rsidR="008D5F7E">
        <w:rPr>
          <w:rFonts w:hint="eastAsia"/>
          <w:color w:val="000000" w:themeColor="text1"/>
        </w:rPr>
        <w:t>的</w:t>
      </w:r>
      <w:r w:rsidR="00082659" w:rsidRPr="009D03D0">
        <w:rPr>
          <w:rFonts w:hint="eastAsia"/>
          <w:color w:val="000000" w:themeColor="text1"/>
        </w:rPr>
        <w:t>情感倾向会影响上市公司的市场表现，</w:t>
      </w:r>
      <w:r w:rsidR="0039669A">
        <w:rPr>
          <w:rFonts w:hint="eastAsia"/>
          <w:color w:val="000000" w:themeColor="text1"/>
        </w:rPr>
        <w:t>进而</w:t>
      </w:r>
      <w:r w:rsidR="00082659" w:rsidRPr="009D03D0">
        <w:rPr>
          <w:rFonts w:hint="eastAsia"/>
          <w:color w:val="000000" w:themeColor="text1"/>
        </w:rPr>
        <w:t>导致</w:t>
      </w:r>
      <w:r w:rsidR="006426B1" w:rsidRPr="009D03D0">
        <w:rPr>
          <w:rFonts w:hint="eastAsia"/>
          <w:color w:val="000000" w:themeColor="text1"/>
        </w:rPr>
        <w:t>其</w:t>
      </w:r>
      <w:r w:rsidR="00082659" w:rsidRPr="009D03D0">
        <w:rPr>
          <w:rFonts w:hint="eastAsia"/>
          <w:color w:val="000000" w:themeColor="text1"/>
        </w:rPr>
        <w:t>股票回报</w:t>
      </w:r>
      <w:r w:rsidR="006426B1" w:rsidRPr="009D03D0">
        <w:rPr>
          <w:rFonts w:hint="eastAsia"/>
          <w:color w:val="000000" w:themeColor="text1"/>
        </w:rPr>
        <w:t>发生变化</w:t>
      </w:r>
      <w:r w:rsidR="00497DD2" w:rsidRPr="009D03D0">
        <w:rPr>
          <w:rFonts w:hint="eastAsia"/>
          <w:color w:val="000000" w:themeColor="text1"/>
        </w:rPr>
        <w:t>，</w:t>
      </w:r>
      <w:r w:rsidR="008F2AC1">
        <w:rPr>
          <w:rFonts w:hint="eastAsia"/>
          <w:color w:val="000000" w:themeColor="text1"/>
        </w:rPr>
        <w:t>因此</w:t>
      </w:r>
      <w:r w:rsidR="006426B1" w:rsidRPr="009D03D0">
        <w:rPr>
          <w:rFonts w:hint="eastAsia"/>
          <w:color w:val="000000" w:themeColor="text1"/>
        </w:rPr>
        <w:t>在</w:t>
      </w:r>
      <w:r w:rsidR="00497DD2" w:rsidRPr="009D03D0">
        <w:rPr>
          <w:rFonts w:hint="eastAsia"/>
          <w:color w:val="000000" w:themeColor="text1"/>
        </w:rPr>
        <w:t>短期内对股价</w:t>
      </w:r>
      <w:r w:rsidR="00B2425D">
        <w:rPr>
          <w:rFonts w:hint="eastAsia"/>
          <w:color w:val="000000" w:themeColor="text1"/>
        </w:rPr>
        <w:t>进行</w:t>
      </w:r>
      <w:r w:rsidR="00497DD2" w:rsidRPr="009D03D0">
        <w:rPr>
          <w:rFonts w:hint="eastAsia"/>
          <w:color w:val="000000" w:themeColor="text1"/>
        </w:rPr>
        <w:t>一定程度的预测</w:t>
      </w:r>
      <w:r w:rsidR="00B2425D">
        <w:rPr>
          <w:rFonts w:hint="eastAsia"/>
          <w:color w:val="000000" w:themeColor="text1"/>
        </w:rPr>
        <w:t>是可行的</w:t>
      </w:r>
      <w:r w:rsidR="00082659" w:rsidRPr="009D03D0">
        <w:rPr>
          <w:rFonts w:hint="eastAsia"/>
          <w:color w:val="000000" w:themeColor="text1"/>
        </w:rPr>
        <w:t>。</w:t>
      </w:r>
      <w:commentRangeStart w:id="26"/>
      <w:r w:rsidR="00497DD2" w:rsidRPr="009D03D0">
        <w:rPr>
          <w:rFonts w:hint="eastAsia"/>
          <w:color w:val="000000" w:themeColor="text1"/>
        </w:rPr>
        <w:t>为解决上述问题</w:t>
      </w:r>
      <w:commentRangeEnd w:id="26"/>
      <w:r w:rsidR="001B4D68">
        <w:rPr>
          <w:rStyle w:val="ac"/>
        </w:rPr>
        <w:commentReference w:id="26"/>
      </w:r>
      <w:r w:rsidR="00497DD2" w:rsidRPr="009D03D0">
        <w:rPr>
          <w:rFonts w:hint="eastAsia"/>
          <w:color w:val="000000" w:themeColor="text1"/>
        </w:rPr>
        <w:t>，本</w:t>
      </w:r>
      <w:r w:rsidR="00F5569D">
        <w:rPr>
          <w:rFonts w:hint="eastAsia"/>
          <w:color w:val="000000" w:themeColor="text1"/>
        </w:rPr>
        <w:t>论</w:t>
      </w:r>
      <w:r w:rsidR="001C6CC6" w:rsidRPr="009D03D0">
        <w:rPr>
          <w:rFonts w:hint="eastAsia"/>
          <w:color w:val="000000" w:themeColor="text1"/>
        </w:rPr>
        <w:t>文</w:t>
      </w:r>
      <w:r w:rsidR="00497DD2" w:rsidRPr="009D03D0">
        <w:rPr>
          <w:rFonts w:hint="eastAsia"/>
          <w:color w:val="000000" w:themeColor="text1"/>
        </w:rPr>
        <w:t>设计</w:t>
      </w:r>
      <w:r w:rsidR="00F5569D">
        <w:rPr>
          <w:rFonts w:hint="eastAsia"/>
          <w:color w:val="000000" w:themeColor="text1"/>
        </w:rPr>
        <w:t>并实现</w:t>
      </w:r>
      <w:r w:rsidR="00497DD2" w:rsidRPr="009D03D0">
        <w:rPr>
          <w:rFonts w:hint="eastAsia"/>
          <w:color w:val="000000" w:themeColor="text1"/>
        </w:rPr>
        <w:t>了一套</w:t>
      </w:r>
      <w:r w:rsidR="006426B1" w:rsidRPr="009D03D0">
        <w:rPr>
          <w:rFonts w:hint="eastAsia"/>
          <w:color w:val="000000" w:themeColor="text1"/>
        </w:rPr>
        <w:t>基于</w:t>
      </w:r>
      <w:r w:rsidR="00497DD2" w:rsidRPr="009D03D0">
        <w:rPr>
          <w:rFonts w:hint="eastAsia"/>
          <w:color w:val="000000" w:themeColor="text1"/>
        </w:rPr>
        <w:t>社交网络情感分析的股价实时预测系统。</w:t>
      </w:r>
    </w:p>
    <w:p w14:paraId="21141792" w14:textId="17E65428" w:rsidR="00497DD2" w:rsidRPr="009D03D0" w:rsidRDefault="006426B1" w:rsidP="00305920">
      <w:pPr>
        <w:pStyle w:val="afa"/>
        <w:ind w:firstLine="566"/>
        <w:rPr>
          <w:color w:val="000000" w:themeColor="text1"/>
        </w:rPr>
      </w:pPr>
      <w:commentRangeStart w:id="27"/>
      <w:r w:rsidRPr="009D03D0">
        <w:rPr>
          <w:rFonts w:hint="eastAsia"/>
          <w:color w:val="000000" w:themeColor="text1"/>
        </w:rPr>
        <w:t>本实时</w:t>
      </w:r>
      <w:r w:rsidR="004E6890">
        <w:rPr>
          <w:rFonts w:hint="eastAsia"/>
          <w:color w:val="000000" w:themeColor="text1"/>
        </w:rPr>
        <w:t>预测</w:t>
      </w:r>
      <w:r w:rsidRPr="009D03D0">
        <w:rPr>
          <w:rFonts w:hint="eastAsia"/>
          <w:color w:val="000000" w:themeColor="text1"/>
        </w:rPr>
        <w:t>系统</w:t>
      </w:r>
      <w:commentRangeEnd w:id="27"/>
      <w:r w:rsidR="001B4D68">
        <w:rPr>
          <w:rStyle w:val="ac"/>
        </w:rPr>
        <w:commentReference w:id="27"/>
      </w:r>
      <w:r w:rsidRPr="009D03D0">
        <w:rPr>
          <w:rFonts w:hint="eastAsia"/>
          <w:color w:val="000000" w:themeColor="text1"/>
        </w:rPr>
        <w:t>按照主流的</w:t>
      </w:r>
      <w:proofErr w:type="gramStart"/>
      <w:r w:rsidRPr="009D03D0">
        <w:rPr>
          <w:rFonts w:hint="eastAsia"/>
          <w:color w:val="000000" w:themeColor="text1"/>
        </w:rPr>
        <w:t>流处理</w:t>
      </w:r>
      <w:proofErr w:type="gramEnd"/>
      <w:r w:rsidRPr="009D03D0">
        <w:rPr>
          <w:rFonts w:hint="eastAsia"/>
          <w:color w:val="000000" w:themeColor="text1"/>
        </w:rPr>
        <w:t>系统设计方案进行</w:t>
      </w:r>
      <w:r w:rsidR="008F2AC1">
        <w:rPr>
          <w:rFonts w:hint="eastAsia"/>
          <w:color w:val="000000" w:themeColor="text1"/>
        </w:rPr>
        <w:t>需求分析以及系统</w:t>
      </w:r>
      <w:r w:rsidRPr="009D03D0">
        <w:rPr>
          <w:rFonts w:hint="eastAsia"/>
          <w:color w:val="000000" w:themeColor="text1"/>
        </w:rPr>
        <w:t>设计，</w:t>
      </w:r>
      <w:r w:rsidR="00082659" w:rsidRPr="009D03D0">
        <w:rPr>
          <w:rFonts w:hint="eastAsia"/>
          <w:color w:val="000000" w:themeColor="text1"/>
        </w:rPr>
        <w:t>由数据获取</w:t>
      </w:r>
      <w:r w:rsidR="005B4233" w:rsidRPr="009D03D0">
        <w:rPr>
          <w:rFonts w:hint="eastAsia"/>
          <w:color w:val="000000" w:themeColor="text1"/>
        </w:rPr>
        <w:t>、</w:t>
      </w:r>
      <w:r w:rsidR="00082659" w:rsidRPr="009D03D0">
        <w:rPr>
          <w:rFonts w:hint="eastAsia"/>
          <w:color w:val="000000" w:themeColor="text1"/>
        </w:rPr>
        <w:t>数据传输</w:t>
      </w:r>
      <w:r w:rsidR="00FD3712" w:rsidRPr="009D03D0">
        <w:rPr>
          <w:rFonts w:hint="eastAsia"/>
          <w:color w:val="000000" w:themeColor="text1"/>
        </w:rPr>
        <w:t>、</w:t>
      </w:r>
      <w:r w:rsidR="00082659" w:rsidRPr="009D03D0">
        <w:rPr>
          <w:rFonts w:hint="eastAsia"/>
          <w:color w:val="000000" w:themeColor="text1"/>
        </w:rPr>
        <w:t>数据预处理</w:t>
      </w:r>
      <w:r w:rsidR="00FD3712" w:rsidRPr="009D03D0">
        <w:rPr>
          <w:rFonts w:hint="eastAsia"/>
          <w:color w:val="000000" w:themeColor="text1"/>
        </w:rPr>
        <w:t>、</w:t>
      </w:r>
      <w:r w:rsidR="00082659" w:rsidRPr="009D03D0">
        <w:rPr>
          <w:rFonts w:hint="eastAsia"/>
          <w:color w:val="000000" w:themeColor="text1"/>
        </w:rPr>
        <w:t>数据计算</w:t>
      </w:r>
      <w:r w:rsidR="00FD3712" w:rsidRPr="009D03D0">
        <w:rPr>
          <w:rFonts w:hint="eastAsia"/>
          <w:color w:val="000000" w:themeColor="text1"/>
        </w:rPr>
        <w:t>、</w:t>
      </w:r>
      <w:r w:rsidR="00082659" w:rsidRPr="009D03D0">
        <w:rPr>
          <w:rFonts w:hint="eastAsia"/>
          <w:color w:val="000000" w:themeColor="text1"/>
        </w:rPr>
        <w:t>数据存储</w:t>
      </w:r>
      <w:r w:rsidR="00FD3712" w:rsidRPr="009D03D0">
        <w:rPr>
          <w:rFonts w:hint="eastAsia"/>
          <w:color w:val="000000" w:themeColor="text1"/>
        </w:rPr>
        <w:t>以及</w:t>
      </w:r>
      <w:r w:rsidR="00082659" w:rsidRPr="009D03D0">
        <w:rPr>
          <w:rFonts w:hint="eastAsia"/>
          <w:color w:val="000000" w:themeColor="text1"/>
        </w:rPr>
        <w:t>数据展示等几个部分构成。本系统通过实时收集社交平台上的上市公司</w:t>
      </w:r>
      <w:r w:rsidRPr="009D03D0">
        <w:rPr>
          <w:rFonts w:hint="eastAsia"/>
          <w:color w:val="000000" w:themeColor="text1"/>
        </w:rPr>
        <w:t>舆论评价</w:t>
      </w:r>
      <w:r w:rsidR="00082659" w:rsidRPr="009D03D0">
        <w:rPr>
          <w:rFonts w:hint="eastAsia"/>
          <w:color w:val="000000" w:themeColor="text1"/>
        </w:rPr>
        <w:t>的情感信息，由高可用的传输系统发送给</w:t>
      </w:r>
      <w:r w:rsidR="0039669A">
        <w:rPr>
          <w:rFonts w:hint="eastAsia"/>
          <w:color w:val="000000" w:themeColor="text1"/>
        </w:rPr>
        <w:t>数据</w:t>
      </w:r>
      <w:r w:rsidR="00082659" w:rsidRPr="009D03D0">
        <w:rPr>
          <w:rFonts w:hint="eastAsia"/>
          <w:color w:val="000000" w:themeColor="text1"/>
        </w:rPr>
        <w:t>预处理系统进行预处理，</w:t>
      </w:r>
      <w:r w:rsidR="0039669A">
        <w:rPr>
          <w:rFonts w:hint="eastAsia"/>
          <w:color w:val="000000" w:themeColor="text1"/>
        </w:rPr>
        <w:t>然后</w:t>
      </w:r>
      <w:r w:rsidR="00082659" w:rsidRPr="009D03D0">
        <w:rPr>
          <w:rFonts w:hint="eastAsia"/>
          <w:color w:val="000000" w:themeColor="text1"/>
        </w:rPr>
        <w:t>通过计算平台完成计算分析</w:t>
      </w:r>
      <w:r w:rsidR="00FD3712" w:rsidRPr="009D03D0">
        <w:rPr>
          <w:rFonts w:hint="eastAsia"/>
          <w:color w:val="000000" w:themeColor="text1"/>
        </w:rPr>
        <w:t>。在</w:t>
      </w:r>
      <w:r w:rsidRPr="009D03D0">
        <w:rPr>
          <w:rFonts w:hint="eastAsia"/>
          <w:color w:val="000000" w:themeColor="text1"/>
        </w:rPr>
        <w:t>计算平台部署的算法</w:t>
      </w:r>
      <w:r w:rsidR="00FD3712" w:rsidRPr="009D03D0">
        <w:rPr>
          <w:rFonts w:hint="eastAsia"/>
          <w:color w:val="000000" w:themeColor="text1"/>
        </w:rPr>
        <w:t>由</w:t>
      </w:r>
      <w:r w:rsidR="0039669A">
        <w:rPr>
          <w:rFonts w:hint="eastAsia"/>
          <w:color w:val="000000" w:themeColor="text1"/>
        </w:rPr>
        <w:t>预先经过训练的</w:t>
      </w:r>
      <w:r w:rsidRPr="009D03D0">
        <w:rPr>
          <w:rFonts w:hint="eastAsia"/>
          <w:color w:val="000000" w:themeColor="text1"/>
        </w:rPr>
        <w:t>多种</w:t>
      </w:r>
      <w:r w:rsidR="00FD3712" w:rsidRPr="009D03D0">
        <w:rPr>
          <w:rFonts w:hint="eastAsia"/>
          <w:color w:val="000000" w:themeColor="text1"/>
        </w:rPr>
        <w:t>子</w:t>
      </w:r>
      <w:r w:rsidRPr="009D03D0">
        <w:rPr>
          <w:rFonts w:hint="eastAsia"/>
          <w:color w:val="000000" w:themeColor="text1"/>
        </w:rPr>
        <w:t>算法组合</w:t>
      </w:r>
      <w:r w:rsidR="00FD3712" w:rsidRPr="009D03D0">
        <w:rPr>
          <w:rFonts w:hint="eastAsia"/>
          <w:color w:val="000000" w:themeColor="text1"/>
        </w:rPr>
        <w:t>得到。</w:t>
      </w:r>
      <w:r w:rsidRPr="009D03D0">
        <w:rPr>
          <w:rFonts w:hint="eastAsia"/>
          <w:color w:val="000000" w:themeColor="text1"/>
        </w:rPr>
        <w:t>最后</w:t>
      </w:r>
      <w:r w:rsidR="0039669A">
        <w:rPr>
          <w:rFonts w:hint="eastAsia"/>
          <w:color w:val="000000" w:themeColor="text1"/>
        </w:rPr>
        <w:t>将</w:t>
      </w:r>
      <w:r w:rsidRPr="009D03D0">
        <w:rPr>
          <w:rFonts w:hint="eastAsia"/>
          <w:color w:val="000000" w:themeColor="text1"/>
        </w:rPr>
        <w:t>计算</w:t>
      </w:r>
      <w:r w:rsidR="0039669A">
        <w:rPr>
          <w:rFonts w:hint="eastAsia"/>
          <w:color w:val="000000" w:themeColor="text1"/>
        </w:rPr>
        <w:t>后</w:t>
      </w:r>
      <w:r w:rsidRPr="009D03D0">
        <w:rPr>
          <w:rFonts w:hint="eastAsia"/>
          <w:color w:val="000000" w:themeColor="text1"/>
        </w:rPr>
        <w:t>的结果</w:t>
      </w:r>
      <w:r w:rsidR="00082659" w:rsidRPr="009D03D0">
        <w:rPr>
          <w:rFonts w:hint="eastAsia"/>
          <w:color w:val="000000" w:themeColor="text1"/>
        </w:rPr>
        <w:t>存储并</w:t>
      </w:r>
      <w:r w:rsidR="0089566C">
        <w:rPr>
          <w:rFonts w:hint="eastAsia"/>
          <w:color w:val="000000" w:themeColor="text1"/>
        </w:rPr>
        <w:t>结合收集的历史股价数据，</w:t>
      </w:r>
      <w:r w:rsidR="0053171F" w:rsidRPr="009D03D0">
        <w:rPr>
          <w:rFonts w:hint="eastAsia"/>
          <w:color w:val="000000" w:themeColor="text1"/>
        </w:rPr>
        <w:t>使用可视化工具</w:t>
      </w:r>
      <w:r w:rsidR="00082659" w:rsidRPr="009D03D0">
        <w:rPr>
          <w:rFonts w:hint="eastAsia"/>
          <w:color w:val="000000" w:themeColor="text1"/>
        </w:rPr>
        <w:t>展示</w:t>
      </w:r>
      <w:r w:rsidRPr="009D03D0">
        <w:rPr>
          <w:rFonts w:hint="eastAsia"/>
          <w:color w:val="000000" w:themeColor="text1"/>
        </w:rPr>
        <w:t>，为</w:t>
      </w:r>
      <w:r w:rsidR="00B2425D">
        <w:rPr>
          <w:rFonts w:hint="eastAsia"/>
          <w:color w:val="000000" w:themeColor="text1"/>
        </w:rPr>
        <w:t>投资</w:t>
      </w:r>
      <w:r w:rsidRPr="009D03D0">
        <w:rPr>
          <w:rFonts w:hint="eastAsia"/>
          <w:color w:val="000000" w:themeColor="text1"/>
        </w:rPr>
        <w:t>者提供股价变化</w:t>
      </w:r>
      <w:r w:rsidR="0039669A">
        <w:rPr>
          <w:rFonts w:hint="eastAsia"/>
          <w:color w:val="000000" w:themeColor="text1"/>
        </w:rPr>
        <w:t>的</w:t>
      </w:r>
      <w:r w:rsidRPr="009D03D0">
        <w:rPr>
          <w:rFonts w:hint="eastAsia"/>
          <w:color w:val="000000" w:themeColor="text1"/>
        </w:rPr>
        <w:t>建议</w:t>
      </w:r>
      <w:r w:rsidR="00082659" w:rsidRPr="009D03D0">
        <w:rPr>
          <w:rFonts w:hint="eastAsia"/>
          <w:color w:val="000000" w:themeColor="text1"/>
        </w:rPr>
        <w:t>。本</w:t>
      </w:r>
      <w:r w:rsidR="000C7F4F">
        <w:rPr>
          <w:rFonts w:hint="eastAsia"/>
          <w:color w:val="000000" w:themeColor="text1"/>
        </w:rPr>
        <w:t>论文</w:t>
      </w:r>
      <w:r w:rsidR="00082659" w:rsidRPr="009D03D0">
        <w:rPr>
          <w:rFonts w:hint="eastAsia"/>
          <w:color w:val="000000" w:themeColor="text1"/>
        </w:rPr>
        <w:t>还改进了</w:t>
      </w:r>
      <w:r w:rsidR="00082659" w:rsidRPr="009D03D0">
        <w:rPr>
          <w:rFonts w:hint="eastAsia"/>
          <w:color w:val="000000" w:themeColor="text1"/>
        </w:rPr>
        <w:t>Online</w:t>
      </w:r>
      <w:r w:rsidR="0039669A">
        <w:rPr>
          <w:color w:val="000000" w:themeColor="text1"/>
        </w:rPr>
        <w:t xml:space="preserve"> </w:t>
      </w:r>
      <w:r w:rsidR="008F2AC1">
        <w:rPr>
          <w:color w:val="000000" w:themeColor="text1"/>
        </w:rPr>
        <w:t>Incremental Decremental</w:t>
      </w:r>
      <w:r w:rsidR="00082659" w:rsidRPr="009D03D0">
        <w:rPr>
          <w:rFonts w:hint="eastAsia"/>
          <w:color w:val="000000" w:themeColor="text1"/>
        </w:rPr>
        <w:t xml:space="preserve"> SVM</w:t>
      </w:r>
      <w:r w:rsidR="00082659" w:rsidRPr="009D03D0">
        <w:rPr>
          <w:rFonts w:hint="eastAsia"/>
          <w:color w:val="000000" w:themeColor="text1"/>
        </w:rPr>
        <w:t>算法</w:t>
      </w:r>
      <w:r w:rsidR="008F2AC1">
        <w:rPr>
          <w:rFonts w:hint="eastAsia"/>
          <w:color w:val="000000" w:themeColor="text1"/>
        </w:rPr>
        <w:t>淘汰策略</w:t>
      </w:r>
      <w:r w:rsidR="00082659" w:rsidRPr="009D03D0">
        <w:rPr>
          <w:rFonts w:hint="eastAsia"/>
          <w:color w:val="000000" w:themeColor="text1"/>
        </w:rPr>
        <w:t>，</w:t>
      </w:r>
      <w:r w:rsidR="0053171F" w:rsidRPr="009D03D0">
        <w:rPr>
          <w:rFonts w:hint="eastAsia"/>
          <w:color w:val="000000" w:themeColor="text1"/>
        </w:rPr>
        <w:t>提出了一</w:t>
      </w:r>
      <w:r w:rsidR="008F2AC1">
        <w:rPr>
          <w:rFonts w:hint="eastAsia"/>
          <w:color w:val="000000" w:themeColor="text1"/>
        </w:rPr>
        <w:t>种</w:t>
      </w:r>
      <w:r w:rsidR="0039669A">
        <w:rPr>
          <w:rFonts w:hint="eastAsia"/>
          <w:color w:val="000000" w:themeColor="text1"/>
        </w:rPr>
        <w:t>基于最短更新步长</w:t>
      </w:r>
      <w:r w:rsidR="00082659" w:rsidRPr="009D03D0">
        <w:rPr>
          <w:rFonts w:hint="eastAsia"/>
          <w:color w:val="000000" w:themeColor="text1"/>
        </w:rPr>
        <w:t>的</w:t>
      </w:r>
      <w:r w:rsidR="00E229E5" w:rsidRPr="009D03D0">
        <w:rPr>
          <w:rFonts w:hint="eastAsia"/>
          <w:color w:val="000000" w:themeColor="text1"/>
        </w:rPr>
        <w:t>O</w:t>
      </w:r>
      <w:r w:rsidR="00E229E5" w:rsidRPr="009D03D0">
        <w:rPr>
          <w:color w:val="000000" w:themeColor="text1"/>
        </w:rPr>
        <w:t>nline Passive Aggressive</w:t>
      </w:r>
      <w:r w:rsidR="00082659" w:rsidRPr="009D03D0">
        <w:rPr>
          <w:color w:val="000000" w:themeColor="text1"/>
        </w:rPr>
        <w:t xml:space="preserve"> </w:t>
      </w:r>
      <w:r w:rsidR="00082659" w:rsidRPr="009D03D0">
        <w:rPr>
          <w:rFonts w:hint="eastAsia"/>
          <w:color w:val="000000" w:themeColor="text1"/>
        </w:rPr>
        <w:t>SVM</w:t>
      </w:r>
      <w:r w:rsidR="00082659" w:rsidRPr="009D03D0">
        <w:rPr>
          <w:rFonts w:hint="eastAsia"/>
          <w:color w:val="000000" w:themeColor="text1"/>
        </w:rPr>
        <w:t>算法，并使用时间序列算法完成对股价的预测。</w:t>
      </w:r>
    </w:p>
    <w:p w14:paraId="1E162FE9" w14:textId="059A9510" w:rsidR="0053171F" w:rsidRPr="009D03D0" w:rsidRDefault="0053171F" w:rsidP="00305920">
      <w:pPr>
        <w:pStyle w:val="afa"/>
        <w:ind w:firstLine="566"/>
        <w:rPr>
          <w:color w:val="000000" w:themeColor="text1"/>
        </w:rPr>
      </w:pPr>
      <w:r w:rsidRPr="009D03D0">
        <w:rPr>
          <w:rFonts w:hint="eastAsia"/>
          <w:color w:val="000000" w:themeColor="text1"/>
        </w:rPr>
        <w:t>本</w:t>
      </w:r>
      <w:r w:rsidR="000C7F4F">
        <w:rPr>
          <w:rFonts w:hint="eastAsia"/>
          <w:color w:val="000000" w:themeColor="text1"/>
        </w:rPr>
        <w:t>论文</w:t>
      </w:r>
      <w:commentRangeStart w:id="28"/>
      <w:r w:rsidRPr="009D03D0">
        <w:rPr>
          <w:rFonts w:hint="eastAsia"/>
          <w:color w:val="000000" w:themeColor="text1"/>
        </w:rPr>
        <w:t>首先</w:t>
      </w:r>
      <w:commentRangeEnd w:id="28"/>
      <w:r w:rsidR="00714154">
        <w:rPr>
          <w:rStyle w:val="ac"/>
        </w:rPr>
        <w:commentReference w:id="28"/>
      </w:r>
      <w:r w:rsidRPr="009D03D0">
        <w:rPr>
          <w:rFonts w:hint="eastAsia"/>
          <w:color w:val="000000" w:themeColor="text1"/>
        </w:rPr>
        <w:t>验证了</w:t>
      </w:r>
      <w:proofErr w:type="gramStart"/>
      <w:r w:rsidRPr="009D03D0">
        <w:rPr>
          <w:rFonts w:hint="eastAsia"/>
          <w:color w:val="000000" w:themeColor="text1"/>
        </w:rPr>
        <w:t>流处理</w:t>
      </w:r>
      <w:proofErr w:type="gramEnd"/>
      <w:r w:rsidRPr="009D03D0">
        <w:rPr>
          <w:rFonts w:hint="eastAsia"/>
          <w:color w:val="000000" w:themeColor="text1"/>
        </w:rPr>
        <w:t>系统基础组件的可用性，</w:t>
      </w:r>
      <w:r w:rsidR="009B56A6" w:rsidRPr="009D03D0">
        <w:rPr>
          <w:rFonts w:hint="eastAsia"/>
          <w:color w:val="000000" w:themeColor="text1"/>
        </w:rPr>
        <w:t>提升了</w:t>
      </w:r>
      <w:r w:rsidRPr="009D03D0">
        <w:rPr>
          <w:rFonts w:hint="eastAsia"/>
          <w:color w:val="000000" w:themeColor="text1"/>
        </w:rPr>
        <w:t>算法设计的准确率</w:t>
      </w:r>
      <w:r w:rsidR="009B56A6" w:rsidRPr="009D03D0">
        <w:rPr>
          <w:rFonts w:hint="eastAsia"/>
          <w:color w:val="000000" w:themeColor="text1"/>
        </w:rPr>
        <w:t>以及</w:t>
      </w:r>
      <w:r w:rsidRPr="009D03D0">
        <w:rPr>
          <w:rFonts w:hint="eastAsia"/>
          <w:color w:val="000000" w:themeColor="text1"/>
        </w:rPr>
        <w:t>股价</w:t>
      </w:r>
      <w:r w:rsidR="002D000D" w:rsidRPr="009D03D0">
        <w:rPr>
          <w:rFonts w:hint="eastAsia"/>
          <w:color w:val="000000" w:themeColor="text1"/>
        </w:rPr>
        <w:t>趋势</w:t>
      </w:r>
      <w:r w:rsidRPr="009D03D0">
        <w:rPr>
          <w:rFonts w:hint="eastAsia"/>
          <w:color w:val="000000" w:themeColor="text1"/>
        </w:rPr>
        <w:t>预测</w:t>
      </w:r>
      <w:r w:rsidR="002D000D" w:rsidRPr="009D03D0">
        <w:rPr>
          <w:rFonts w:hint="eastAsia"/>
          <w:color w:val="000000" w:themeColor="text1"/>
        </w:rPr>
        <w:t>的</w:t>
      </w:r>
      <w:r w:rsidRPr="009D03D0">
        <w:rPr>
          <w:rFonts w:hint="eastAsia"/>
          <w:color w:val="000000" w:themeColor="text1"/>
        </w:rPr>
        <w:t>准确</w:t>
      </w:r>
      <w:r w:rsidR="0039669A">
        <w:rPr>
          <w:rFonts w:hint="eastAsia"/>
          <w:color w:val="000000" w:themeColor="text1"/>
        </w:rPr>
        <w:t>率</w:t>
      </w:r>
      <w:r w:rsidRPr="009D03D0">
        <w:rPr>
          <w:rFonts w:hint="eastAsia"/>
          <w:color w:val="000000" w:themeColor="text1"/>
        </w:rPr>
        <w:t>等指标，</w:t>
      </w:r>
      <w:r w:rsidR="008F2AC1">
        <w:rPr>
          <w:rFonts w:hint="eastAsia"/>
          <w:color w:val="000000" w:themeColor="text1"/>
        </w:rPr>
        <w:t>并对整体系统进行了功能性以及非功能性测试。</w:t>
      </w:r>
    </w:p>
    <w:p w14:paraId="4FC0E3B9" w14:textId="41C42BE8" w:rsidR="0053171F" w:rsidRPr="009D03D0" w:rsidRDefault="0053171F" w:rsidP="00305920">
      <w:pPr>
        <w:pStyle w:val="afa"/>
        <w:ind w:firstLine="566"/>
        <w:rPr>
          <w:color w:val="000000" w:themeColor="text1"/>
        </w:rPr>
      </w:pPr>
    </w:p>
    <w:p w14:paraId="3313A257" w14:textId="77777777" w:rsidR="006E423E" w:rsidRDefault="0053171F" w:rsidP="004E6890">
      <w:pPr>
        <w:pStyle w:val="afa"/>
        <w:ind w:firstLineChars="0" w:firstLine="0"/>
        <w:rPr>
          <w:color w:val="000000" w:themeColor="text1"/>
        </w:rPr>
      </w:pPr>
      <w:r w:rsidRPr="009D03D0">
        <w:rPr>
          <w:rFonts w:ascii="黑体" w:eastAsia="黑体" w:hAnsi="黑体" w:hint="eastAsia"/>
          <w:b/>
          <w:color w:val="000000" w:themeColor="text1"/>
        </w:rPr>
        <w:t>关键词</w:t>
      </w:r>
      <w:r w:rsidRPr="009D03D0">
        <w:rPr>
          <w:rFonts w:hint="eastAsia"/>
          <w:color w:val="000000" w:themeColor="text1"/>
        </w:rPr>
        <w:t xml:space="preserve"> </w:t>
      </w:r>
      <w:r w:rsidRPr="009D03D0">
        <w:rPr>
          <w:rFonts w:hint="eastAsia"/>
          <w:color w:val="000000" w:themeColor="text1"/>
        </w:rPr>
        <w:t>流处理</w:t>
      </w:r>
      <w:r w:rsidRPr="009D03D0">
        <w:rPr>
          <w:rFonts w:hint="eastAsia"/>
          <w:color w:val="000000" w:themeColor="text1"/>
        </w:rPr>
        <w:t xml:space="preserve"> </w:t>
      </w:r>
      <w:r w:rsidRPr="009D03D0">
        <w:rPr>
          <w:rFonts w:hint="eastAsia"/>
          <w:color w:val="000000" w:themeColor="text1"/>
        </w:rPr>
        <w:t>大数据可视化</w:t>
      </w:r>
      <w:r w:rsidRPr="009D03D0">
        <w:rPr>
          <w:rFonts w:hint="eastAsia"/>
          <w:color w:val="000000" w:themeColor="text1"/>
        </w:rPr>
        <w:t xml:space="preserve"> </w:t>
      </w:r>
      <w:r w:rsidRPr="009D03D0">
        <w:rPr>
          <w:rFonts w:hint="eastAsia"/>
          <w:color w:val="000000" w:themeColor="text1"/>
        </w:rPr>
        <w:t>情感分析</w:t>
      </w:r>
      <w:r w:rsidR="00D34BF4" w:rsidRPr="009D03D0">
        <w:rPr>
          <w:rFonts w:hint="eastAsia"/>
          <w:color w:val="000000" w:themeColor="text1"/>
        </w:rPr>
        <w:t xml:space="preserve"> </w:t>
      </w:r>
      <w:r w:rsidR="00D34BF4" w:rsidRPr="009D03D0">
        <w:rPr>
          <w:rFonts w:hint="eastAsia"/>
          <w:color w:val="000000" w:themeColor="text1"/>
        </w:rPr>
        <w:t>股价预测</w:t>
      </w:r>
      <w:r w:rsidRPr="009D03D0">
        <w:rPr>
          <w:rFonts w:hint="eastAsia"/>
          <w:color w:val="000000" w:themeColor="text1"/>
        </w:rPr>
        <w:t xml:space="preserve"> </w:t>
      </w:r>
      <w:r w:rsidRPr="009D03D0">
        <w:rPr>
          <w:rFonts w:hint="eastAsia"/>
          <w:color w:val="000000" w:themeColor="text1"/>
        </w:rPr>
        <w:t>在线学习</w:t>
      </w:r>
    </w:p>
    <w:p w14:paraId="402D87C1" w14:textId="77777777" w:rsidR="00245589" w:rsidRDefault="00245589" w:rsidP="00305920">
      <w:pPr>
        <w:pStyle w:val="afa"/>
        <w:ind w:firstLine="566"/>
        <w:rPr>
          <w:color w:val="000000" w:themeColor="text1"/>
        </w:rPr>
      </w:pPr>
    </w:p>
    <w:p w14:paraId="17AA3C82" w14:textId="2DBDC364" w:rsidR="00245589" w:rsidRDefault="00245589">
      <w:pPr>
        <w:widowControl/>
        <w:ind w:firstLine="480"/>
        <w:jc w:val="left"/>
        <w:rPr>
          <w:color w:val="000000" w:themeColor="text1"/>
          <w:sz w:val="28"/>
        </w:rPr>
      </w:pPr>
      <w:r>
        <w:rPr>
          <w:color w:val="000000" w:themeColor="text1"/>
        </w:rPr>
        <w:lastRenderedPageBreak/>
        <w:br w:type="page"/>
      </w:r>
    </w:p>
    <w:p w14:paraId="63FDA9B8" w14:textId="77777777" w:rsidR="00245589" w:rsidRPr="009D03D0" w:rsidRDefault="00245589" w:rsidP="00305920">
      <w:pPr>
        <w:pStyle w:val="afa"/>
        <w:ind w:firstLine="566"/>
        <w:rPr>
          <w:color w:val="000000" w:themeColor="text1"/>
        </w:rPr>
        <w:sectPr w:rsidR="00245589" w:rsidRPr="009D03D0" w:rsidSect="00A17FB6">
          <w:headerReference w:type="even" r:id="rId26"/>
          <w:headerReference w:type="default" r:id="rId27"/>
          <w:pgSz w:w="11906" w:h="16838"/>
          <w:pgMar w:top="1440" w:right="1800" w:bottom="1440" w:left="1800" w:header="851" w:footer="992" w:gutter="0"/>
          <w:cols w:space="425"/>
          <w:docGrid w:type="lines" w:linePitch="326"/>
        </w:sectPr>
      </w:pPr>
    </w:p>
    <w:p w14:paraId="1DD5424B" w14:textId="109AA4A0" w:rsidR="001B2BE3" w:rsidRPr="009D03D0" w:rsidRDefault="001B2BE3" w:rsidP="00305920">
      <w:pPr>
        <w:pStyle w:val="afa"/>
        <w:ind w:firstLine="566"/>
        <w:rPr>
          <w:color w:val="000000" w:themeColor="text1"/>
        </w:rPr>
      </w:pPr>
    </w:p>
    <w:p w14:paraId="74136C0C" w14:textId="33B2295C" w:rsidR="0053171F" w:rsidRPr="009D03D0" w:rsidRDefault="0053171F" w:rsidP="004E6890">
      <w:pPr>
        <w:ind w:firstLine="640"/>
        <w:jc w:val="center"/>
        <w:rPr>
          <w:rFonts w:eastAsiaTheme="minorEastAsia" w:cs="Times New Roman"/>
          <w:b/>
          <w:color w:val="000000" w:themeColor="text1"/>
          <w:sz w:val="32"/>
          <w:szCs w:val="32"/>
        </w:rPr>
      </w:pPr>
      <w:r w:rsidRPr="009D03D0">
        <w:rPr>
          <w:rFonts w:eastAsiaTheme="minorEastAsia" w:cs="Times New Roman"/>
          <w:b/>
          <w:color w:val="000000" w:themeColor="text1"/>
          <w:sz w:val="32"/>
          <w:szCs w:val="32"/>
        </w:rPr>
        <w:t>DESIGN AND IMPLEMENTATION OF</w:t>
      </w:r>
      <w:r w:rsidR="00112CA9">
        <w:rPr>
          <w:rFonts w:eastAsiaTheme="minorEastAsia" w:cs="Times New Roman"/>
          <w:b/>
          <w:color w:val="000000" w:themeColor="text1"/>
          <w:sz w:val="32"/>
          <w:szCs w:val="32"/>
        </w:rPr>
        <w:t xml:space="preserve"> </w:t>
      </w:r>
      <w:commentRangeStart w:id="29"/>
      <w:r w:rsidR="00112CA9">
        <w:rPr>
          <w:rFonts w:eastAsiaTheme="minorEastAsia" w:cs="Times New Roman"/>
          <w:b/>
          <w:color w:val="000000" w:themeColor="text1"/>
          <w:sz w:val="32"/>
          <w:szCs w:val="32"/>
        </w:rPr>
        <w:t>ONLINE</w:t>
      </w:r>
      <w:commentRangeEnd w:id="29"/>
      <w:r w:rsidR="001B4D68">
        <w:rPr>
          <w:rStyle w:val="ac"/>
        </w:rPr>
        <w:commentReference w:id="29"/>
      </w:r>
    </w:p>
    <w:p w14:paraId="072CB925" w14:textId="77777777" w:rsidR="00112CA9" w:rsidRDefault="00112CA9" w:rsidP="004E6890">
      <w:pPr>
        <w:ind w:firstLine="640"/>
        <w:jc w:val="center"/>
        <w:rPr>
          <w:rFonts w:eastAsiaTheme="minorEastAsia" w:cs="Times New Roman"/>
          <w:b/>
          <w:color w:val="000000" w:themeColor="text1"/>
          <w:sz w:val="32"/>
          <w:szCs w:val="32"/>
        </w:rPr>
      </w:pPr>
      <w:r>
        <w:rPr>
          <w:rFonts w:eastAsiaTheme="minorEastAsia" w:cs="Times New Roman"/>
          <w:b/>
          <w:color w:val="000000" w:themeColor="text1"/>
          <w:sz w:val="32"/>
          <w:szCs w:val="32"/>
        </w:rPr>
        <w:t xml:space="preserve">ONLINE </w:t>
      </w:r>
      <w:r w:rsidR="0053171F" w:rsidRPr="009D03D0">
        <w:rPr>
          <w:rFonts w:eastAsiaTheme="minorEastAsia" w:cs="Times New Roman"/>
          <w:b/>
          <w:color w:val="000000" w:themeColor="text1"/>
          <w:sz w:val="32"/>
          <w:szCs w:val="32"/>
        </w:rPr>
        <w:t>STOCK PREDICTION SYSTEM</w:t>
      </w:r>
      <w:r>
        <w:rPr>
          <w:rFonts w:eastAsiaTheme="minorEastAsia" w:cs="Times New Roman"/>
          <w:b/>
          <w:color w:val="000000" w:themeColor="text1"/>
          <w:sz w:val="32"/>
          <w:szCs w:val="32"/>
        </w:rPr>
        <w:t xml:space="preserve"> </w:t>
      </w:r>
      <w:r w:rsidRPr="009D03D0">
        <w:rPr>
          <w:rFonts w:eastAsiaTheme="minorEastAsia" w:cs="Times New Roman"/>
          <w:b/>
          <w:color w:val="000000" w:themeColor="text1"/>
          <w:sz w:val="32"/>
          <w:szCs w:val="32"/>
        </w:rPr>
        <w:t>BASED</w:t>
      </w:r>
    </w:p>
    <w:p w14:paraId="6DC83606" w14:textId="30CEC372" w:rsidR="0053171F" w:rsidRPr="009D03D0" w:rsidRDefault="00112CA9" w:rsidP="004E6890">
      <w:pPr>
        <w:ind w:firstLine="640"/>
        <w:jc w:val="center"/>
        <w:rPr>
          <w:rFonts w:eastAsiaTheme="minorEastAsia" w:cs="Times New Roman"/>
          <w:b/>
          <w:color w:val="000000" w:themeColor="text1"/>
          <w:sz w:val="32"/>
          <w:szCs w:val="32"/>
        </w:rPr>
      </w:pPr>
      <w:r w:rsidRPr="009D03D0">
        <w:rPr>
          <w:rFonts w:eastAsiaTheme="minorEastAsia" w:cs="Times New Roman"/>
          <w:b/>
          <w:color w:val="000000" w:themeColor="text1"/>
          <w:sz w:val="32"/>
          <w:szCs w:val="32"/>
        </w:rPr>
        <w:t xml:space="preserve"> ON</w:t>
      </w:r>
      <w:r>
        <w:rPr>
          <w:rFonts w:eastAsiaTheme="minorEastAsia" w:cs="Times New Roman"/>
          <w:b/>
          <w:color w:val="000000" w:themeColor="text1"/>
          <w:sz w:val="32"/>
          <w:szCs w:val="32"/>
        </w:rPr>
        <w:t xml:space="preserve"> </w:t>
      </w:r>
      <w:r w:rsidR="0053171F" w:rsidRPr="009D03D0">
        <w:rPr>
          <w:rFonts w:eastAsiaTheme="minorEastAsia" w:cs="Times New Roman"/>
          <w:b/>
          <w:color w:val="000000" w:themeColor="text1"/>
          <w:sz w:val="32"/>
          <w:szCs w:val="32"/>
        </w:rPr>
        <w:t>SOCIAL NETWORK SENTIMENTS ANALYSIS</w:t>
      </w:r>
    </w:p>
    <w:p w14:paraId="3067106F" w14:textId="77777777" w:rsidR="0053171F" w:rsidRPr="009D03D0" w:rsidRDefault="0053171F" w:rsidP="00305920">
      <w:pPr>
        <w:ind w:firstLine="480"/>
        <w:rPr>
          <w:color w:val="000000" w:themeColor="text1"/>
        </w:rPr>
      </w:pPr>
    </w:p>
    <w:p w14:paraId="7CEE30F6" w14:textId="77777777" w:rsidR="0053171F" w:rsidRPr="009D03D0" w:rsidRDefault="0053171F" w:rsidP="00305920">
      <w:pPr>
        <w:ind w:firstLine="480"/>
        <w:rPr>
          <w:color w:val="000000" w:themeColor="text1"/>
        </w:rPr>
      </w:pPr>
    </w:p>
    <w:p w14:paraId="58D947E0" w14:textId="77777777" w:rsidR="0053171F" w:rsidRPr="009D03D0" w:rsidRDefault="0053171F" w:rsidP="00305920">
      <w:pPr>
        <w:ind w:firstLine="480"/>
        <w:rPr>
          <w:color w:val="000000" w:themeColor="text1"/>
        </w:rPr>
      </w:pPr>
    </w:p>
    <w:p w14:paraId="22A7359E" w14:textId="77777777" w:rsidR="0053171F" w:rsidRPr="009D03D0" w:rsidRDefault="0053171F" w:rsidP="00112CA9">
      <w:pPr>
        <w:ind w:firstLineChars="0" w:firstLine="0"/>
        <w:jc w:val="center"/>
        <w:rPr>
          <w:rFonts w:eastAsiaTheme="minorEastAsia" w:cs="Times New Roman"/>
          <w:b/>
          <w:color w:val="000000" w:themeColor="text1"/>
          <w:sz w:val="30"/>
          <w:szCs w:val="30"/>
        </w:rPr>
      </w:pPr>
      <w:r w:rsidRPr="009D03D0">
        <w:rPr>
          <w:rFonts w:eastAsiaTheme="minorEastAsia" w:cs="Times New Roman"/>
          <w:b/>
          <w:color w:val="000000" w:themeColor="text1"/>
          <w:sz w:val="30"/>
          <w:szCs w:val="30"/>
        </w:rPr>
        <w:t>A</w:t>
      </w:r>
      <w:r w:rsidRPr="009D03D0">
        <w:rPr>
          <w:rFonts w:eastAsiaTheme="minorEastAsia" w:cs="Times New Roman" w:hint="eastAsia"/>
          <w:b/>
          <w:color w:val="000000" w:themeColor="text1"/>
          <w:sz w:val="30"/>
          <w:szCs w:val="30"/>
        </w:rPr>
        <w:t>BSTRACT</w:t>
      </w:r>
    </w:p>
    <w:p w14:paraId="03C0AEB1" w14:textId="77777777" w:rsidR="0053171F" w:rsidRPr="009D03D0" w:rsidRDefault="0053171F" w:rsidP="00305920">
      <w:pPr>
        <w:ind w:firstLine="480"/>
        <w:rPr>
          <w:color w:val="000000" w:themeColor="text1"/>
        </w:rPr>
      </w:pPr>
    </w:p>
    <w:p w14:paraId="3058B0C9" w14:textId="4AFD9DB0" w:rsidR="0053171F" w:rsidRPr="009D03D0" w:rsidRDefault="0053171F" w:rsidP="008F2AC1">
      <w:pPr>
        <w:pStyle w:val="afa"/>
        <w:ind w:firstLine="566"/>
        <w:jc w:val="both"/>
        <w:rPr>
          <w:color w:val="000000" w:themeColor="text1"/>
        </w:rPr>
      </w:pPr>
      <w:commentRangeStart w:id="30"/>
      <w:r w:rsidRPr="009D03D0">
        <w:rPr>
          <w:color w:val="000000" w:themeColor="text1"/>
        </w:rPr>
        <w:t xml:space="preserve">The variation of </w:t>
      </w:r>
      <w:commentRangeEnd w:id="30"/>
      <w:r w:rsidR="000B45FD">
        <w:rPr>
          <w:rStyle w:val="ac"/>
        </w:rPr>
        <w:commentReference w:id="30"/>
      </w:r>
      <w:r w:rsidRPr="009D03D0">
        <w:rPr>
          <w:color w:val="000000" w:themeColor="text1"/>
        </w:rPr>
        <w:t xml:space="preserve">stock market, which is one of the most important parts of </w:t>
      </w:r>
      <w:r w:rsidRPr="009D03D0">
        <w:rPr>
          <w:rFonts w:hint="eastAsia"/>
          <w:color w:val="000000" w:themeColor="text1"/>
        </w:rPr>
        <w:t>ca</w:t>
      </w:r>
      <w:r w:rsidRPr="009D03D0">
        <w:rPr>
          <w:color w:val="000000" w:themeColor="text1"/>
        </w:rPr>
        <w:t xml:space="preserve">pital market, is always </w:t>
      </w:r>
      <w:r w:rsidR="00FD3712" w:rsidRPr="009D03D0">
        <w:rPr>
          <w:rFonts w:hint="eastAsia"/>
          <w:color w:val="000000" w:themeColor="text1"/>
        </w:rPr>
        <w:t>expected</w:t>
      </w:r>
      <w:r w:rsidR="00FD3712" w:rsidRPr="009D03D0">
        <w:rPr>
          <w:color w:val="000000" w:themeColor="text1"/>
        </w:rPr>
        <w:t xml:space="preserve"> </w:t>
      </w:r>
      <w:r w:rsidRPr="009D03D0">
        <w:rPr>
          <w:color w:val="000000" w:themeColor="text1"/>
        </w:rPr>
        <w:t xml:space="preserve">to be </w:t>
      </w:r>
      <w:r w:rsidR="00CF6E0B">
        <w:rPr>
          <w:rFonts w:hint="eastAsia"/>
          <w:color w:val="000000" w:themeColor="text1"/>
        </w:rPr>
        <w:t>pre</w:t>
      </w:r>
      <w:r w:rsidR="00CF6E0B">
        <w:rPr>
          <w:color w:val="000000" w:themeColor="text1"/>
        </w:rPr>
        <w:t>dicted</w:t>
      </w:r>
      <w:r w:rsidRPr="009D03D0">
        <w:rPr>
          <w:color w:val="000000" w:themeColor="text1"/>
        </w:rPr>
        <w:t xml:space="preserve"> by investors. The prediction of its variation provides not only useful advice for investors, but signals for econom</w:t>
      </w:r>
      <w:r w:rsidR="00B16827" w:rsidRPr="009D03D0">
        <w:rPr>
          <w:rFonts w:hint="eastAsia"/>
          <w:color w:val="000000" w:themeColor="text1"/>
        </w:rPr>
        <w:t>ic</w:t>
      </w:r>
      <w:r w:rsidR="00B16827" w:rsidRPr="009D03D0">
        <w:rPr>
          <w:color w:val="000000" w:themeColor="text1"/>
        </w:rPr>
        <w:t xml:space="preserve"> stability and </w:t>
      </w:r>
      <w:r w:rsidR="00B16827" w:rsidRPr="009D03D0">
        <w:rPr>
          <w:rFonts w:hint="eastAsia"/>
          <w:color w:val="000000" w:themeColor="text1"/>
        </w:rPr>
        <w:t>pro</w:t>
      </w:r>
      <w:r w:rsidR="00B16827" w:rsidRPr="009D03D0">
        <w:rPr>
          <w:color w:val="000000" w:themeColor="text1"/>
        </w:rPr>
        <w:t>sperity. However, since the complete market information is always exposed to the public and</w:t>
      </w:r>
      <w:r w:rsidR="008F2AC1">
        <w:rPr>
          <w:color w:val="000000" w:themeColor="text1"/>
        </w:rPr>
        <w:t xml:space="preserve"> </w:t>
      </w:r>
      <w:r w:rsidR="008F2AC1">
        <w:rPr>
          <w:rFonts w:hint="eastAsia"/>
          <w:color w:val="000000" w:themeColor="text1"/>
        </w:rPr>
        <w:t>the</w:t>
      </w:r>
      <w:r w:rsidR="00B16827" w:rsidRPr="009D03D0">
        <w:rPr>
          <w:color w:val="000000" w:themeColor="text1"/>
        </w:rPr>
        <w:t xml:space="preserve"> trade is free, stock prices often </w:t>
      </w:r>
      <w:r w:rsidR="00B16827" w:rsidRPr="009D03D0">
        <w:rPr>
          <w:rFonts w:hint="eastAsia"/>
          <w:color w:val="000000" w:themeColor="text1"/>
        </w:rPr>
        <w:t>show</w:t>
      </w:r>
      <w:r w:rsidR="00B16827" w:rsidRPr="009D03D0">
        <w:rPr>
          <w:color w:val="000000" w:themeColor="text1"/>
        </w:rPr>
        <w:t xml:space="preserve"> their randomness, and predictions are never easy to made. Nevertheless, not all the investors are </w:t>
      </w:r>
      <w:r w:rsidR="00B16827" w:rsidRPr="009D03D0">
        <w:rPr>
          <w:rFonts w:hint="eastAsia"/>
          <w:color w:val="000000" w:themeColor="text1"/>
        </w:rPr>
        <w:t>rati</w:t>
      </w:r>
      <w:r w:rsidR="00B16827" w:rsidRPr="009D03D0">
        <w:rPr>
          <w:color w:val="000000" w:themeColor="text1"/>
        </w:rPr>
        <w:t xml:space="preserve">onal enough, which makes that </w:t>
      </w:r>
      <w:r w:rsidR="00B16827" w:rsidRPr="009D03D0">
        <w:rPr>
          <w:rFonts w:hint="eastAsia"/>
          <w:color w:val="000000" w:themeColor="text1"/>
        </w:rPr>
        <w:t>em</w:t>
      </w:r>
      <w:r w:rsidR="00B16827" w:rsidRPr="009D03D0">
        <w:rPr>
          <w:color w:val="000000" w:themeColor="text1"/>
        </w:rPr>
        <w:t xml:space="preserve">otional tendency towards a specific company will </w:t>
      </w:r>
      <w:r w:rsidR="009B56A6" w:rsidRPr="009D03D0">
        <w:rPr>
          <w:color w:val="000000" w:themeColor="text1"/>
        </w:rPr>
        <w:t>definitely</w:t>
      </w:r>
      <w:r w:rsidR="00B16827" w:rsidRPr="009D03D0">
        <w:rPr>
          <w:color w:val="000000" w:themeColor="text1"/>
        </w:rPr>
        <w:t xml:space="preserve"> affect its market performance</w:t>
      </w:r>
      <w:r w:rsidR="00490E8E" w:rsidRPr="009D03D0">
        <w:rPr>
          <w:color w:val="000000" w:themeColor="text1"/>
        </w:rPr>
        <w:t xml:space="preserve"> and return in stock prices. Therefore, to some degree, stock price prediction in a short period is not impossible. To address these problems, </w:t>
      </w:r>
      <w:r w:rsidR="00FD3712" w:rsidRPr="009D03D0">
        <w:rPr>
          <w:rFonts w:hint="eastAsia"/>
          <w:color w:val="000000" w:themeColor="text1"/>
        </w:rPr>
        <w:t>th</w:t>
      </w:r>
      <w:r w:rsidR="00FD3712" w:rsidRPr="009D03D0">
        <w:rPr>
          <w:color w:val="000000" w:themeColor="text1"/>
        </w:rPr>
        <w:t>e thesis</w:t>
      </w:r>
      <w:r w:rsidR="00490E8E" w:rsidRPr="009D03D0">
        <w:rPr>
          <w:color w:val="000000" w:themeColor="text1"/>
        </w:rPr>
        <w:t xml:space="preserve"> </w:t>
      </w:r>
      <w:r w:rsidR="009C06EA" w:rsidRPr="009D03D0">
        <w:rPr>
          <w:color w:val="000000" w:themeColor="text1"/>
        </w:rPr>
        <w:t>design</w:t>
      </w:r>
      <w:r w:rsidR="009C06EA">
        <w:rPr>
          <w:color w:val="000000" w:themeColor="text1"/>
        </w:rPr>
        <w:t>s</w:t>
      </w:r>
      <w:r w:rsidR="00F5569D">
        <w:rPr>
          <w:color w:val="000000" w:themeColor="text1"/>
        </w:rPr>
        <w:t xml:space="preserve"> and implements</w:t>
      </w:r>
      <w:r w:rsidR="00490E8E" w:rsidRPr="009D03D0">
        <w:rPr>
          <w:color w:val="000000" w:themeColor="text1"/>
        </w:rPr>
        <w:t xml:space="preserve"> </w:t>
      </w:r>
      <w:r w:rsidR="009B56A6" w:rsidRPr="009D03D0">
        <w:rPr>
          <w:color w:val="000000" w:themeColor="text1"/>
        </w:rPr>
        <w:t>an</w:t>
      </w:r>
      <w:r w:rsidR="00490E8E" w:rsidRPr="009D03D0">
        <w:rPr>
          <w:color w:val="000000" w:themeColor="text1"/>
        </w:rPr>
        <w:t xml:space="preserve"> online stock prediction system based on social network sentiments analysis.</w:t>
      </w:r>
    </w:p>
    <w:p w14:paraId="6D1F1488" w14:textId="77777777" w:rsidR="00112CA9" w:rsidRDefault="00490E8E" w:rsidP="00112CA9">
      <w:pPr>
        <w:pStyle w:val="afa"/>
        <w:ind w:firstLine="566"/>
        <w:jc w:val="both"/>
        <w:rPr>
          <w:color w:val="000000" w:themeColor="text1"/>
        </w:rPr>
      </w:pPr>
      <w:r w:rsidRPr="009D03D0">
        <w:rPr>
          <w:rFonts w:hint="eastAsia"/>
          <w:color w:val="000000" w:themeColor="text1"/>
        </w:rPr>
        <w:t>T</w:t>
      </w:r>
      <w:r w:rsidRPr="009D03D0">
        <w:rPr>
          <w:color w:val="000000" w:themeColor="text1"/>
        </w:rPr>
        <w:t xml:space="preserve">his system is designed </w:t>
      </w:r>
      <w:r w:rsidRPr="009D03D0">
        <w:rPr>
          <w:rFonts w:hint="eastAsia"/>
          <w:color w:val="000000" w:themeColor="text1"/>
        </w:rPr>
        <w:t>by</w:t>
      </w:r>
      <w:r w:rsidRPr="009D03D0">
        <w:rPr>
          <w:color w:val="000000" w:themeColor="text1"/>
        </w:rPr>
        <w:t xml:space="preserve"> </w:t>
      </w:r>
      <w:r w:rsidRPr="009D03D0">
        <w:rPr>
          <w:rFonts w:hint="eastAsia"/>
          <w:color w:val="000000" w:themeColor="text1"/>
        </w:rPr>
        <w:t>con</w:t>
      </w:r>
      <w:r w:rsidRPr="009D03D0">
        <w:rPr>
          <w:color w:val="000000" w:themeColor="text1"/>
        </w:rPr>
        <w:t xml:space="preserve">ventional stream system design concept, and </w:t>
      </w:r>
      <w:r w:rsidR="009B56A6" w:rsidRPr="009D03D0">
        <w:rPr>
          <w:color w:val="000000" w:themeColor="text1"/>
        </w:rPr>
        <w:t>divided</w:t>
      </w:r>
      <w:r w:rsidRPr="009D03D0">
        <w:rPr>
          <w:color w:val="000000" w:themeColor="text1"/>
        </w:rPr>
        <w:t xml:space="preserve"> into </w:t>
      </w:r>
      <w:r w:rsidR="009B56A6" w:rsidRPr="009D03D0">
        <w:rPr>
          <w:color w:val="000000" w:themeColor="text1"/>
        </w:rPr>
        <w:t>several</w:t>
      </w:r>
      <w:r w:rsidRPr="009D03D0">
        <w:rPr>
          <w:color w:val="000000" w:themeColor="text1"/>
        </w:rPr>
        <w:t xml:space="preserve"> modules: data access module, data transport module, data pre-process module, data calculation module, data accumulation and storage module, data </w:t>
      </w:r>
      <w:r w:rsidRPr="009D03D0">
        <w:rPr>
          <w:rFonts w:hint="eastAsia"/>
          <w:color w:val="000000" w:themeColor="text1"/>
        </w:rPr>
        <w:t>vi</w:t>
      </w:r>
      <w:r w:rsidRPr="009D03D0">
        <w:rPr>
          <w:color w:val="000000" w:themeColor="text1"/>
        </w:rPr>
        <w:t>sualiz</w:t>
      </w:r>
      <w:r w:rsidR="009B56A6" w:rsidRPr="009D03D0">
        <w:rPr>
          <w:color w:val="000000" w:themeColor="text1"/>
        </w:rPr>
        <w:t>ation</w:t>
      </w:r>
      <w:r w:rsidRPr="009D03D0">
        <w:rPr>
          <w:color w:val="000000" w:themeColor="text1"/>
        </w:rPr>
        <w:t xml:space="preserve"> module. By acquiring social network sentiment judgment data, and </w:t>
      </w:r>
      <w:r w:rsidR="009B56A6" w:rsidRPr="009D03D0">
        <w:rPr>
          <w:color w:val="000000" w:themeColor="text1"/>
        </w:rPr>
        <w:t>transporting</w:t>
      </w:r>
      <w:r w:rsidRPr="009D03D0">
        <w:rPr>
          <w:color w:val="000000" w:themeColor="text1"/>
        </w:rPr>
        <w:t xml:space="preserve"> them via </w:t>
      </w:r>
      <w:r w:rsidRPr="009D03D0">
        <w:rPr>
          <w:rFonts w:hint="eastAsia"/>
          <w:color w:val="000000" w:themeColor="text1"/>
        </w:rPr>
        <w:t>high</w:t>
      </w:r>
      <w:r w:rsidRPr="009D03D0">
        <w:rPr>
          <w:color w:val="000000" w:themeColor="text1"/>
        </w:rPr>
        <w:t xml:space="preserve"> availability channel,</w:t>
      </w:r>
      <w:r w:rsidR="00FD3712" w:rsidRPr="009D03D0">
        <w:rPr>
          <w:color w:val="000000" w:themeColor="text1"/>
        </w:rPr>
        <w:t xml:space="preserve"> th</w:t>
      </w:r>
      <w:r w:rsidR="00FC4D75" w:rsidRPr="009D03D0">
        <w:rPr>
          <w:color w:val="000000" w:themeColor="text1"/>
        </w:rPr>
        <w:t xml:space="preserve">e system </w:t>
      </w:r>
      <w:r w:rsidR="009B56A6" w:rsidRPr="009D03D0">
        <w:rPr>
          <w:color w:val="000000" w:themeColor="text1"/>
        </w:rPr>
        <w:t>can pre-process these data, transform them to a form</w:t>
      </w:r>
      <w:r w:rsidR="004F4A8A">
        <w:rPr>
          <w:color w:val="000000" w:themeColor="text1"/>
        </w:rPr>
        <w:t xml:space="preserve"> that</w:t>
      </w:r>
      <w:r w:rsidR="009B56A6" w:rsidRPr="009D03D0">
        <w:rPr>
          <w:color w:val="000000" w:themeColor="text1"/>
        </w:rPr>
        <w:t xml:space="preserve"> can be easily calculated and stored with the model trained before. Visualization module read</w:t>
      </w:r>
      <w:r w:rsidR="004F4A8A">
        <w:rPr>
          <w:color w:val="000000" w:themeColor="text1"/>
        </w:rPr>
        <w:t>s</w:t>
      </w:r>
      <w:r w:rsidR="009B56A6" w:rsidRPr="009D03D0">
        <w:rPr>
          <w:color w:val="000000" w:themeColor="text1"/>
        </w:rPr>
        <w:t xml:space="preserve"> the data stored in accumulation and </w:t>
      </w:r>
      <w:r w:rsidR="00F5569D">
        <w:rPr>
          <w:rFonts w:hint="eastAsia"/>
          <w:color w:val="000000" w:themeColor="text1"/>
        </w:rPr>
        <w:t>s</w:t>
      </w:r>
      <w:r w:rsidR="00F5569D">
        <w:rPr>
          <w:color w:val="000000" w:themeColor="text1"/>
        </w:rPr>
        <w:t>t</w:t>
      </w:r>
      <w:r w:rsidR="004F4A8A">
        <w:rPr>
          <w:color w:val="000000" w:themeColor="text1"/>
        </w:rPr>
        <w:t xml:space="preserve">orage </w:t>
      </w:r>
      <w:r w:rsidR="009B56A6" w:rsidRPr="009D03D0">
        <w:rPr>
          <w:color w:val="000000" w:themeColor="text1"/>
        </w:rPr>
        <w:t>module, and show</w:t>
      </w:r>
      <w:r w:rsidR="004F4A8A">
        <w:rPr>
          <w:color w:val="000000" w:themeColor="text1"/>
        </w:rPr>
        <w:t>s</w:t>
      </w:r>
      <w:r w:rsidR="009B56A6" w:rsidRPr="009D03D0">
        <w:rPr>
          <w:color w:val="000000" w:themeColor="text1"/>
        </w:rPr>
        <w:t xml:space="preserve"> them by HTML web page. Besides, </w:t>
      </w:r>
      <w:r w:rsidR="00FC4D75" w:rsidRPr="009D03D0">
        <w:rPr>
          <w:color w:val="000000" w:themeColor="text1"/>
        </w:rPr>
        <w:t xml:space="preserve">the thesis </w:t>
      </w:r>
      <w:r w:rsidR="009B56A6" w:rsidRPr="009D03D0">
        <w:rPr>
          <w:color w:val="000000" w:themeColor="text1"/>
        </w:rPr>
        <w:t>propose</w:t>
      </w:r>
      <w:r w:rsidR="004F4A8A">
        <w:rPr>
          <w:color w:val="000000" w:themeColor="text1"/>
        </w:rPr>
        <w:t>s</w:t>
      </w:r>
      <w:r w:rsidR="009B56A6" w:rsidRPr="009D03D0">
        <w:rPr>
          <w:color w:val="000000" w:themeColor="text1"/>
        </w:rPr>
        <w:t xml:space="preserve"> an improve</w:t>
      </w:r>
      <w:r w:rsidR="004F4A8A">
        <w:rPr>
          <w:color w:val="000000" w:themeColor="text1"/>
        </w:rPr>
        <w:t>ment for</w:t>
      </w:r>
      <w:r w:rsidR="009B56A6" w:rsidRPr="009D03D0">
        <w:rPr>
          <w:color w:val="000000" w:themeColor="text1"/>
        </w:rPr>
        <w:t xml:space="preserve"> the elimination strategy of an Online SVM </w:t>
      </w:r>
    </w:p>
    <w:p w14:paraId="7A9DCDBB" w14:textId="7F8003CF" w:rsidR="00112CA9" w:rsidRDefault="00112CA9" w:rsidP="00112CA9">
      <w:pPr>
        <w:pStyle w:val="afa"/>
        <w:ind w:firstLine="566"/>
        <w:jc w:val="both"/>
        <w:rPr>
          <w:color w:val="000000" w:themeColor="text1"/>
        </w:rPr>
      </w:pPr>
      <w:r>
        <w:rPr>
          <w:color w:val="000000" w:themeColor="text1"/>
        </w:rPr>
        <w:lastRenderedPageBreak/>
        <w:br w:type="page"/>
      </w:r>
    </w:p>
    <w:p w14:paraId="759D7F4C" w14:textId="14A0DF28" w:rsidR="009B56A6" w:rsidRPr="009D03D0" w:rsidRDefault="009B56A6" w:rsidP="00112CA9">
      <w:pPr>
        <w:pStyle w:val="afa"/>
        <w:ind w:firstLineChars="0" w:firstLine="0"/>
        <w:jc w:val="both"/>
        <w:rPr>
          <w:color w:val="000000" w:themeColor="text1"/>
        </w:rPr>
      </w:pPr>
      <w:r w:rsidRPr="009D03D0">
        <w:rPr>
          <w:color w:val="000000" w:themeColor="text1"/>
        </w:rPr>
        <w:lastRenderedPageBreak/>
        <w:t>algorithm</w:t>
      </w:r>
      <w:r w:rsidR="00FC4D75" w:rsidRPr="009D03D0">
        <w:rPr>
          <w:color w:val="000000" w:themeColor="text1"/>
        </w:rPr>
        <w:t>, and</w:t>
      </w:r>
      <w:r w:rsidRPr="009D03D0">
        <w:rPr>
          <w:color w:val="000000" w:themeColor="text1"/>
        </w:rPr>
        <w:t xml:space="preserve"> propose</w:t>
      </w:r>
      <w:r w:rsidR="004F4A8A">
        <w:rPr>
          <w:color w:val="000000" w:themeColor="text1"/>
        </w:rPr>
        <w:t>s</w:t>
      </w:r>
      <w:r w:rsidRPr="009D03D0">
        <w:rPr>
          <w:color w:val="000000" w:themeColor="text1"/>
        </w:rPr>
        <w:t xml:space="preserve"> an </w:t>
      </w:r>
      <w:r w:rsidR="00E229E5" w:rsidRPr="009D03D0">
        <w:rPr>
          <w:rFonts w:hint="eastAsia"/>
          <w:color w:val="000000" w:themeColor="text1"/>
        </w:rPr>
        <w:t>O</w:t>
      </w:r>
      <w:r w:rsidR="00E229E5" w:rsidRPr="009D03D0">
        <w:rPr>
          <w:color w:val="000000" w:themeColor="text1"/>
        </w:rPr>
        <w:t>nline Passive Aggressive</w:t>
      </w:r>
      <w:r w:rsidRPr="009D03D0">
        <w:rPr>
          <w:color w:val="000000" w:themeColor="text1"/>
        </w:rPr>
        <w:t xml:space="preserve"> </w:t>
      </w:r>
      <w:r w:rsidRPr="009D03D0">
        <w:rPr>
          <w:rFonts w:hint="eastAsia"/>
          <w:color w:val="000000" w:themeColor="text1"/>
        </w:rPr>
        <w:t>S</w:t>
      </w:r>
      <w:r w:rsidRPr="009D03D0">
        <w:rPr>
          <w:color w:val="000000" w:themeColor="text1"/>
        </w:rPr>
        <w:t xml:space="preserve">VM algorithm based on minimize single update step length. </w:t>
      </w:r>
      <w:r w:rsidR="00FC4D75" w:rsidRPr="009D03D0">
        <w:rPr>
          <w:color w:val="000000" w:themeColor="text1"/>
        </w:rPr>
        <w:t>The thesis also</w:t>
      </w:r>
      <w:r w:rsidRPr="009D03D0">
        <w:rPr>
          <w:color w:val="000000" w:themeColor="text1"/>
        </w:rPr>
        <w:t xml:space="preserve"> </w:t>
      </w:r>
      <w:r w:rsidR="009C06EA" w:rsidRPr="009D03D0">
        <w:rPr>
          <w:color w:val="000000" w:themeColor="text1"/>
        </w:rPr>
        <w:t>implement</w:t>
      </w:r>
      <w:r w:rsidR="009C06EA">
        <w:rPr>
          <w:color w:val="000000" w:themeColor="text1"/>
        </w:rPr>
        <w:t>s</w:t>
      </w:r>
      <w:r w:rsidRPr="009D03D0">
        <w:rPr>
          <w:color w:val="000000" w:themeColor="text1"/>
        </w:rPr>
        <w:t xml:space="preserve"> time series algorithm on price prediction.</w:t>
      </w:r>
    </w:p>
    <w:p w14:paraId="27A89A70" w14:textId="1B01C378" w:rsidR="009B56A6" w:rsidRPr="009D03D0" w:rsidRDefault="00FC4D75" w:rsidP="008F2AC1">
      <w:pPr>
        <w:pStyle w:val="afa"/>
        <w:ind w:firstLine="566"/>
        <w:jc w:val="both"/>
        <w:rPr>
          <w:color w:val="000000" w:themeColor="text1"/>
        </w:rPr>
      </w:pPr>
      <w:r w:rsidRPr="009D03D0">
        <w:rPr>
          <w:color w:val="000000" w:themeColor="text1"/>
        </w:rPr>
        <w:t>The thesis</w:t>
      </w:r>
      <w:r w:rsidR="009B56A6" w:rsidRPr="009D03D0">
        <w:rPr>
          <w:color w:val="000000" w:themeColor="text1"/>
        </w:rPr>
        <w:t xml:space="preserve"> first validate</w:t>
      </w:r>
      <w:r w:rsidR="008F2AC1">
        <w:rPr>
          <w:color w:val="000000" w:themeColor="text1"/>
        </w:rPr>
        <w:t>s</w:t>
      </w:r>
      <w:r w:rsidR="009B56A6" w:rsidRPr="009D03D0">
        <w:rPr>
          <w:color w:val="000000" w:themeColor="text1"/>
        </w:rPr>
        <w:t xml:space="preserve"> the availability of infrastructures of</w:t>
      </w:r>
      <w:r w:rsidR="00D34BF4" w:rsidRPr="009D03D0">
        <w:rPr>
          <w:color w:val="000000" w:themeColor="text1"/>
        </w:rPr>
        <w:t xml:space="preserve"> the</w:t>
      </w:r>
      <w:r w:rsidR="009B56A6" w:rsidRPr="009D03D0">
        <w:rPr>
          <w:color w:val="000000" w:themeColor="text1"/>
        </w:rPr>
        <w:t xml:space="preserve"> stream system, then improve</w:t>
      </w:r>
      <w:r w:rsidR="008F2AC1">
        <w:rPr>
          <w:color w:val="000000" w:themeColor="text1"/>
        </w:rPr>
        <w:t>s</w:t>
      </w:r>
      <w:r w:rsidR="009B56A6" w:rsidRPr="009D03D0">
        <w:rPr>
          <w:color w:val="000000" w:themeColor="text1"/>
        </w:rPr>
        <w:t xml:space="preserve"> the accuracy of designed algorithm, finally </w:t>
      </w:r>
      <w:r w:rsidR="00D34BF4" w:rsidRPr="009D03D0">
        <w:rPr>
          <w:color w:val="000000" w:themeColor="text1"/>
        </w:rPr>
        <w:t>validate</w:t>
      </w:r>
      <w:r w:rsidR="008F2AC1">
        <w:rPr>
          <w:color w:val="000000" w:themeColor="text1"/>
        </w:rPr>
        <w:t>s</w:t>
      </w:r>
      <w:r w:rsidR="00D34BF4" w:rsidRPr="009D03D0">
        <w:rPr>
          <w:color w:val="000000" w:themeColor="text1"/>
        </w:rPr>
        <w:t xml:space="preserve"> the complete project.</w:t>
      </w:r>
    </w:p>
    <w:p w14:paraId="1230230C" w14:textId="03F64C8A" w:rsidR="00D34BF4" w:rsidRPr="009D03D0" w:rsidRDefault="00D34BF4" w:rsidP="00305920">
      <w:pPr>
        <w:pStyle w:val="afa"/>
        <w:ind w:firstLine="566"/>
        <w:rPr>
          <w:color w:val="000000" w:themeColor="text1"/>
        </w:rPr>
      </w:pPr>
    </w:p>
    <w:p w14:paraId="50C56167" w14:textId="1C4DB301" w:rsidR="0050482B" w:rsidRDefault="00D34BF4" w:rsidP="004E6890">
      <w:pPr>
        <w:pStyle w:val="afa"/>
        <w:ind w:firstLineChars="0" w:firstLine="0"/>
        <w:rPr>
          <w:color w:val="000000" w:themeColor="text1"/>
        </w:rPr>
      </w:pPr>
      <w:r w:rsidRPr="009D03D0">
        <w:rPr>
          <w:b/>
          <w:color w:val="000000" w:themeColor="text1"/>
        </w:rPr>
        <w:t xml:space="preserve">KEY </w:t>
      </w:r>
      <w:proofErr w:type="gramStart"/>
      <w:r w:rsidRPr="009D03D0">
        <w:rPr>
          <w:b/>
          <w:color w:val="000000" w:themeColor="text1"/>
        </w:rPr>
        <w:t xml:space="preserve">WORDS  </w:t>
      </w:r>
      <w:r w:rsidRPr="009D03D0">
        <w:rPr>
          <w:color w:val="000000" w:themeColor="text1"/>
        </w:rPr>
        <w:t>stream</w:t>
      </w:r>
      <w:proofErr w:type="gramEnd"/>
      <w:r w:rsidRPr="009D03D0">
        <w:rPr>
          <w:color w:val="000000" w:themeColor="text1"/>
        </w:rPr>
        <w:t xml:space="preserve"> system  big data visualization  sentiment analysis  stock prediction  online learni</w:t>
      </w:r>
      <w:r w:rsidR="00151B18" w:rsidRPr="009D03D0">
        <w:rPr>
          <w:color w:val="000000" w:themeColor="text1"/>
        </w:rPr>
        <w:t>ng</w:t>
      </w:r>
    </w:p>
    <w:p w14:paraId="5157D958" w14:textId="65EE4AD5" w:rsidR="00B921E1" w:rsidRDefault="00B921E1" w:rsidP="006E423E">
      <w:pPr>
        <w:pStyle w:val="afa"/>
        <w:ind w:firstLine="566"/>
        <w:rPr>
          <w:color w:val="000000" w:themeColor="text1"/>
        </w:rPr>
      </w:pPr>
      <w:r>
        <w:rPr>
          <w:color w:val="000000" w:themeColor="text1"/>
        </w:rPr>
        <w:br w:type="page"/>
      </w:r>
    </w:p>
    <w:p w14:paraId="01B9A8B8" w14:textId="77777777" w:rsidR="00EC1AF6" w:rsidRDefault="00EC1AF6" w:rsidP="006E423E">
      <w:pPr>
        <w:pStyle w:val="afa"/>
        <w:ind w:firstLine="566"/>
        <w:rPr>
          <w:color w:val="000000" w:themeColor="text1"/>
        </w:rPr>
      </w:pPr>
    </w:p>
    <w:p w14:paraId="7B671018" w14:textId="3BE167CC" w:rsidR="0050482B" w:rsidRPr="009D03D0" w:rsidRDefault="0050482B" w:rsidP="006E423E">
      <w:pPr>
        <w:pStyle w:val="afa"/>
        <w:ind w:firstLine="566"/>
        <w:rPr>
          <w:color w:val="000000" w:themeColor="text1"/>
        </w:rPr>
        <w:sectPr w:rsidR="0050482B" w:rsidRPr="009D03D0" w:rsidSect="00A17FB6">
          <w:headerReference w:type="even" r:id="rId28"/>
          <w:headerReference w:type="default" r:id="rId29"/>
          <w:pgSz w:w="11906" w:h="16838"/>
          <w:pgMar w:top="1440" w:right="1800" w:bottom="1440" w:left="1800" w:header="851" w:footer="992" w:gutter="0"/>
          <w:cols w:space="425"/>
          <w:docGrid w:type="lines" w:linePitch="326"/>
        </w:sectPr>
      </w:pPr>
    </w:p>
    <w:p w14:paraId="037EFD3C" w14:textId="77777777" w:rsidR="00B921E1" w:rsidRDefault="00D34BF4" w:rsidP="00380F57">
      <w:pPr>
        <w:pStyle w:val="1"/>
        <w:spacing w:afterLines="0" w:after="400" w:line="400" w:lineRule="exact"/>
        <w:rPr>
          <w:noProof/>
        </w:rPr>
      </w:pPr>
      <w:bookmarkStart w:id="31" w:name="_Toc2203028"/>
      <w:bookmarkStart w:id="32" w:name="_Toc2274866"/>
      <w:bookmarkStart w:id="33" w:name="_Toc2329297"/>
      <w:bookmarkStart w:id="34" w:name="_Toc2329508"/>
      <w:bookmarkStart w:id="35" w:name="_Toc3499596"/>
      <w:bookmarkStart w:id="36" w:name="_Toc3575548"/>
      <w:bookmarkStart w:id="37" w:name="_Toc3579219"/>
      <w:bookmarkStart w:id="38" w:name="_Toc3724911"/>
      <w:r w:rsidRPr="009D03D0">
        <w:rPr>
          <w:rFonts w:hint="eastAsia"/>
        </w:rPr>
        <w:lastRenderedPageBreak/>
        <w:t>目录</w:t>
      </w:r>
      <w:bookmarkEnd w:id="31"/>
      <w:bookmarkEnd w:id="32"/>
      <w:bookmarkEnd w:id="33"/>
      <w:bookmarkEnd w:id="34"/>
      <w:bookmarkEnd w:id="35"/>
      <w:bookmarkEnd w:id="36"/>
      <w:bookmarkEnd w:id="37"/>
      <w:bookmarkEnd w:id="38"/>
      <w:r w:rsidR="00DC1C0C" w:rsidRPr="002134D3">
        <w:rPr>
          <w:rFonts w:ascii="Times New Roman" w:eastAsia="宋体" w:hAnsi="Times New Roman" w:cs="Times New Roman"/>
          <w:sz w:val="28"/>
          <w:szCs w:val="28"/>
        </w:rPr>
        <w:fldChar w:fldCharType="begin"/>
      </w:r>
      <w:r w:rsidR="00DC1C0C" w:rsidRPr="002134D3">
        <w:rPr>
          <w:rFonts w:ascii="Times New Roman" w:eastAsia="宋体" w:hAnsi="Times New Roman" w:cs="Times New Roman"/>
          <w:sz w:val="28"/>
          <w:szCs w:val="28"/>
        </w:rPr>
        <w:instrText xml:space="preserve"> TOC \o "1-3" \h \z </w:instrText>
      </w:r>
      <w:r w:rsidR="00DC1C0C" w:rsidRPr="002134D3">
        <w:rPr>
          <w:rFonts w:ascii="Times New Roman" w:eastAsia="宋体" w:hAnsi="Times New Roman" w:cs="Times New Roman"/>
          <w:sz w:val="28"/>
          <w:szCs w:val="28"/>
        </w:rPr>
        <w:fldChar w:fldCharType="separate"/>
      </w:r>
    </w:p>
    <w:p w14:paraId="469AB4EA" w14:textId="624D8FE1" w:rsidR="00B921E1" w:rsidRDefault="00A20880" w:rsidP="00B921E1">
      <w:pPr>
        <w:pStyle w:val="TOC1"/>
        <w:ind w:firstLine="480"/>
        <w:rPr>
          <w:rFonts w:asciiTheme="minorHAnsi" w:eastAsiaTheme="minorEastAsia" w:hAnsiTheme="minorHAnsi"/>
          <w:color w:val="auto"/>
          <w:sz w:val="21"/>
        </w:rPr>
      </w:pPr>
      <w:hyperlink w:anchor="_Toc3724912" w:history="1">
        <w:r w:rsidR="00B921E1" w:rsidRPr="000E781E">
          <w:rPr>
            <w:rStyle w:val="a4"/>
          </w:rPr>
          <w:t>第一章</w:t>
        </w:r>
        <w:r w:rsidR="00B921E1" w:rsidRPr="000E781E">
          <w:rPr>
            <w:rStyle w:val="a4"/>
          </w:rPr>
          <w:t xml:space="preserve"> </w:t>
        </w:r>
        <w:r w:rsidR="00B921E1" w:rsidRPr="000E781E">
          <w:rPr>
            <w:rStyle w:val="a4"/>
          </w:rPr>
          <w:t>绪论</w:t>
        </w:r>
        <w:r w:rsidR="00B921E1">
          <w:rPr>
            <w:webHidden/>
          </w:rPr>
          <w:tab/>
        </w:r>
        <w:r w:rsidR="00B921E1">
          <w:rPr>
            <w:webHidden/>
          </w:rPr>
          <w:fldChar w:fldCharType="begin"/>
        </w:r>
        <w:r w:rsidR="00B921E1">
          <w:rPr>
            <w:webHidden/>
          </w:rPr>
          <w:instrText xml:space="preserve"> PAGEREF _Toc3724912 \h </w:instrText>
        </w:r>
        <w:r w:rsidR="00B921E1">
          <w:rPr>
            <w:webHidden/>
          </w:rPr>
        </w:r>
        <w:r w:rsidR="00B921E1">
          <w:rPr>
            <w:webHidden/>
          </w:rPr>
          <w:fldChar w:fldCharType="separate"/>
        </w:r>
        <w:r w:rsidR="00D00C65">
          <w:rPr>
            <w:webHidden/>
          </w:rPr>
          <w:t>1</w:t>
        </w:r>
        <w:r w:rsidR="00B921E1">
          <w:rPr>
            <w:webHidden/>
          </w:rPr>
          <w:fldChar w:fldCharType="end"/>
        </w:r>
      </w:hyperlink>
    </w:p>
    <w:p w14:paraId="381B488E" w14:textId="1B97A43B" w:rsidR="00B921E1" w:rsidRDefault="00A20880" w:rsidP="00B921E1">
      <w:pPr>
        <w:pStyle w:val="TOC2"/>
        <w:spacing w:line="400" w:lineRule="exact"/>
        <w:ind w:left="480" w:firstLine="480"/>
        <w:rPr>
          <w:rFonts w:asciiTheme="minorHAnsi" w:eastAsiaTheme="minorEastAsia" w:hAnsiTheme="minorHAnsi"/>
          <w:noProof/>
          <w:sz w:val="21"/>
        </w:rPr>
      </w:pPr>
      <w:hyperlink w:anchor="_Toc3724913" w:history="1">
        <w:r w:rsidR="00B921E1" w:rsidRPr="000E781E">
          <w:rPr>
            <w:rStyle w:val="a4"/>
            <w:noProof/>
          </w:rPr>
          <w:t xml:space="preserve">1.1 </w:t>
        </w:r>
        <w:r w:rsidR="00B921E1" w:rsidRPr="000E781E">
          <w:rPr>
            <w:rStyle w:val="a4"/>
            <w:noProof/>
          </w:rPr>
          <w:t>研究背景和意义</w:t>
        </w:r>
        <w:r w:rsidR="00B921E1">
          <w:rPr>
            <w:noProof/>
            <w:webHidden/>
          </w:rPr>
          <w:tab/>
        </w:r>
        <w:r w:rsidR="00B921E1">
          <w:rPr>
            <w:noProof/>
            <w:webHidden/>
          </w:rPr>
          <w:fldChar w:fldCharType="begin"/>
        </w:r>
        <w:r w:rsidR="00B921E1">
          <w:rPr>
            <w:noProof/>
            <w:webHidden/>
          </w:rPr>
          <w:instrText xml:space="preserve"> PAGEREF _Toc3724913 \h </w:instrText>
        </w:r>
        <w:r w:rsidR="00B921E1">
          <w:rPr>
            <w:noProof/>
            <w:webHidden/>
          </w:rPr>
        </w:r>
        <w:r w:rsidR="00B921E1">
          <w:rPr>
            <w:noProof/>
            <w:webHidden/>
          </w:rPr>
          <w:fldChar w:fldCharType="separate"/>
        </w:r>
        <w:r w:rsidR="00D00C65">
          <w:rPr>
            <w:noProof/>
            <w:webHidden/>
          </w:rPr>
          <w:t>1</w:t>
        </w:r>
        <w:r w:rsidR="00B921E1">
          <w:rPr>
            <w:noProof/>
            <w:webHidden/>
          </w:rPr>
          <w:fldChar w:fldCharType="end"/>
        </w:r>
      </w:hyperlink>
    </w:p>
    <w:p w14:paraId="09BB375F" w14:textId="1F5A9A0B" w:rsidR="00B921E1" w:rsidRDefault="00A20880" w:rsidP="00B921E1">
      <w:pPr>
        <w:pStyle w:val="TOC2"/>
        <w:spacing w:line="400" w:lineRule="exact"/>
        <w:ind w:left="480" w:firstLine="480"/>
        <w:rPr>
          <w:rFonts w:asciiTheme="minorHAnsi" w:eastAsiaTheme="minorEastAsia" w:hAnsiTheme="minorHAnsi"/>
          <w:noProof/>
          <w:sz w:val="21"/>
        </w:rPr>
      </w:pPr>
      <w:hyperlink w:anchor="_Toc3724914" w:history="1">
        <w:r w:rsidR="00B921E1" w:rsidRPr="000E781E">
          <w:rPr>
            <w:rStyle w:val="a4"/>
            <w:noProof/>
          </w:rPr>
          <w:t xml:space="preserve">1.2 </w:t>
        </w:r>
        <w:r w:rsidR="00B921E1" w:rsidRPr="000E781E">
          <w:rPr>
            <w:rStyle w:val="a4"/>
            <w:noProof/>
          </w:rPr>
          <w:t>研究目标和研究内容</w:t>
        </w:r>
        <w:r w:rsidR="00B921E1">
          <w:rPr>
            <w:noProof/>
            <w:webHidden/>
          </w:rPr>
          <w:tab/>
        </w:r>
        <w:r w:rsidR="00B921E1">
          <w:rPr>
            <w:noProof/>
            <w:webHidden/>
          </w:rPr>
          <w:fldChar w:fldCharType="begin"/>
        </w:r>
        <w:r w:rsidR="00B921E1">
          <w:rPr>
            <w:noProof/>
            <w:webHidden/>
          </w:rPr>
          <w:instrText xml:space="preserve"> PAGEREF _Toc3724914 \h </w:instrText>
        </w:r>
        <w:r w:rsidR="00B921E1">
          <w:rPr>
            <w:noProof/>
            <w:webHidden/>
          </w:rPr>
        </w:r>
        <w:r w:rsidR="00B921E1">
          <w:rPr>
            <w:noProof/>
            <w:webHidden/>
          </w:rPr>
          <w:fldChar w:fldCharType="separate"/>
        </w:r>
        <w:r w:rsidR="00D00C65">
          <w:rPr>
            <w:noProof/>
            <w:webHidden/>
          </w:rPr>
          <w:t>3</w:t>
        </w:r>
        <w:r w:rsidR="00B921E1">
          <w:rPr>
            <w:noProof/>
            <w:webHidden/>
          </w:rPr>
          <w:fldChar w:fldCharType="end"/>
        </w:r>
      </w:hyperlink>
    </w:p>
    <w:p w14:paraId="6E47EB6F" w14:textId="7906EB20" w:rsidR="00B921E1" w:rsidRDefault="00A20880" w:rsidP="00B921E1">
      <w:pPr>
        <w:pStyle w:val="TOC3"/>
        <w:spacing w:line="400" w:lineRule="exact"/>
        <w:ind w:left="960" w:firstLine="480"/>
        <w:rPr>
          <w:rFonts w:asciiTheme="minorHAnsi" w:eastAsiaTheme="minorEastAsia" w:hAnsiTheme="minorHAnsi"/>
          <w:noProof/>
          <w:sz w:val="21"/>
        </w:rPr>
      </w:pPr>
      <w:hyperlink w:anchor="_Toc3724915" w:history="1">
        <w:r w:rsidR="00B921E1" w:rsidRPr="000E781E">
          <w:rPr>
            <w:rStyle w:val="a4"/>
            <w:noProof/>
          </w:rPr>
          <w:t xml:space="preserve">1.2.1 </w:t>
        </w:r>
        <w:r w:rsidR="00B921E1" w:rsidRPr="000E781E">
          <w:rPr>
            <w:rStyle w:val="a4"/>
            <w:noProof/>
          </w:rPr>
          <w:t>研究目标</w:t>
        </w:r>
        <w:r w:rsidR="00B921E1">
          <w:rPr>
            <w:noProof/>
            <w:webHidden/>
          </w:rPr>
          <w:tab/>
        </w:r>
        <w:r w:rsidR="00B921E1">
          <w:rPr>
            <w:noProof/>
            <w:webHidden/>
          </w:rPr>
          <w:fldChar w:fldCharType="begin"/>
        </w:r>
        <w:r w:rsidR="00B921E1">
          <w:rPr>
            <w:noProof/>
            <w:webHidden/>
          </w:rPr>
          <w:instrText xml:space="preserve"> PAGEREF _Toc3724915 \h </w:instrText>
        </w:r>
        <w:r w:rsidR="00B921E1">
          <w:rPr>
            <w:noProof/>
            <w:webHidden/>
          </w:rPr>
        </w:r>
        <w:r w:rsidR="00B921E1">
          <w:rPr>
            <w:noProof/>
            <w:webHidden/>
          </w:rPr>
          <w:fldChar w:fldCharType="separate"/>
        </w:r>
        <w:r w:rsidR="00D00C65">
          <w:rPr>
            <w:noProof/>
            <w:webHidden/>
          </w:rPr>
          <w:t>3</w:t>
        </w:r>
        <w:r w:rsidR="00B921E1">
          <w:rPr>
            <w:noProof/>
            <w:webHidden/>
          </w:rPr>
          <w:fldChar w:fldCharType="end"/>
        </w:r>
      </w:hyperlink>
    </w:p>
    <w:p w14:paraId="581FFCCE" w14:textId="0A4E68CD" w:rsidR="00B921E1" w:rsidRDefault="00A20880" w:rsidP="00B921E1">
      <w:pPr>
        <w:pStyle w:val="TOC3"/>
        <w:spacing w:line="400" w:lineRule="exact"/>
        <w:ind w:left="960" w:firstLine="480"/>
        <w:rPr>
          <w:rFonts w:asciiTheme="minorHAnsi" w:eastAsiaTheme="minorEastAsia" w:hAnsiTheme="minorHAnsi"/>
          <w:noProof/>
          <w:sz w:val="21"/>
        </w:rPr>
      </w:pPr>
      <w:hyperlink w:anchor="_Toc3724916" w:history="1">
        <w:r w:rsidR="00B921E1" w:rsidRPr="000E781E">
          <w:rPr>
            <w:rStyle w:val="a4"/>
            <w:noProof/>
          </w:rPr>
          <w:t xml:space="preserve">1.2.2 </w:t>
        </w:r>
        <w:r w:rsidR="00B921E1" w:rsidRPr="000E781E">
          <w:rPr>
            <w:rStyle w:val="a4"/>
            <w:noProof/>
          </w:rPr>
          <w:t>研究内容</w:t>
        </w:r>
        <w:r w:rsidR="00B921E1">
          <w:rPr>
            <w:noProof/>
            <w:webHidden/>
          </w:rPr>
          <w:tab/>
        </w:r>
        <w:r w:rsidR="00B921E1">
          <w:rPr>
            <w:noProof/>
            <w:webHidden/>
          </w:rPr>
          <w:fldChar w:fldCharType="begin"/>
        </w:r>
        <w:r w:rsidR="00B921E1">
          <w:rPr>
            <w:noProof/>
            <w:webHidden/>
          </w:rPr>
          <w:instrText xml:space="preserve"> PAGEREF _Toc3724916 \h </w:instrText>
        </w:r>
        <w:r w:rsidR="00B921E1">
          <w:rPr>
            <w:noProof/>
            <w:webHidden/>
          </w:rPr>
        </w:r>
        <w:r w:rsidR="00B921E1">
          <w:rPr>
            <w:noProof/>
            <w:webHidden/>
          </w:rPr>
          <w:fldChar w:fldCharType="separate"/>
        </w:r>
        <w:r w:rsidR="00D00C65">
          <w:rPr>
            <w:noProof/>
            <w:webHidden/>
          </w:rPr>
          <w:t>3</w:t>
        </w:r>
        <w:r w:rsidR="00B921E1">
          <w:rPr>
            <w:noProof/>
            <w:webHidden/>
          </w:rPr>
          <w:fldChar w:fldCharType="end"/>
        </w:r>
      </w:hyperlink>
    </w:p>
    <w:p w14:paraId="5E3251DC" w14:textId="0102427E" w:rsidR="00B921E1" w:rsidRDefault="00A20880" w:rsidP="00B921E1">
      <w:pPr>
        <w:pStyle w:val="TOC2"/>
        <w:spacing w:line="400" w:lineRule="exact"/>
        <w:ind w:left="480" w:firstLine="480"/>
        <w:rPr>
          <w:rFonts w:asciiTheme="minorHAnsi" w:eastAsiaTheme="minorEastAsia" w:hAnsiTheme="minorHAnsi"/>
          <w:noProof/>
          <w:sz w:val="21"/>
        </w:rPr>
      </w:pPr>
      <w:hyperlink w:anchor="_Toc3724917" w:history="1">
        <w:r w:rsidR="00B921E1" w:rsidRPr="000E781E">
          <w:rPr>
            <w:rStyle w:val="a4"/>
            <w:noProof/>
          </w:rPr>
          <w:t xml:space="preserve">1.3 </w:t>
        </w:r>
        <w:r w:rsidR="00B921E1" w:rsidRPr="000E781E">
          <w:rPr>
            <w:rStyle w:val="a4"/>
            <w:noProof/>
          </w:rPr>
          <w:t>论文的组织架构</w:t>
        </w:r>
        <w:r w:rsidR="00B921E1">
          <w:rPr>
            <w:noProof/>
            <w:webHidden/>
          </w:rPr>
          <w:tab/>
        </w:r>
        <w:r w:rsidR="00B921E1">
          <w:rPr>
            <w:noProof/>
            <w:webHidden/>
          </w:rPr>
          <w:fldChar w:fldCharType="begin"/>
        </w:r>
        <w:r w:rsidR="00B921E1">
          <w:rPr>
            <w:noProof/>
            <w:webHidden/>
          </w:rPr>
          <w:instrText xml:space="preserve"> PAGEREF _Toc3724917 \h </w:instrText>
        </w:r>
        <w:r w:rsidR="00B921E1">
          <w:rPr>
            <w:noProof/>
            <w:webHidden/>
          </w:rPr>
        </w:r>
        <w:r w:rsidR="00B921E1">
          <w:rPr>
            <w:noProof/>
            <w:webHidden/>
          </w:rPr>
          <w:fldChar w:fldCharType="separate"/>
        </w:r>
        <w:r w:rsidR="00D00C65">
          <w:rPr>
            <w:noProof/>
            <w:webHidden/>
          </w:rPr>
          <w:t>6</w:t>
        </w:r>
        <w:r w:rsidR="00B921E1">
          <w:rPr>
            <w:noProof/>
            <w:webHidden/>
          </w:rPr>
          <w:fldChar w:fldCharType="end"/>
        </w:r>
      </w:hyperlink>
    </w:p>
    <w:p w14:paraId="4B7B5BC2" w14:textId="59559A1C" w:rsidR="00B921E1" w:rsidRDefault="00A20880" w:rsidP="00B921E1">
      <w:pPr>
        <w:pStyle w:val="TOC1"/>
        <w:ind w:firstLine="480"/>
        <w:rPr>
          <w:rFonts w:asciiTheme="minorHAnsi" w:eastAsiaTheme="minorEastAsia" w:hAnsiTheme="minorHAnsi"/>
          <w:color w:val="auto"/>
          <w:sz w:val="21"/>
        </w:rPr>
      </w:pPr>
      <w:hyperlink w:anchor="_Toc3724918" w:history="1">
        <w:r w:rsidR="00B921E1" w:rsidRPr="000E781E">
          <w:rPr>
            <w:rStyle w:val="a4"/>
          </w:rPr>
          <w:t>第二章</w:t>
        </w:r>
        <w:r w:rsidR="00B921E1" w:rsidRPr="000E781E">
          <w:rPr>
            <w:rStyle w:val="a4"/>
          </w:rPr>
          <w:t xml:space="preserve"> </w:t>
        </w:r>
        <w:r w:rsidR="00B921E1" w:rsidRPr="000E781E">
          <w:rPr>
            <w:rStyle w:val="a4"/>
          </w:rPr>
          <w:t>相关理论以及技术</w:t>
        </w:r>
        <w:r w:rsidR="00B921E1">
          <w:rPr>
            <w:webHidden/>
          </w:rPr>
          <w:tab/>
        </w:r>
        <w:r w:rsidR="00B921E1">
          <w:rPr>
            <w:webHidden/>
          </w:rPr>
          <w:fldChar w:fldCharType="begin"/>
        </w:r>
        <w:r w:rsidR="00B921E1">
          <w:rPr>
            <w:webHidden/>
          </w:rPr>
          <w:instrText xml:space="preserve"> PAGEREF _Toc3724918 \h </w:instrText>
        </w:r>
        <w:r w:rsidR="00B921E1">
          <w:rPr>
            <w:webHidden/>
          </w:rPr>
        </w:r>
        <w:r w:rsidR="00B921E1">
          <w:rPr>
            <w:webHidden/>
          </w:rPr>
          <w:fldChar w:fldCharType="separate"/>
        </w:r>
        <w:r w:rsidR="00D00C65">
          <w:rPr>
            <w:webHidden/>
          </w:rPr>
          <w:t>7</w:t>
        </w:r>
        <w:r w:rsidR="00B921E1">
          <w:rPr>
            <w:webHidden/>
          </w:rPr>
          <w:fldChar w:fldCharType="end"/>
        </w:r>
      </w:hyperlink>
    </w:p>
    <w:p w14:paraId="567BFE76" w14:textId="396F36E7" w:rsidR="00B921E1" w:rsidRDefault="00A20880" w:rsidP="00B921E1">
      <w:pPr>
        <w:pStyle w:val="TOC2"/>
        <w:spacing w:line="400" w:lineRule="exact"/>
        <w:ind w:left="480" w:firstLine="480"/>
        <w:rPr>
          <w:rFonts w:asciiTheme="minorHAnsi" w:eastAsiaTheme="minorEastAsia" w:hAnsiTheme="minorHAnsi"/>
          <w:noProof/>
          <w:sz w:val="21"/>
        </w:rPr>
      </w:pPr>
      <w:hyperlink w:anchor="_Toc3724919" w:history="1">
        <w:r w:rsidR="00B921E1" w:rsidRPr="000E781E">
          <w:rPr>
            <w:rStyle w:val="a4"/>
            <w:noProof/>
          </w:rPr>
          <w:t xml:space="preserve">2.1 </w:t>
        </w:r>
        <w:r w:rsidR="00B921E1" w:rsidRPr="000E781E">
          <w:rPr>
            <w:rStyle w:val="a4"/>
            <w:noProof/>
          </w:rPr>
          <w:t>相关算法理论</w:t>
        </w:r>
        <w:r w:rsidR="00B921E1">
          <w:rPr>
            <w:noProof/>
            <w:webHidden/>
          </w:rPr>
          <w:tab/>
        </w:r>
        <w:r w:rsidR="00B921E1">
          <w:rPr>
            <w:noProof/>
            <w:webHidden/>
          </w:rPr>
          <w:fldChar w:fldCharType="begin"/>
        </w:r>
        <w:r w:rsidR="00B921E1">
          <w:rPr>
            <w:noProof/>
            <w:webHidden/>
          </w:rPr>
          <w:instrText xml:space="preserve"> PAGEREF _Toc3724919 \h </w:instrText>
        </w:r>
        <w:r w:rsidR="00B921E1">
          <w:rPr>
            <w:noProof/>
            <w:webHidden/>
          </w:rPr>
        </w:r>
        <w:r w:rsidR="00B921E1">
          <w:rPr>
            <w:noProof/>
            <w:webHidden/>
          </w:rPr>
          <w:fldChar w:fldCharType="separate"/>
        </w:r>
        <w:r w:rsidR="00D00C65">
          <w:rPr>
            <w:noProof/>
            <w:webHidden/>
          </w:rPr>
          <w:t>7</w:t>
        </w:r>
        <w:r w:rsidR="00B921E1">
          <w:rPr>
            <w:noProof/>
            <w:webHidden/>
          </w:rPr>
          <w:fldChar w:fldCharType="end"/>
        </w:r>
      </w:hyperlink>
    </w:p>
    <w:p w14:paraId="6DDDDEAA" w14:textId="03C02AF9" w:rsidR="00B921E1" w:rsidRDefault="00A20880" w:rsidP="00B921E1">
      <w:pPr>
        <w:pStyle w:val="TOC3"/>
        <w:spacing w:line="400" w:lineRule="exact"/>
        <w:ind w:left="960" w:firstLine="480"/>
        <w:rPr>
          <w:rFonts w:asciiTheme="minorHAnsi" w:eastAsiaTheme="minorEastAsia" w:hAnsiTheme="minorHAnsi"/>
          <w:noProof/>
          <w:sz w:val="21"/>
        </w:rPr>
      </w:pPr>
      <w:hyperlink w:anchor="_Toc3724920" w:history="1">
        <w:r w:rsidR="00B921E1" w:rsidRPr="000E781E">
          <w:rPr>
            <w:rStyle w:val="a4"/>
            <w:noProof/>
          </w:rPr>
          <w:t>2.1.1</w:t>
        </w:r>
        <w:r w:rsidR="00B921E1" w:rsidRPr="000E781E">
          <w:rPr>
            <w:rStyle w:val="a4"/>
            <w:noProof/>
          </w:rPr>
          <w:t>词袋模型</w:t>
        </w:r>
        <w:r w:rsidR="00B921E1">
          <w:rPr>
            <w:noProof/>
            <w:webHidden/>
          </w:rPr>
          <w:tab/>
        </w:r>
        <w:r w:rsidR="00B921E1">
          <w:rPr>
            <w:noProof/>
            <w:webHidden/>
          </w:rPr>
          <w:fldChar w:fldCharType="begin"/>
        </w:r>
        <w:r w:rsidR="00B921E1">
          <w:rPr>
            <w:noProof/>
            <w:webHidden/>
          </w:rPr>
          <w:instrText xml:space="preserve"> PAGEREF _Toc3724920 \h </w:instrText>
        </w:r>
        <w:r w:rsidR="00B921E1">
          <w:rPr>
            <w:noProof/>
            <w:webHidden/>
          </w:rPr>
        </w:r>
        <w:r w:rsidR="00B921E1">
          <w:rPr>
            <w:noProof/>
            <w:webHidden/>
          </w:rPr>
          <w:fldChar w:fldCharType="separate"/>
        </w:r>
        <w:r w:rsidR="00D00C65">
          <w:rPr>
            <w:noProof/>
            <w:webHidden/>
          </w:rPr>
          <w:t>7</w:t>
        </w:r>
        <w:r w:rsidR="00B921E1">
          <w:rPr>
            <w:noProof/>
            <w:webHidden/>
          </w:rPr>
          <w:fldChar w:fldCharType="end"/>
        </w:r>
      </w:hyperlink>
    </w:p>
    <w:p w14:paraId="73B40BE0" w14:textId="0EADFF24" w:rsidR="00B921E1" w:rsidRDefault="00A20880" w:rsidP="00B921E1">
      <w:pPr>
        <w:pStyle w:val="TOC3"/>
        <w:spacing w:line="400" w:lineRule="exact"/>
        <w:ind w:left="960" w:firstLine="480"/>
        <w:rPr>
          <w:rFonts w:asciiTheme="minorHAnsi" w:eastAsiaTheme="minorEastAsia" w:hAnsiTheme="minorHAnsi"/>
          <w:noProof/>
          <w:sz w:val="21"/>
        </w:rPr>
      </w:pPr>
      <w:hyperlink w:anchor="_Toc3724921" w:history="1">
        <w:r w:rsidR="00B921E1" w:rsidRPr="000E781E">
          <w:rPr>
            <w:rStyle w:val="a4"/>
            <w:noProof/>
          </w:rPr>
          <w:t>2.1.2 TF-IDF</w:t>
        </w:r>
        <w:r w:rsidR="00B921E1">
          <w:rPr>
            <w:noProof/>
            <w:webHidden/>
          </w:rPr>
          <w:tab/>
        </w:r>
        <w:r w:rsidR="00B921E1">
          <w:rPr>
            <w:noProof/>
            <w:webHidden/>
          </w:rPr>
          <w:fldChar w:fldCharType="begin"/>
        </w:r>
        <w:r w:rsidR="00B921E1">
          <w:rPr>
            <w:noProof/>
            <w:webHidden/>
          </w:rPr>
          <w:instrText xml:space="preserve"> PAGEREF _Toc3724921 \h </w:instrText>
        </w:r>
        <w:r w:rsidR="00B921E1">
          <w:rPr>
            <w:noProof/>
            <w:webHidden/>
          </w:rPr>
        </w:r>
        <w:r w:rsidR="00B921E1">
          <w:rPr>
            <w:noProof/>
            <w:webHidden/>
          </w:rPr>
          <w:fldChar w:fldCharType="separate"/>
        </w:r>
        <w:r w:rsidR="00D00C65">
          <w:rPr>
            <w:noProof/>
            <w:webHidden/>
          </w:rPr>
          <w:t>7</w:t>
        </w:r>
        <w:r w:rsidR="00B921E1">
          <w:rPr>
            <w:noProof/>
            <w:webHidden/>
          </w:rPr>
          <w:fldChar w:fldCharType="end"/>
        </w:r>
      </w:hyperlink>
    </w:p>
    <w:p w14:paraId="5D3894C6" w14:textId="5B2B1F05" w:rsidR="00B921E1" w:rsidRDefault="00A20880" w:rsidP="00B921E1">
      <w:pPr>
        <w:pStyle w:val="TOC3"/>
        <w:spacing w:line="400" w:lineRule="exact"/>
        <w:ind w:left="960" w:firstLine="480"/>
        <w:rPr>
          <w:rFonts w:asciiTheme="minorHAnsi" w:eastAsiaTheme="minorEastAsia" w:hAnsiTheme="minorHAnsi"/>
          <w:noProof/>
          <w:sz w:val="21"/>
        </w:rPr>
      </w:pPr>
      <w:hyperlink w:anchor="_Toc3724922" w:history="1">
        <w:r w:rsidR="00B921E1" w:rsidRPr="000E781E">
          <w:rPr>
            <w:rStyle w:val="a4"/>
            <w:noProof/>
          </w:rPr>
          <w:t>2.1.3 PCA</w:t>
        </w:r>
        <w:r w:rsidR="00B921E1">
          <w:rPr>
            <w:noProof/>
            <w:webHidden/>
          </w:rPr>
          <w:tab/>
        </w:r>
        <w:r w:rsidR="00B921E1">
          <w:rPr>
            <w:noProof/>
            <w:webHidden/>
          </w:rPr>
          <w:fldChar w:fldCharType="begin"/>
        </w:r>
        <w:r w:rsidR="00B921E1">
          <w:rPr>
            <w:noProof/>
            <w:webHidden/>
          </w:rPr>
          <w:instrText xml:space="preserve"> PAGEREF _Toc3724922 \h </w:instrText>
        </w:r>
        <w:r w:rsidR="00B921E1">
          <w:rPr>
            <w:noProof/>
            <w:webHidden/>
          </w:rPr>
        </w:r>
        <w:r w:rsidR="00B921E1">
          <w:rPr>
            <w:noProof/>
            <w:webHidden/>
          </w:rPr>
          <w:fldChar w:fldCharType="separate"/>
        </w:r>
        <w:r w:rsidR="00D00C65">
          <w:rPr>
            <w:noProof/>
            <w:webHidden/>
          </w:rPr>
          <w:t>7</w:t>
        </w:r>
        <w:r w:rsidR="00B921E1">
          <w:rPr>
            <w:noProof/>
            <w:webHidden/>
          </w:rPr>
          <w:fldChar w:fldCharType="end"/>
        </w:r>
      </w:hyperlink>
    </w:p>
    <w:p w14:paraId="5EB04845" w14:textId="7EEFB1AF" w:rsidR="00B921E1" w:rsidRDefault="00A20880" w:rsidP="00B921E1">
      <w:pPr>
        <w:pStyle w:val="TOC3"/>
        <w:spacing w:line="400" w:lineRule="exact"/>
        <w:ind w:left="960" w:firstLine="480"/>
        <w:rPr>
          <w:rFonts w:asciiTheme="minorHAnsi" w:eastAsiaTheme="minorEastAsia" w:hAnsiTheme="minorHAnsi"/>
          <w:noProof/>
          <w:sz w:val="21"/>
        </w:rPr>
      </w:pPr>
      <w:hyperlink w:anchor="_Toc3724923" w:history="1">
        <w:r w:rsidR="00B921E1" w:rsidRPr="000E781E">
          <w:rPr>
            <w:rStyle w:val="a4"/>
            <w:noProof/>
          </w:rPr>
          <w:t>2.1.4 Word2vec</w:t>
        </w:r>
        <w:r w:rsidR="00B921E1">
          <w:rPr>
            <w:noProof/>
            <w:webHidden/>
          </w:rPr>
          <w:tab/>
        </w:r>
        <w:r w:rsidR="00B921E1">
          <w:rPr>
            <w:noProof/>
            <w:webHidden/>
          </w:rPr>
          <w:fldChar w:fldCharType="begin"/>
        </w:r>
        <w:r w:rsidR="00B921E1">
          <w:rPr>
            <w:noProof/>
            <w:webHidden/>
          </w:rPr>
          <w:instrText xml:space="preserve"> PAGEREF _Toc3724923 \h </w:instrText>
        </w:r>
        <w:r w:rsidR="00B921E1">
          <w:rPr>
            <w:noProof/>
            <w:webHidden/>
          </w:rPr>
        </w:r>
        <w:r w:rsidR="00B921E1">
          <w:rPr>
            <w:noProof/>
            <w:webHidden/>
          </w:rPr>
          <w:fldChar w:fldCharType="separate"/>
        </w:r>
        <w:r w:rsidR="00D00C65">
          <w:rPr>
            <w:noProof/>
            <w:webHidden/>
          </w:rPr>
          <w:t>8</w:t>
        </w:r>
        <w:r w:rsidR="00B921E1">
          <w:rPr>
            <w:noProof/>
            <w:webHidden/>
          </w:rPr>
          <w:fldChar w:fldCharType="end"/>
        </w:r>
      </w:hyperlink>
    </w:p>
    <w:p w14:paraId="2BD15ED4" w14:textId="7888E001" w:rsidR="00B921E1" w:rsidRDefault="00A20880" w:rsidP="00B921E1">
      <w:pPr>
        <w:pStyle w:val="TOC3"/>
        <w:spacing w:line="400" w:lineRule="exact"/>
        <w:ind w:left="960" w:firstLine="480"/>
        <w:rPr>
          <w:rFonts w:asciiTheme="minorHAnsi" w:eastAsiaTheme="minorEastAsia" w:hAnsiTheme="minorHAnsi"/>
          <w:noProof/>
          <w:sz w:val="21"/>
        </w:rPr>
      </w:pPr>
      <w:hyperlink w:anchor="_Toc3724924" w:history="1">
        <w:r w:rsidR="00B921E1" w:rsidRPr="000E781E">
          <w:rPr>
            <w:rStyle w:val="a4"/>
            <w:noProof/>
          </w:rPr>
          <w:t xml:space="preserve">2.1.5 </w:t>
        </w:r>
        <w:r w:rsidR="00B921E1" w:rsidRPr="000E781E">
          <w:rPr>
            <w:rStyle w:val="a4"/>
            <w:noProof/>
          </w:rPr>
          <w:t>在线</w:t>
        </w:r>
        <w:r w:rsidR="00B921E1" w:rsidRPr="000E781E">
          <w:rPr>
            <w:rStyle w:val="a4"/>
            <w:noProof/>
          </w:rPr>
          <w:t>SVM</w:t>
        </w:r>
        <w:r w:rsidR="00B921E1" w:rsidRPr="000E781E">
          <w:rPr>
            <w:rStyle w:val="a4"/>
            <w:noProof/>
          </w:rPr>
          <w:t>算法</w:t>
        </w:r>
        <w:r w:rsidR="00B921E1">
          <w:rPr>
            <w:noProof/>
            <w:webHidden/>
          </w:rPr>
          <w:tab/>
        </w:r>
        <w:r w:rsidR="00B921E1">
          <w:rPr>
            <w:noProof/>
            <w:webHidden/>
          </w:rPr>
          <w:fldChar w:fldCharType="begin"/>
        </w:r>
        <w:r w:rsidR="00B921E1">
          <w:rPr>
            <w:noProof/>
            <w:webHidden/>
          </w:rPr>
          <w:instrText xml:space="preserve"> PAGEREF _Toc3724924 \h </w:instrText>
        </w:r>
        <w:r w:rsidR="00B921E1">
          <w:rPr>
            <w:noProof/>
            <w:webHidden/>
          </w:rPr>
        </w:r>
        <w:r w:rsidR="00B921E1">
          <w:rPr>
            <w:noProof/>
            <w:webHidden/>
          </w:rPr>
          <w:fldChar w:fldCharType="separate"/>
        </w:r>
        <w:r w:rsidR="00D00C65">
          <w:rPr>
            <w:noProof/>
            <w:webHidden/>
          </w:rPr>
          <w:t>9</w:t>
        </w:r>
        <w:r w:rsidR="00B921E1">
          <w:rPr>
            <w:noProof/>
            <w:webHidden/>
          </w:rPr>
          <w:fldChar w:fldCharType="end"/>
        </w:r>
      </w:hyperlink>
    </w:p>
    <w:p w14:paraId="1A2FA3BD" w14:textId="3214E9A1" w:rsidR="00B921E1" w:rsidRDefault="00A20880" w:rsidP="00B921E1">
      <w:pPr>
        <w:pStyle w:val="TOC3"/>
        <w:spacing w:line="400" w:lineRule="exact"/>
        <w:ind w:left="960" w:firstLine="480"/>
        <w:rPr>
          <w:rFonts w:asciiTheme="minorHAnsi" w:eastAsiaTheme="minorEastAsia" w:hAnsiTheme="minorHAnsi"/>
          <w:noProof/>
          <w:sz w:val="21"/>
        </w:rPr>
      </w:pPr>
      <w:hyperlink w:anchor="_Toc3724925" w:history="1">
        <w:r w:rsidR="00B921E1" w:rsidRPr="000E781E">
          <w:rPr>
            <w:rStyle w:val="a4"/>
            <w:noProof/>
          </w:rPr>
          <w:t xml:space="preserve">2.1.6 </w:t>
        </w:r>
        <w:r w:rsidR="00B921E1" w:rsidRPr="000E781E">
          <w:rPr>
            <w:rStyle w:val="a4"/>
            <w:noProof/>
          </w:rPr>
          <w:t>时间序列算法</w:t>
        </w:r>
        <w:r w:rsidR="00B921E1">
          <w:rPr>
            <w:noProof/>
            <w:webHidden/>
          </w:rPr>
          <w:tab/>
        </w:r>
        <w:r w:rsidR="00B921E1">
          <w:rPr>
            <w:noProof/>
            <w:webHidden/>
          </w:rPr>
          <w:fldChar w:fldCharType="begin"/>
        </w:r>
        <w:r w:rsidR="00B921E1">
          <w:rPr>
            <w:noProof/>
            <w:webHidden/>
          </w:rPr>
          <w:instrText xml:space="preserve"> PAGEREF _Toc3724925 \h </w:instrText>
        </w:r>
        <w:r w:rsidR="00B921E1">
          <w:rPr>
            <w:noProof/>
            <w:webHidden/>
          </w:rPr>
        </w:r>
        <w:r w:rsidR="00B921E1">
          <w:rPr>
            <w:noProof/>
            <w:webHidden/>
          </w:rPr>
          <w:fldChar w:fldCharType="separate"/>
        </w:r>
        <w:r w:rsidR="00D00C65">
          <w:rPr>
            <w:noProof/>
            <w:webHidden/>
          </w:rPr>
          <w:t>10</w:t>
        </w:r>
        <w:r w:rsidR="00B921E1">
          <w:rPr>
            <w:noProof/>
            <w:webHidden/>
          </w:rPr>
          <w:fldChar w:fldCharType="end"/>
        </w:r>
      </w:hyperlink>
    </w:p>
    <w:p w14:paraId="30A95065" w14:textId="0D9E507E" w:rsidR="00B921E1" w:rsidRDefault="00A20880" w:rsidP="00B921E1">
      <w:pPr>
        <w:pStyle w:val="TOC2"/>
        <w:spacing w:line="400" w:lineRule="exact"/>
        <w:ind w:left="480" w:firstLine="480"/>
        <w:rPr>
          <w:rFonts w:asciiTheme="minorHAnsi" w:eastAsiaTheme="minorEastAsia" w:hAnsiTheme="minorHAnsi"/>
          <w:noProof/>
          <w:sz w:val="21"/>
        </w:rPr>
      </w:pPr>
      <w:hyperlink w:anchor="_Toc3724926" w:history="1">
        <w:r w:rsidR="00B921E1" w:rsidRPr="000E781E">
          <w:rPr>
            <w:rStyle w:val="a4"/>
            <w:noProof/>
          </w:rPr>
          <w:t xml:space="preserve">2.2 </w:t>
        </w:r>
        <w:r w:rsidR="00B921E1" w:rsidRPr="000E781E">
          <w:rPr>
            <w:rStyle w:val="a4"/>
            <w:noProof/>
          </w:rPr>
          <w:t>相关技术</w:t>
        </w:r>
        <w:r w:rsidR="00B921E1">
          <w:rPr>
            <w:noProof/>
            <w:webHidden/>
          </w:rPr>
          <w:tab/>
        </w:r>
        <w:r w:rsidR="00B921E1">
          <w:rPr>
            <w:noProof/>
            <w:webHidden/>
          </w:rPr>
          <w:fldChar w:fldCharType="begin"/>
        </w:r>
        <w:r w:rsidR="00B921E1">
          <w:rPr>
            <w:noProof/>
            <w:webHidden/>
          </w:rPr>
          <w:instrText xml:space="preserve"> PAGEREF _Toc3724926 \h </w:instrText>
        </w:r>
        <w:r w:rsidR="00B921E1">
          <w:rPr>
            <w:noProof/>
            <w:webHidden/>
          </w:rPr>
        </w:r>
        <w:r w:rsidR="00B921E1">
          <w:rPr>
            <w:noProof/>
            <w:webHidden/>
          </w:rPr>
          <w:fldChar w:fldCharType="separate"/>
        </w:r>
        <w:r w:rsidR="00D00C65">
          <w:rPr>
            <w:noProof/>
            <w:webHidden/>
          </w:rPr>
          <w:t>10</w:t>
        </w:r>
        <w:r w:rsidR="00B921E1">
          <w:rPr>
            <w:noProof/>
            <w:webHidden/>
          </w:rPr>
          <w:fldChar w:fldCharType="end"/>
        </w:r>
      </w:hyperlink>
    </w:p>
    <w:p w14:paraId="6A7DF826" w14:textId="6A4C1FED" w:rsidR="00B921E1" w:rsidRDefault="00A20880" w:rsidP="00B921E1">
      <w:pPr>
        <w:pStyle w:val="TOC3"/>
        <w:spacing w:line="400" w:lineRule="exact"/>
        <w:ind w:left="960" w:firstLine="480"/>
        <w:rPr>
          <w:rFonts w:asciiTheme="minorHAnsi" w:eastAsiaTheme="minorEastAsia" w:hAnsiTheme="minorHAnsi"/>
          <w:noProof/>
          <w:sz w:val="21"/>
        </w:rPr>
      </w:pPr>
      <w:hyperlink w:anchor="_Toc3724927" w:history="1">
        <w:r w:rsidR="00B921E1" w:rsidRPr="000E781E">
          <w:rPr>
            <w:rStyle w:val="a4"/>
            <w:noProof/>
          </w:rPr>
          <w:t>2.2.1 Netty</w:t>
        </w:r>
        <w:r w:rsidR="00B921E1">
          <w:rPr>
            <w:noProof/>
            <w:webHidden/>
          </w:rPr>
          <w:tab/>
        </w:r>
        <w:r w:rsidR="00B921E1">
          <w:rPr>
            <w:noProof/>
            <w:webHidden/>
          </w:rPr>
          <w:fldChar w:fldCharType="begin"/>
        </w:r>
        <w:r w:rsidR="00B921E1">
          <w:rPr>
            <w:noProof/>
            <w:webHidden/>
          </w:rPr>
          <w:instrText xml:space="preserve"> PAGEREF _Toc3724927 \h </w:instrText>
        </w:r>
        <w:r w:rsidR="00B921E1">
          <w:rPr>
            <w:noProof/>
            <w:webHidden/>
          </w:rPr>
        </w:r>
        <w:r w:rsidR="00B921E1">
          <w:rPr>
            <w:noProof/>
            <w:webHidden/>
          </w:rPr>
          <w:fldChar w:fldCharType="separate"/>
        </w:r>
        <w:r w:rsidR="00D00C65">
          <w:rPr>
            <w:noProof/>
            <w:webHidden/>
          </w:rPr>
          <w:t>10</w:t>
        </w:r>
        <w:r w:rsidR="00B921E1">
          <w:rPr>
            <w:noProof/>
            <w:webHidden/>
          </w:rPr>
          <w:fldChar w:fldCharType="end"/>
        </w:r>
      </w:hyperlink>
    </w:p>
    <w:p w14:paraId="7DA5B240" w14:textId="757F6E9A" w:rsidR="00B921E1" w:rsidRDefault="00A20880" w:rsidP="00B921E1">
      <w:pPr>
        <w:pStyle w:val="TOC3"/>
        <w:spacing w:line="400" w:lineRule="exact"/>
        <w:ind w:left="960" w:firstLine="480"/>
        <w:rPr>
          <w:rFonts w:asciiTheme="minorHAnsi" w:eastAsiaTheme="minorEastAsia" w:hAnsiTheme="minorHAnsi"/>
          <w:noProof/>
          <w:sz w:val="21"/>
        </w:rPr>
      </w:pPr>
      <w:hyperlink w:anchor="_Toc3724928" w:history="1">
        <w:r w:rsidR="00B921E1" w:rsidRPr="000E781E">
          <w:rPr>
            <w:rStyle w:val="a4"/>
            <w:noProof/>
          </w:rPr>
          <w:t>2.2.2 Kafka</w:t>
        </w:r>
        <w:r w:rsidR="00B921E1" w:rsidRPr="000E781E">
          <w:rPr>
            <w:rStyle w:val="a4"/>
            <w:noProof/>
          </w:rPr>
          <w:t>消息队列</w:t>
        </w:r>
        <w:r w:rsidR="00B921E1">
          <w:rPr>
            <w:noProof/>
            <w:webHidden/>
          </w:rPr>
          <w:tab/>
        </w:r>
        <w:r w:rsidR="00B921E1">
          <w:rPr>
            <w:noProof/>
            <w:webHidden/>
          </w:rPr>
          <w:fldChar w:fldCharType="begin"/>
        </w:r>
        <w:r w:rsidR="00B921E1">
          <w:rPr>
            <w:noProof/>
            <w:webHidden/>
          </w:rPr>
          <w:instrText xml:space="preserve"> PAGEREF _Toc3724928 \h </w:instrText>
        </w:r>
        <w:r w:rsidR="00B921E1">
          <w:rPr>
            <w:noProof/>
            <w:webHidden/>
          </w:rPr>
        </w:r>
        <w:r w:rsidR="00B921E1">
          <w:rPr>
            <w:noProof/>
            <w:webHidden/>
          </w:rPr>
          <w:fldChar w:fldCharType="separate"/>
        </w:r>
        <w:r w:rsidR="00D00C65">
          <w:rPr>
            <w:noProof/>
            <w:webHidden/>
          </w:rPr>
          <w:t>11</w:t>
        </w:r>
        <w:r w:rsidR="00B921E1">
          <w:rPr>
            <w:noProof/>
            <w:webHidden/>
          </w:rPr>
          <w:fldChar w:fldCharType="end"/>
        </w:r>
      </w:hyperlink>
    </w:p>
    <w:p w14:paraId="58B44965" w14:textId="3A747973" w:rsidR="00B921E1" w:rsidRDefault="00A20880" w:rsidP="00B921E1">
      <w:pPr>
        <w:pStyle w:val="TOC3"/>
        <w:spacing w:line="400" w:lineRule="exact"/>
        <w:ind w:left="960" w:firstLine="480"/>
        <w:rPr>
          <w:rFonts w:asciiTheme="minorHAnsi" w:eastAsiaTheme="minorEastAsia" w:hAnsiTheme="minorHAnsi"/>
          <w:noProof/>
          <w:sz w:val="21"/>
        </w:rPr>
      </w:pPr>
      <w:hyperlink w:anchor="_Toc3724929" w:history="1">
        <w:r w:rsidR="00B921E1" w:rsidRPr="000E781E">
          <w:rPr>
            <w:rStyle w:val="a4"/>
            <w:noProof/>
          </w:rPr>
          <w:t>2.2.3 Spark Streaming</w:t>
        </w:r>
        <w:r w:rsidR="00B921E1">
          <w:rPr>
            <w:noProof/>
            <w:webHidden/>
          </w:rPr>
          <w:tab/>
        </w:r>
        <w:r w:rsidR="00B921E1">
          <w:rPr>
            <w:noProof/>
            <w:webHidden/>
          </w:rPr>
          <w:fldChar w:fldCharType="begin"/>
        </w:r>
        <w:r w:rsidR="00B921E1">
          <w:rPr>
            <w:noProof/>
            <w:webHidden/>
          </w:rPr>
          <w:instrText xml:space="preserve"> PAGEREF _Toc3724929 \h </w:instrText>
        </w:r>
        <w:r w:rsidR="00B921E1">
          <w:rPr>
            <w:noProof/>
            <w:webHidden/>
          </w:rPr>
        </w:r>
        <w:r w:rsidR="00B921E1">
          <w:rPr>
            <w:noProof/>
            <w:webHidden/>
          </w:rPr>
          <w:fldChar w:fldCharType="separate"/>
        </w:r>
        <w:r w:rsidR="00D00C65">
          <w:rPr>
            <w:noProof/>
            <w:webHidden/>
          </w:rPr>
          <w:t>11</w:t>
        </w:r>
        <w:r w:rsidR="00B921E1">
          <w:rPr>
            <w:noProof/>
            <w:webHidden/>
          </w:rPr>
          <w:fldChar w:fldCharType="end"/>
        </w:r>
      </w:hyperlink>
    </w:p>
    <w:p w14:paraId="1770832F" w14:textId="15F54134" w:rsidR="00B921E1" w:rsidRDefault="00A20880" w:rsidP="00B921E1">
      <w:pPr>
        <w:pStyle w:val="TOC3"/>
        <w:spacing w:line="400" w:lineRule="exact"/>
        <w:ind w:left="960" w:firstLine="480"/>
        <w:rPr>
          <w:rFonts w:asciiTheme="minorHAnsi" w:eastAsiaTheme="minorEastAsia" w:hAnsiTheme="minorHAnsi"/>
          <w:noProof/>
          <w:sz w:val="21"/>
        </w:rPr>
      </w:pPr>
      <w:hyperlink w:anchor="_Toc3724930" w:history="1">
        <w:r w:rsidR="00B921E1" w:rsidRPr="000E781E">
          <w:rPr>
            <w:rStyle w:val="a4"/>
            <w:noProof/>
          </w:rPr>
          <w:t>2.2.4 Redis</w:t>
        </w:r>
        <w:r w:rsidR="00B921E1">
          <w:rPr>
            <w:noProof/>
            <w:webHidden/>
          </w:rPr>
          <w:tab/>
        </w:r>
        <w:r w:rsidR="00B921E1">
          <w:rPr>
            <w:noProof/>
            <w:webHidden/>
          </w:rPr>
          <w:fldChar w:fldCharType="begin"/>
        </w:r>
        <w:r w:rsidR="00B921E1">
          <w:rPr>
            <w:noProof/>
            <w:webHidden/>
          </w:rPr>
          <w:instrText xml:space="preserve"> PAGEREF _Toc3724930 \h </w:instrText>
        </w:r>
        <w:r w:rsidR="00B921E1">
          <w:rPr>
            <w:noProof/>
            <w:webHidden/>
          </w:rPr>
        </w:r>
        <w:r w:rsidR="00B921E1">
          <w:rPr>
            <w:noProof/>
            <w:webHidden/>
          </w:rPr>
          <w:fldChar w:fldCharType="separate"/>
        </w:r>
        <w:r w:rsidR="00D00C65">
          <w:rPr>
            <w:noProof/>
            <w:webHidden/>
          </w:rPr>
          <w:t>11</w:t>
        </w:r>
        <w:r w:rsidR="00B921E1">
          <w:rPr>
            <w:noProof/>
            <w:webHidden/>
          </w:rPr>
          <w:fldChar w:fldCharType="end"/>
        </w:r>
      </w:hyperlink>
    </w:p>
    <w:p w14:paraId="52654D3B" w14:textId="4A5A907C" w:rsidR="00B921E1" w:rsidRDefault="00A20880" w:rsidP="00B921E1">
      <w:pPr>
        <w:pStyle w:val="TOC3"/>
        <w:spacing w:line="400" w:lineRule="exact"/>
        <w:ind w:left="960" w:firstLine="480"/>
        <w:rPr>
          <w:rFonts w:asciiTheme="minorHAnsi" w:eastAsiaTheme="minorEastAsia" w:hAnsiTheme="minorHAnsi"/>
          <w:noProof/>
          <w:sz w:val="21"/>
        </w:rPr>
      </w:pPr>
      <w:hyperlink w:anchor="_Toc3724931" w:history="1">
        <w:r w:rsidR="00B921E1" w:rsidRPr="000E781E">
          <w:rPr>
            <w:rStyle w:val="a4"/>
            <w:noProof/>
          </w:rPr>
          <w:t>2.2.5 Spring Boot</w:t>
        </w:r>
        <w:r w:rsidR="00B921E1">
          <w:rPr>
            <w:noProof/>
            <w:webHidden/>
          </w:rPr>
          <w:tab/>
        </w:r>
        <w:r w:rsidR="00B921E1">
          <w:rPr>
            <w:noProof/>
            <w:webHidden/>
          </w:rPr>
          <w:fldChar w:fldCharType="begin"/>
        </w:r>
        <w:r w:rsidR="00B921E1">
          <w:rPr>
            <w:noProof/>
            <w:webHidden/>
          </w:rPr>
          <w:instrText xml:space="preserve"> PAGEREF _Toc3724931 \h </w:instrText>
        </w:r>
        <w:r w:rsidR="00B921E1">
          <w:rPr>
            <w:noProof/>
            <w:webHidden/>
          </w:rPr>
        </w:r>
        <w:r w:rsidR="00B921E1">
          <w:rPr>
            <w:noProof/>
            <w:webHidden/>
          </w:rPr>
          <w:fldChar w:fldCharType="separate"/>
        </w:r>
        <w:r w:rsidR="00D00C65">
          <w:rPr>
            <w:noProof/>
            <w:webHidden/>
          </w:rPr>
          <w:t>12</w:t>
        </w:r>
        <w:r w:rsidR="00B921E1">
          <w:rPr>
            <w:noProof/>
            <w:webHidden/>
          </w:rPr>
          <w:fldChar w:fldCharType="end"/>
        </w:r>
      </w:hyperlink>
    </w:p>
    <w:p w14:paraId="1350C241" w14:textId="4BC66E3E" w:rsidR="00B921E1" w:rsidRDefault="00A20880" w:rsidP="00B921E1">
      <w:pPr>
        <w:pStyle w:val="TOC1"/>
        <w:ind w:firstLine="480"/>
        <w:rPr>
          <w:rFonts w:asciiTheme="minorHAnsi" w:eastAsiaTheme="minorEastAsia" w:hAnsiTheme="minorHAnsi"/>
          <w:color w:val="auto"/>
          <w:sz w:val="21"/>
        </w:rPr>
      </w:pPr>
      <w:hyperlink w:anchor="_Toc3724932" w:history="1">
        <w:r w:rsidR="00B921E1" w:rsidRPr="000E781E">
          <w:rPr>
            <w:rStyle w:val="a4"/>
          </w:rPr>
          <w:t>第三章</w:t>
        </w:r>
        <w:r w:rsidR="00B921E1" w:rsidRPr="000E781E">
          <w:rPr>
            <w:rStyle w:val="a4"/>
          </w:rPr>
          <w:t xml:space="preserve"> </w:t>
        </w:r>
        <w:r w:rsidR="00B921E1" w:rsidRPr="000E781E">
          <w:rPr>
            <w:rStyle w:val="a4"/>
          </w:rPr>
          <w:t>系统的需求分析</w:t>
        </w:r>
        <w:r w:rsidR="00B921E1">
          <w:rPr>
            <w:webHidden/>
          </w:rPr>
          <w:tab/>
        </w:r>
        <w:r w:rsidR="00B921E1">
          <w:rPr>
            <w:webHidden/>
          </w:rPr>
          <w:fldChar w:fldCharType="begin"/>
        </w:r>
        <w:r w:rsidR="00B921E1">
          <w:rPr>
            <w:webHidden/>
          </w:rPr>
          <w:instrText xml:space="preserve"> PAGEREF _Toc3724932 \h </w:instrText>
        </w:r>
        <w:r w:rsidR="00B921E1">
          <w:rPr>
            <w:webHidden/>
          </w:rPr>
        </w:r>
        <w:r w:rsidR="00B921E1">
          <w:rPr>
            <w:webHidden/>
          </w:rPr>
          <w:fldChar w:fldCharType="separate"/>
        </w:r>
        <w:r w:rsidR="00D00C65">
          <w:rPr>
            <w:webHidden/>
          </w:rPr>
          <w:t>13</w:t>
        </w:r>
        <w:r w:rsidR="00B921E1">
          <w:rPr>
            <w:webHidden/>
          </w:rPr>
          <w:fldChar w:fldCharType="end"/>
        </w:r>
      </w:hyperlink>
    </w:p>
    <w:p w14:paraId="1C38E7B8" w14:textId="4BA871A5" w:rsidR="00B921E1" w:rsidRDefault="00A20880" w:rsidP="00B921E1">
      <w:pPr>
        <w:pStyle w:val="TOC2"/>
        <w:spacing w:line="400" w:lineRule="exact"/>
        <w:ind w:left="480" w:firstLine="480"/>
        <w:rPr>
          <w:rFonts w:asciiTheme="minorHAnsi" w:eastAsiaTheme="minorEastAsia" w:hAnsiTheme="minorHAnsi"/>
          <w:noProof/>
          <w:sz w:val="21"/>
        </w:rPr>
      </w:pPr>
      <w:hyperlink w:anchor="_Toc3724933" w:history="1">
        <w:r w:rsidR="00B921E1" w:rsidRPr="000E781E">
          <w:rPr>
            <w:rStyle w:val="a4"/>
            <w:noProof/>
          </w:rPr>
          <w:t xml:space="preserve">3.1 </w:t>
        </w:r>
        <w:r w:rsidR="00B921E1" w:rsidRPr="000E781E">
          <w:rPr>
            <w:rStyle w:val="a4"/>
            <w:noProof/>
          </w:rPr>
          <w:t>数据需求</w:t>
        </w:r>
        <w:r w:rsidR="00B921E1">
          <w:rPr>
            <w:noProof/>
            <w:webHidden/>
          </w:rPr>
          <w:tab/>
        </w:r>
        <w:r w:rsidR="00B921E1">
          <w:rPr>
            <w:noProof/>
            <w:webHidden/>
          </w:rPr>
          <w:fldChar w:fldCharType="begin"/>
        </w:r>
        <w:r w:rsidR="00B921E1">
          <w:rPr>
            <w:noProof/>
            <w:webHidden/>
          </w:rPr>
          <w:instrText xml:space="preserve"> PAGEREF _Toc3724933 \h </w:instrText>
        </w:r>
        <w:r w:rsidR="00B921E1">
          <w:rPr>
            <w:noProof/>
            <w:webHidden/>
          </w:rPr>
        </w:r>
        <w:r w:rsidR="00B921E1">
          <w:rPr>
            <w:noProof/>
            <w:webHidden/>
          </w:rPr>
          <w:fldChar w:fldCharType="separate"/>
        </w:r>
        <w:r w:rsidR="00D00C65">
          <w:rPr>
            <w:noProof/>
            <w:webHidden/>
          </w:rPr>
          <w:t>13</w:t>
        </w:r>
        <w:r w:rsidR="00B921E1">
          <w:rPr>
            <w:noProof/>
            <w:webHidden/>
          </w:rPr>
          <w:fldChar w:fldCharType="end"/>
        </w:r>
      </w:hyperlink>
    </w:p>
    <w:p w14:paraId="4E1E48D9" w14:textId="2019CA42" w:rsidR="00B921E1" w:rsidRDefault="00A20880" w:rsidP="00B921E1">
      <w:pPr>
        <w:pStyle w:val="TOC3"/>
        <w:spacing w:line="400" w:lineRule="exact"/>
        <w:ind w:left="960" w:firstLine="480"/>
        <w:rPr>
          <w:rFonts w:asciiTheme="minorHAnsi" w:eastAsiaTheme="minorEastAsia" w:hAnsiTheme="minorHAnsi"/>
          <w:noProof/>
          <w:sz w:val="21"/>
        </w:rPr>
      </w:pPr>
      <w:hyperlink w:anchor="_Toc3724934" w:history="1">
        <w:r w:rsidR="00B921E1" w:rsidRPr="000E781E">
          <w:rPr>
            <w:rStyle w:val="a4"/>
            <w:noProof/>
          </w:rPr>
          <w:t xml:space="preserve">3.1.1 </w:t>
        </w:r>
        <w:r w:rsidR="00B921E1" w:rsidRPr="000E781E">
          <w:rPr>
            <w:rStyle w:val="a4"/>
            <w:noProof/>
          </w:rPr>
          <w:t>社交网络算法数据需求</w:t>
        </w:r>
        <w:r w:rsidR="00B921E1">
          <w:rPr>
            <w:noProof/>
            <w:webHidden/>
          </w:rPr>
          <w:tab/>
        </w:r>
        <w:r w:rsidR="00B921E1">
          <w:rPr>
            <w:noProof/>
            <w:webHidden/>
          </w:rPr>
          <w:fldChar w:fldCharType="begin"/>
        </w:r>
        <w:r w:rsidR="00B921E1">
          <w:rPr>
            <w:noProof/>
            <w:webHidden/>
          </w:rPr>
          <w:instrText xml:space="preserve"> PAGEREF _Toc3724934 \h </w:instrText>
        </w:r>
        <w:r w:rsidR="00B921E1">
          <w:rPr>
            <w:noProof/>
            <w:webHidden/>
          </w:rPr>
        </w:r>
        <w:r w:rsidR="00B921E1">
          <w:rPr>
            <w:noProof/>
            <w:webHidden/>
          </w:rPr>
          <w:fldChar w:fldCharType="separate"/>
        </w:r>
        <w:r w:rsidR="00D00C65">
          <w:rPr>
            <w:noProof/>
            <w:webHidden/>
          </w:rPr>
          <w:t>13</w:t>
        </w:r>
        <w:r w:rsidR="00B921E1">
          <w:rPr>
            <w:noProof/>
            <w:webHidden/>
          </w:rPr>
          <w:fldChar w:fldCharType="end"/>
        </w:r>
      </w:hyperlink>
    </w:p>
    <w:p w14:paraId="7ADD7FD9" w14:textId="431E51CB" w:rsidR="00B921E1" w:rsidRDefault="00A20880" w:rsidP="00B921E1">
      <w:pPr>
        <w:pStyle w:val="TOC3"/>
        <w:spacing w:line="400" w:lineRule="exact"/>
        <w:ind w:left="960" w:firstLine="480"/>
        <w:rPr>
          <w:rFonts w:asciiTheme="minorHAnsi" w:eastAsiaTheme="minorEastAsia" w:hAnsiTheme="minorHAnsi"/>
          <w:noProof/>
          <w:sz w:val="21"/>
        </w:rPr>
      </w:pPr>
      <w:hyperlink w:anchor="_Toc3724935" w:history="1">
        <w:r w:rsidR="00B921E1" w:rsidRPr="000E781E">
          <w:rPr>
            <w:rStyle w:val="a4"/>
            <w:noProof/>
          </w:rPr>
          <w:t xml:space="preserve">3.1.2 </w:t>
        </w:r>
        <w:r w:rsidR="00B921E1" w:rsidRPr="000E781E">
          <w:rPr>
            <w:rStyle w:val="a4"/>
            <w:noProof/>
          </w:rPr>
          <w:t>股价数据需求</w:t>
        </w:r>
        <w:r w:rsidR="00B921E1">
          <w:rPr>
            <w:noProof/>
            <w:webHidden/>
          </w:rPr>
          <w:tab/>
        </w:r>
        <w:r w:rsidR="00B921E1">
          <w:rPr>
            <w:noProof/>
            <w:webHidden/>
          </w:rPr>
          <w:fldChar w:fldCharType="begin"/>
        </w:r>
        <w:r w:rsidR="00B921E1">
          <w:rPr>
            <w:noProof/>
            <w:webHidden/>
          </w:rPr>
          <w:instrText xml:space="preserve"> PAGEREF _Toc3724935 \h </w:instrText>
        </w:r>
        <w:r w:rsidR="00B921E1">
          <w:rPr>
            <w:noProof/>
            <w:webHidden/>
          </w:rPr>
        </w:r>
        <w:r w:rsidR="00B921E1">
          <w:rPr>
            <w:noProof/>
            <w:webHidden/>
          </w:rPr>
          <w:fldChar w:fldCharType="separate"/>
        </w:r>
        <w:r w:rsidR="00D00C65">
          <w:rPr>
            <w:noProof/>
            <w:webHidden/>
          </w:rPr>
          <w:t>14</w:t>
        </w:r>
        <w:r w:rsidR="00B921E1">
          <w:rPr>
            <w:noProof/>
            <w:webHidden/>
          </w:rPr>
          <w:fldChar w:fldCharType="end"/>
        </w:r>
      </w:hyperlink>
    </w:p>
    <w:p w14:paraId="1E7EB1ED" w14:textId="68F07EF5" w:rsidR="00B921E1" w:rsidRDefault="00A20880" w:rsidP="00B921E1">
      <w:pPr>
        <w:pStyle w:val="TOC2"/>
        <w:spacing w:line="400" w:lineRule="exact"/>
        <w:ind w:left="480" w:firstLine="480"/>
        <w:rPr>
          <w:rFonts w:asciiTheme="minorHAnsi" w:eastAsiaTheme="minorEastAsia" w:hAnsiTheme="minorHAnsi"/>
          <w:noProof/>
          <w:sz w:val="21"/>
        </w:rPr>
      </w:pPr>
      <w:hyperlink w:anchor="_Toc3724936" w:history="1">
        <w:r w:rsidR="00B921E1" w:rsidRPr="000E781E">
          <w:rPr>
            <w:rStyle w:val="a4"/>
            <w:noProof/>
          </w:rPr>
          <w:t xml:space="preserve">3.2 </w:t>
        </w:r>
        <w:r w:rsidR="00B921E1" w:rsidRPr="000E781E">
          <w:rPr>
            <w:rStyle w:val="a4"/>
            <w:noProof/>
          </w:rPr>
          <w:t>业务功能需求</w:t>
        </w:r>
        <w:r w:rsidR="00B921E1">
          <w:rPr>
            <w:noProof/>
            <w:webHidden/>
          </w:rPr>
          <w:tab/>
        </w:r>
        <w:r w:rsidR="00B921E1">
          <w:rPr>
            <w:noProof/>
            <w:webHidden/>
          </w:rPr>
          <w:fldChar w:fldCharType="begin"/>
        </w:r>
        <w:r w:rsidR="00B921E1">
          <w:rPr>
            <w:noProof/>
            <w:webHidden/>
          </w:rPr>
          <w:instrText xml:space="preserve"> PAGEREF _Toc3724936 \h </w:instrText>
        </w:r>
        <w:r w:rsidR="00B921E1">
          <w:rPr>
            <w:noProof/>
            <w:webHidden/>
          </w:rPr>
        </w:r>
        <w:r w:rsidR="00B921E1">
          <w:rPr>
            <w:noProof/>
            <w:webHidden/>
          </w:rPr>
          <w:fldChar w:fldCharType="separate"/>
        </w:r>
        <w:r w:rsidR="00D00C65">
          <w:rPr>
            <w:noProof/>
            <w:webHidden/>
          </w:rPr>
          <w:t>15</w:t>
        </w:r>
        <w:r w:rsidR="00B921E1">
          <w:rPr>
            <w:noProof/>
            <w:webHidden/>
          </w:rPr>
          <w:fldChar w:fldCharType="end"/>
        </w:r>
      </w:hyperlink>
    </w:p>
    <w:p w14:paraId="7D7CA1F1" w14:textId="4D1C5A7C" w:rsidR="00B921E1" w:rsidRDefault="00A20880" w:rsidP="00B921E1">
      <w:pPr>
        <w:pStyle w:val="TOC2"/>
        <w:spacing w:line="400" w:lineRule="exact"/>
        <w:ind w:left="480" w:firstLine="480"/>
        <w:rPr>
          <w:rFonts w:asciiTheme="minorHAnsi" w:eastAsiaTheme="minorEastAsia" w:hAnsiTheme="minorHAnsi"/>
          <w:noProof/>
          <w:sz w:val="21"/>
        </w:rPr>
      </w:pPr>
      <w:hyperlink w:anchor="_Toc3724937" w:history="1">
        <w:r w:rsidR="00B921E1" w:rsidRPr="000E781E">
          <w:rPr>
            <w:rStyle w:val="a4"/>
            <w:noProof/>
          </w:rPr>
          <w:t xml:space="preserve">3.3 </w:t>
        </w:r>
        <w:r w:rsidR="00B921E1" w:rsidRPr="000E781E">
          <w:rPr>
            <w:rStyle w:val="a4"/>
            <w:noProof/>
          </w:rPr>
          <w:t>系统功能需求</w:t>
        </w:r>
        <w:r w:rsidR="00B921E1">
          <w:rPr>
            <w:noProof/>
            <w:webHidden/>
          </w:rPr>
          <w:tab/>
        </w:r>
        <w:r w:rsidR="00B921E1">
          <w:rPr>
            <w:noProof/>
            <w:webHidden/>
          </w:rPr>
          <w:fldChar w:fldCharType="begin"/>
        </w:r>
        <w:r w:rsidR="00B921E1">
          <w:rPr>
            <w:noProof/>
            <w:webHidden/>
          </w:rPr>
          <w:instrText xml:space="preserve"> PAGEREF _Toc3724937 \h </w:instrText>
        </w:r>
        <w:r w:rsidR="00B921E1">
          <w:rPr>
            <w:noProof/>
            <w:webHidden/>
          </w:rPr>
        </w:r>
        <w:r w:rsidR="00B921E1">
          <w:rPr>
            <w:noProof/>
            <w:webHidden/>
          </w:rPr>
          <w:fldChar w:fldCharType="separate"/>
        </w:r>
        <w:r w:rsidR="00D00C65">
          <w:rPr>
            <w:noProof/>
            <w:webHidden/>
          </w:rPr>
          <w:t>15</w:t>
        </w:r>
        <w:r w:rsidR="00B921E1">
          <w:rPr>
            <w:noProof/>
            <w:webHidden/>
          </w:rPr>
          <w:fldChar w:fldCharType="end"/>
        </w:r>
      </w:hyperlink>
    </w:p>
    <w:p w14:paraId="315D9A61" w14:textId="3DB40C62" w:rsidR="00B921E1" w:rsidRDefault="00A20880" w:rsidP="00B921E1">
      <w:pPr>
        <w:pStyle w:val="TOC2"/>
        <w:spacing w:line="400" w:lineRule="exact"/>
        <w:ind w:left="480" w:firstLine="480"/>
        <w:rPr>
          <w:rFonts w:asciiTheme="minorHAnsi" w:eastAsiaTheme="minorEastAsia" w:hAnsiTheme="minorHAnsi"/>
          <w:noProof/>
          <w:sz w:val="21"/>
        </w:rPr>
      </w:pPr>
      <w:hyperlink w:anchor="_Toc3724938" w:history="1">
        <w:r w:rsidR="00B921E1" w:rsidRPr="000E781E">
          <w:rPr>
            <w:rStyle w:val="a4"/>
            <w:noProof/>
          </w:rPr>
          <w:t xml:space="preserve">3.4 </w:t>
        </w:r>
        <w:r w:rsidR="00B921E1" w:rsidRPr="000E781E">
          <w:rPr>
            <w:rStyle w:val="a4"/>
            <w:noProof/>
          </w:rPr>
          <w:t>性能与容量需求</w:t>
        </w:r>
        <w:r w:rsidR="00B921E1">
          <w:rPr>
            <w:noProof/>
            <w:webHidden/>
          </w:rPr>
          <w:tab/>
        </w:r>
        <w:r w:rsidR="00B921E1">
          <w:rPr>
            <w:noProof/>
            <w:webHidden/>
          </w:rPr>
          <w:fldChar w:fldCharType="begin"/>
        </w:r>
        <w:r w:rsidR="00B921E1">
          <w:rPr>
            <w:noProof/>
            <w:webHidden/>
          </w:rPr>
          <w:instrText xml:space="preserve"> PAGEREF _Toc3724938 \h </w:instrText>
        </w:r>
        <w:r w:rsidR="00B921E1">
          <w:rPr>
            <w:noProof/>
            <w:webHidden/>
          </w:rPr>
        </w:r>
        <w:r w:rsidR="00B921E1">
          <w:rPr>
            <w:noProof/>
            <w:webHidden/>
          </w:rPr>
          <w:fldChar w:fldCharType="separate"/>
        </w:r>
        <w:r w:rsidR="00D00C65">
          <w:rPr>
            <w:noProof/>
            <w:webHidden/>
          </w:rPr>
          <w:t>16</w:t>
        </w:r>
        <w:r w:rsidR="00B921E1">
          <w:rPr>
            <w:noProof/>
            <w:webHidden/>
          </w:rPr>
          <w:fldChar w:fldCharType="end"/>
        </w:r>
      </w:hyperlink>
    </w:p>
    <w:p w14:paraId="6EF85094" w14:textId="5A9A5528" w:rsidR="00B921E1" w:rsidRDefault="00A20880" w:rsidP="00B921E1">
      <w:pPr>
        <w:pStyle w:val="TOC2"/>
        <w:spacing w:line="400" w:lineRule="exact"/>
        <w:ind w:left="480" w:firstLine="480"/>
        <w:rPr>
          <w:rFonts w:asciiTheme="minorHAnsi" w:eastAsiaTheme="minorEastAsia" w:hAnsiTheme="minorHAnsi"/>
          <w:noProof/>
          <w:sz w:val="21"/>
        </w:rPr>
      </w:pPr>
      <w:hyperlink w:anchor="_Toc3724939" w:history="1">
        <w:r w:rsidR="00B921E1" w:rsidRPr="000E781E">
          <w:rPr>
            <w:rStyle w:val="a4"/>
            <w:noProof/>
          </w:rPr>
          <w:t xml:space="preserve">3.5 </w:t>
        </w:r>
        <w:r w:rsidR="00B921E1" w:rsidRPr="000E781E">
          <w:rPr>
            <w:rStyle w:val="a4"/>
            <w:noProof/>
          </w:rPr>
          <w:t>外部接口需求</w:t>
        </w:r>
        <w:r w:rsidR="00B921E1">
          <w:rPr>
            <w:noProof/>
            <w:webHidden/>
          </w:rPr>
          <w:tab/>
        </w:r>
        <w:r w:rsidR="00B921E1">
          <w:rPr>
            <w:noProof/>
            <w:webHidden/>
          </w:rPr>
          <w:fldChar w:fldCharType="begin"/>
        </w:r>
        <w:r w:rsidR="00B921E1">
          <w:rPr>
            <w:noProof/>
            <w:webHidden/>
          </w:rPr>
          <w:instrText xml:space="preserve"> PAGEREF _Toc3724939 \h </w:instrText>
        </w:r>
        <w:r w:rsidR="00B921E1">
          <w:rPr>
            <w:noProof/>
            <w:webHidden/>
          </w:rPr>
        </w:r>
        <w:r w:rsidR="00B921E1">
          <w:rPr>
            <w:noProof/>
            <w:webHidden/>
          </w:rPr>
          <w:fldChar w:fldCharType="separate"/>
        </w:r>
        <w:r w:rsidR="00D00C65">
          <w:rPr>
            <w:noProof/>
            <w:webHidden/>
          </w:rPr>
          <w:t>16</w:t>
        </w:r>
        <w:r w:rsidR="00B921E1">
          <w:rPr>
            <w:noProof/>
            <w:webHidden/>
          </w:rPr>
          <w:fldChar w:fldCharType="end"/>
        </w:r>
      </w:hyperlink>
    </w:p>
    <w:p w14:paraId="473839B2" w14:textId="3E5E2740" w:rsidR="00B921E1" w:rsidRDefault="00A20880" w:rsidP="00B921E1">
      <w:pPr>
        <w:pStyle w:val="TOC1"/>
        <w:ind w:firstLine="480"/>
        <w:rPr>
          <w:rFonts w:asciiTheme="minorHAnsi" w:eastAsiaTheme="minorEastAsia" w:hAnsiTheme="minorHAnsi"/>
          <w:color w:val="auto"/>
          <w:sz w:val="21"/>
        </w:rPr>
      </w:pPr>
      <w:hyperlink w:anchor="_Toc3724940" w:history="1">
        <w:r w:rsidR="00B921E1" w:rsidRPr="000E781E">
          <w:rPr>
            <w:rStyle w:val="a4"/>
          </w:rPr>
          <w:t>第四章</w:t>
        </w:r>
        <w:r w:rsidR="00B921E1" w:rsidRPr="000E781E">
          <w:rPr>
            <w:rStyle w:val="a4"/>
          </w:rPr>
          <w:t xml:space="preserve"> </w:t>
        </w:r>
        <w:r w:rsidR="00B921E1" w:rsidRPr="000E781E">
          <w:rPr>
            <w:rStyle w:val="a4"/>
          </w:rPr>
          <w:t>基于流处理平台的股价预测系统的设计</w:t>
        </w:r>
        <w:r w:rsidR="00B921E1">
          <w:rPr>
            <w:webHidden/>
          </w:rPr>
          <w:tab/>
        </w:r>
        <w:r w:rsidR="00B921E1">
          <w:rPr>
            <w:webHidden/>
          </w:rPr>
          <w:fldChar w:fldCharType="begin"/>
        </w:r>
        <w:r w:rsidR="00B921E1">
          <w:rPr>
            <w:webHidden/>
          </w:rPr>
          <w:instrText xml:space="preserve"> PAGEREF _Toc3724940 \h </w:instrText>
        </w:r>
        <w:r w:rsidR="00B921E1">
          <w:rPr>
            <w:webHidden/>
          </w:rPr>
        </w:r>
        <w:r w:rsidR="00B921E1">
          <w:rPr>
            <w:webHidden/>
          </w:rPr>
          <w:fldChar w:fldCharType="separate"/>
        </w:r>
        <w:r w:rsidR="00D00C65">
          <w:rPr>
            <w:webHidden/>
          </w:rPr>
          <w:t>17</w:t>
        </w:r>
        <w:r w:rsidR="00B921E1">
          <w:rPr>
            <w:webHidden/>
          </w:rPr>
          <w:fldChar w:fldCharType="end"/>
        </w:r>
      </w:hyperlink>
    </w:p>
    <w:p w14:paraId="530A4C49" w14:textId="597E7DFE" w:rsidR="00B921E1" w:rsidRDefault="00A20880" w:rsidP="00B921E1">
      <w:pPr>
        <w:pStyle w:val="TOC2"/>
        <w:spacing w:line="400" w:lineRule="exact"/>
        <w:ind w:left="480" w:firstLine="480"/>
        <w:rPr>
          <w:rFonts w:asciiTheme="minorHAnsi" w:eastAsiaTheme="minorEastAsia" w:hAnsiTheme="minorHAnsi"/>
          <w:noProof/>
          <w:sz w:val="21"/>
        </w:rPr>
      </w:pPr>
      <w:hyperlink w:anchor="_Toc3724941" w:history="1">
        <w:r w:rsidR="00B921E1" w:rsidRPr="000E781E">
          <w:rPr>
            <w:rStyle w:val="a4"/>
            <w:noProof/>
          </w:rPr>
          <w:t xml:space="preserve">4.1 </w:t>
        </w:r>
        <w:r w:rsidR="00B921E1" w:rsidRPr="000E781E">
          <w:rPr>
            <w:rStyle w:val="a4"/>
            <w:noProof/>
          </w:rPr>
          <w:t>架构设计</w:t>
        </w:r>
        <w:r w:rsidR="00B921E1">
          <w:rPr>
            <w:noProof/>
            <w:webHidden/>
          </w:rPr>
          <w:tab/>
        </w:r>
        <w:r w:rsidR="00B921E1">
          <w:rPr>
            <w:noProof/>
            <w:webHidden/>
          </w:rPr>
          <w:fldChar w:fldCharType="begin"/>
        </w:r>
        <w:r w:rsidR="00B921E1">
          <w:rPr>
            <w:noProof/>
            <w:webHidden/>
          </w:rPr>
          <w:instrText xml:space="preserve"> PAGEREF _Toc3724941 \h </w:instrText>
        </w:r>
        <w:r w:rsidR="00B921E1">
          <w:rPr>
            <w:noProof/>
            <w:webHidden/>
          </w:rPr>
        </w:r>
        <w:r w:rsidR="00B921E1">
          <w:rPr>
            <w:noProof/>
            <w:webHidden/>
          </w:rPr>
          <w:fldChar w:fldCharType="separate"/>
        </w:r>
        <w:r w:rsidR="00D00C65">
          <w:rPr>
            <w:noProof/>
            <w:webHidden/>
          </w:rPr>
          <w:t>17</w:t>
        </w:r>
        <w:r w:rsidR="00B921E1">
          <w:rPr>
            <w:noProof/>
            <w:webHidden/>
          </w:rPr>
          <w:fldChar w:fldCharType="end"/>
        </w:r>
      </w:hyperlink>
    </w:p>
    <w:p w14:paraId="4D1D7891" w14:textId="78496A26" w:rsidR="00B921E1" w:rsidRDefault="00A20880" w:rsidP="00B921E1">
      <w:pPr>
        <w:pStyle w:val="TOC3"/>
        <w:spacing w:line="400" w:lineRule="exact"/>
        <w:ind w:left="960" w:firstLine="480"/>
        <w:rPr>
          <w:rFonts w:asciiTheme="minorHAnsi" w:eastAsiaTheme="minorEastAsia" w:hAnsiTheme="minorHAnsi"/>
          <w:noProof/>
          <w:sz w:val="21"/>
        </w:rPr>
      </w:pPr>
      <w:hyperlink w:anchor="_Toc3724942" w:history="1">
        <w:r w:rsidR="00B921E1" w:rsidRPr="000E781E">
          <w:rPr>
            <w:rStyle w:val="a4"/>
            <w:noProof/>
          </w:rPr>
          <w:t xml:space="preserve">4.1.1 </w:t>
        </w:r>
        <w:r w:rsidR="00B921E1" w:rsidRPr="000E781E">
          <w:rPr>
            <w:rStyle w:val="a4"/>
            <w:noProof/>
          </w:rPr>
          <w:t>业务架构设计</w:t>
        </w:r>
        <w:r w:rsidR="00B921E1">
          <w:rPr>
            <w:noProof/>
            <w:webHidden/>
          </w:rPr>
          <w:tab/>
        </w:r>
        <w:r w:rsidR="00B921E1">
          <w:rPr>
            <w:noProof/>
            <w:webHidden/>
          </w:rPr>
          <w:fldChar w:fldCharType="begin"/>
        </w:r>
        <w:r w:rsidR="00B921E1">
          <w:rPr>
            <w:noProof/>
            <w:webHidden/>
          </w:rPr>
          <w:instrText xml:space="preserve"> PAGEREF _Toc3724942 \h </w:instrText>
        </w:r>
        <w:r w:rsidR="00B921E1">
          <w:rPr>
            <w:noProof/>
            <w:webHidden/>
          </w:rPr>
        </w:r>
        <w:r w:rsidR="00B921E1">
          <w:rPr>
            <w:noProof/>
            <w:webHidden/>
          </w:rPr>
          <w:fldChar w:fldCharType="separate"/>
        </w:r>
        <w:r w:rsidR="00D00C65">
          <w:rPr>
            <w:noProof/>
            <w:webHidden/>
          </w:rPr>
          <w:t>17</w:t>
        </w:r>
        <w:r w:rsidR="00B921E1">
          <w:rPr>
            <w:noProof/>
            <w:webHidden/>
          </w:rPr>
          <w:fldChar w:fldCharType="end"/>
        </w:r>
      </w:hyperlink>
    </w:p>
    <w:p w14:paraId="7EA729AA" w14:textId="6F8F2079" w:rsidR="00B921E1" w:rsidRDefault="00A20880" w:rsidP="00B921E1">
      <w:pPr>
        <w:pStyle w:val="TOC3"/>
        <w:spacing w:line="400" w:lineRule="exact"/>
        <w:ind w:left="960" w:firstLine="480"/>
        <w:rPr>
          <w:rFonts w:asciiTheme="minorHAnsi" w:eastAsiaTheme="minorEastAsia" w:hAnsiTheme="minorHAnsi"/>
          <w:noProof/>
          <w:sz w:val="21"/>
        </w:rPr>
      </w:pPr>
      <w:hyperlink w:anchor="_Toc3724943" w:history="1">
        <w:r w:rsidR="00B921E1" w:rsidRPr="000E781E">
          <w:rPr>
            <w:rStyle w:val="a4"/>
            <w:noProof/>
          </w:rPr>
          <w:t xml:space="preserve">4.1.2 </w:t>
        </w:r>
        <w:r w:rsidR="00B921E1" w:rsidRPr="000E781E">
          <w:rPr>
            <w:rStyle w:val="a4"/>
            <w:noProof/>
          </w:rPr>
          <w:t>信息架构设计</w:t>
        </w:r>
        <w:r w:rsidR="00B921E1">
          <w:rPr>
            <w:noProof/>
            <w:webHidden/>
          </w:rPr>
          <w:tab/>
        </w:r>
        <w:r w:rsidR="00B921E1">
          <w:rPr>
            <w:noProof/>
            <w:webHidden/>
          </w:rPr>
          <w:fldChar w:fldCharType="begin"/>
        </w:r>
        <w:r w:rsidR="00B921E1">
          <w:rPr>
            <w:noProof/>
            <w:webHidden/>
          </w:rPr>
          <w:instrText xml:space="preserve"> PAGEREF _Toc3724943 \h </w:instrText>
        </w:r>
        <w:r w:rsidR="00B921E1">
          <w:rPr>
            <w:noProof/>
            <w:webHidden/>
          </w:rPr>
        </w:r>
        <w:r w:rsidR="00B921E1">
          <w:rPr>
            <w:noProof/>
            <w:webHidden/>
          </w:rPr>
          <w:fldChar w:fldCharType="separate"/>
        </w:r>
        <w:r w:rsidR="00D00C65">
          <w:rPr>
            <w:noProof/>
            <w:webHidden/>
          </w:rPr>
          <w:t>18</w:t>
        </w:r>
        <w:r w:rsidR="00B921E1">
          <w:rPr>
            <w:noProof/>
            <w:webHidden/>
          </w:rPr>
          <w:fldChar w:fldCharType="end"/>
        </w:r>
      </w:hyperlink>
    </w:p>
    <w:p w14:paraId="6DF65A89" w14:textId="36F58AA4" w:rsidR="00B921E1" w:rsidRDefault="00A20880" w:rsidP="00B921E1">
      <w:pPr>
        <w:pStyle w:val="TOC3"/>
        <w:spacing w:line="400" w:lineRule="exact"/>
        <w:ind w:left="960" w:firstLine="480"/>
        <w:rPr>
          <w:rFonts w:asciiTheme="minorHAnsi" w:eastAsiaTheme="minorEastAsia" w:hAnsiTheme="minorHAnsi"/>
          <w:noProof/>
          <w:sz w:val="21"/>
        </w:rPr>
      </w:pPr>
      <w:hyperlink w:anchor="_Toc3724944" w:history="1">
        <w:r w:rsidR="00B921E1" w:rsidRPr="000E781E">
          <w:rPr>
            <w:rStyle w:val="a4"/>
            <w:noProof/>
          </w:rPr>
          <w:t xml:space="preserve">4.1.3 </w:t>
        </w:r>
        <w:r w:rsidR="00B921E1" w:rsidRPr="000E781E">
          <w:rPr>
            <w:rStyle w:val="a4"/>
            <w:noProof/>
          </w:rPr>
          <w:t>技术架构设计</w:t>
        </w:r>
        <w:r w:rsidR="00B921E1">
          <w:rPr>
            <w:noProof/>
            <w:webHidden/>
          </w:rPr>
          <w:tab/>
        </w:r>
        <w:r w:rsidR="00B921E1">
          <w:rPr>
            <w:noProof/>
            <w:webHidden/>
          </w:rPr>
          <w:fldChar w:fldCharType="begin"/>
        </w:r>
        <w:r w:rsidR="00B921E1">
          <w:rPr>
            <w:noProof/>
            <w:webHidden/>
          </w:rPr>
          <w:instrText xml:space="preserve"> PAGEREF _Toc3724944 \h </w:instrText>
        </w:r>
        <w:r w:rsidR="00B921E1">
          <w:rPr>
            <w:noProof/>
            <w:webHidden/>
          </w:rPr>
        </w:r>
        <w:r w:rsidR="00B921E1">
          <w:rPr>
            <w:noProof/>
            <w:webHidden/>
          </w:rPr>
          <w:fldChar w:fldCharType="separate"/>
        </w:r>
        <w:r w:rsidR="00D00C65">
          <w:rPr>
            <w:noProof/>
            <w:webHidden/>
          </w:rPr>
          <w:t>18</w:t>
        </w:r>
        <w:r w:rsidR="00B921E1">
          <w:rPr>
            <w:noProof/>
            <w:webHidden/>
          </w:rPr>
          <w:fldChar w:fldCharType="end"/>
        </w:r>
      </w:hyperlink>
    </w:p>
    <w:p w14:paraId="1EFC3CAC" w14:textId="658C9BB6" w:rsidR="00B921E1" w:rsidRDefault="00A20880" w:rsidP="00B921E1">
      <w:pPr>
        <w:pStyle w:val="TOC2"/>
        <w:spacing w:line="400" w:lineRule="exact"/>
        <w:ind w:left="480" w:firstLine="480"/>
        <w:rPr>
          <w:rFonts w:asciiTheme="minorHAnsi" w:eastAsiaTheme="minorEastAsia" w:hAnsiTheme="minorHAnsi"/>
          <w:noProof/>
          <w:sz w:val="21"/>
        </w:rPr>
      </w:pPr>
      <w:hyperlink w:anchor="_Toc3724945" w:history="1">
        <w:r w:rsidR="00B921E1" w:rsidRPr="000E781E">
          <w:rPr>
            <w:rStyle w:val="a4"/>
            <w:noProof/>
          </w:rPr>
          <w:t xml:space="preserve">4.2 </w:t>
        </w:r>
        <w:r w:rsidR="00B921E1" w:rsidRPr="000E781E">
          <w:rPr>
            <w:rStyle w:val="a4"/>
            <w:noProof/>
          </w:rPr>
          <w:t>逻辑设计</w:t>
        </w:r>
        <w:r w:rsidR="00B921E1">
          <w:rPr>
            <w:noProof/>
            <w:webHidden/>
          </w:rPr>
          <w:tab/>
        </w:r>
        <w:r w:rsidR="00B921E1">
          <w:rPr>
            <w:noProof/>
            <w:webHidden/>
          </w:rPr>
          <w:fldChar w:fldCharType="begin"/>
        </w:r>
        <w:r w:rsidR="00B921E1">
          <w:rPr>
            <w:noProof/>
            <w:webHidden/>
          </w:rPr>
          <w:instrText xml:space="preserve"> PAGEREF _Toc3724945 \h </w:instrText>
        </w:r>
        <w:r w:rsidR="00B921E1">
          <w:rPr>
            <w:noProof/>
            <w:webHidden/>
          </w:rPr>
        </w:r>
        <w:r w:rsidR="00B921E1">
          <w:rPr>
            <w:noProof/>
            <w:webHidden/>
          </w:rPr>
          <w:fldChar w:fldCharType="separate"/>
        </w:r>
        <w:r w:rsidR="00D00C65">
          <w:rPr>
            <w:noProof/>
            <w:webHidden/>
          </w:rPr>
          <w:t>19</w:t>
        </w:r>
        <w:r w:rsidR="00B921E1">
          <w:rPr>
            <w:noProof/>
            <w:webHidden/>
          </w:rPr>
          <w:fldChar w:fldCharType="end"/>
        </w:r>
      </w:hyperlink>
    </w:p>
    <w:p w14:paraId="4DB0528C" w14:textId="1E24C84E" w:rsidR="00B921E1" w:rsidRDefault="00A20880" w:rsidP="00B921E1">
      <w:pPr>
        <w:pStyle w:val="TOC3"/>
        <w:spacing w:line="400" w:lineRule="exact"/>
        <w:ind w:left="960" w:firstLine="480"/>
        <w:rPr>
          <w:rFonts w:asciiTheme="minorHAnsi" w:eastAsiaTheme="minorEastAsia" w:hAnsiTheme="minorHAnsi"/>
          <w:noProof/>
          <w:sz w:val="21"/>
        </w:rPr>
      </w:pPr>
      <w:hyperlink w:anchor="_Toc3724946" w:history="1">
        <w:r w:rsidR="00B921E1" w:rsidRPr="000E781E">
          <w:rPr>
            <w:rStyle w:val="a4"/>
            <w:noProof/>
          </w:rPr>
          <w:t xml:space="preserve">4.2.1 </w:t>
        </w:r>
        <w:r w:rsidR="00B921E1" w:rsidRPr="000E781E">
          <w:rPr>
            <w:rStyle w:val="a4"/>
            <w:noProof/>
          </w:rPr>
          <w:t>系统设计</w:t>
        </w:r>
        <w:r w:rsidR="00B921E1">
          <w:rPr>
            <w:noProof/>
            <w:webHidden/>
          </w:rPr>
          <w:tab/>
        </w:r>
        <w:r w:rsidR="00B921E1">
          <w:rPr>
            <w:noProof/>
            <w:webHidden/>
          </w:rPr>
          <w:fldChar w:fldCharType="begin"/>
        </w:r>
        <w:r w:rsidR="00B921E1">
          <w:rPr>
            <w:noProof/>
            <w:webHidden/>
          </w:rPr>
          <w:instrText xml:space="preserve"> PAGEREF _Toc3724946 \h </w:instrText>
        </w:r>
        <w:r w:rsidR="00B921E1">
          <w:rPr>
            <w:noProof/>
            <w:webHidden/>
          </w:rPr>
        </w:r>
        <w:r w:rsidR="00B921E1">
          <w:rPr>
            <w:noProof/>
            <w:webHidden/>
          </w:rPr>
          <w:fldChar w:fldCharType="separate"/>
        </w:r>
        <w:r w:rsidR="00D00C65">
          <w:rPr>
            <w:noProof/>
            <w:webHidden/>
          </w:rPr>
          <w:t>19</w:t>
        </w:r>
        <w:r w:rsidR="00B921E1">
          <w:rPr>
            <w:noProof/>
            <w:webHidden/>
          </w:rPr>
          <w:fldChar w:fldCharType="end"/>
        </w:r>
      </w:hyperlink>
    </w:p>
    <w:p w14:paraId="005BAA51" w14:textId="1E960177" w:rsidR="00B921E1" w:rsidRDefault="00A20880" w:rsidP="00B921E1">
      <w:pPr>
        <w:pStyle w:val="TOC3"/>
        <w:spacing w:line="400" w:lineRule="exact"/>
        <w:ind w:left="960" w:firstLine="480"/>
        <w:rPr>
          <w:rFonts w:asciiTheme="minorHAnsi" w:eastAsiaTheme="minorEastAsia" w:hAnsiTheme="minorHAnsi"/>
          <w:noProof/>
          <w:sz w:val="21"/>
        </w:rPr>
      </w:pPr>
      <w:hyperlink w:anchor="_Toc3724947" w:history="1">
        <w:r w:rsidR="00B921E1" w:rsidRPr="000E781E">
          <w:rPr>
            <w:rStyle w:val="a4"/>
            <w:noProof/>
          </w:rPr>
          <w:t xml:space="preserve">4.2.2 </w:t>
        </w:r>
        <w:r w:rsidR="00B921E1" w:rsidRPr="000E781E">
          <w:rPr>
            <w:rStyle w:val="a4"/>
            <w:noProof/>
          </w:rPr>
          <w:t>组件设计</w:t>
        </w:r>
        <w:r w:rsidR="00B921E1">
          <w:rPr>
            <w:noProof/>
            <w:webHidden/>
          </w:rPr>
          <w:tab/>
        </w:r>
        <w:r w:rsidR="00B921E1">
          <w:rPr>
            <w:noProof/>
            <w:webHidden/>
          </w:rPr>
          <w:fldChar w:fldCharType="begin"/>
        </w:r>
        <w:r w:rsidR="00B921E1">
          <w:rPr>
            <w:noProof/>
            <w:webHidden/>
          </w:rPr>
          <w:instrText xml:space="preserve"> PAGEREF _Toc3724947 \h </w:instrText>
        </w:r>
        <w:r w:rsidR="00B921E1">
          <w:rPr>
            <w:noProof/>
            <w:webHidden/>
          </w:rPr>
        </w:r>
        <w:r w:rsidR="00B921E1">
          <w:rPr>
            <w:noProof/>
            <w:webHidden/>
          </w:rPr>
          <w:fldChar w:fldCharType="separate"/>
        </w:r>
        <w:r w:rsidR="00D00C65">
          <w:rPr>
            <w:noProof/>
            <w:webHidden/>
          </w:rPr>
          <w:t>20</w:t>
        </w:r>
        <w:r w:rsidR="00B921E1">
          <w:rPr>
            <w:noProof/>
            <w:webHidden/>
          </w:rPr>
          <w:fldChar w:fldCharType="end"/>
        </w:r>
      </w:hyperlink>
    </w:p>
    <w:p w14:paraId="42114854" w14:textId="0345D0A4" w:rsidR="00B921E1" w:rsidRDefault="00A20880" w:rsidP="00B921E1">
      <w:pPr>
        <w:pStyle w:val="TOC3"/>
        <w:spacing w:line="400" w:lineRule="exact"/>
        <w:ind w:left="960" w:firstLine="480"/>
        <w:rPr>
          <w:rFonts w:asciiTheme="minorHAnsi" w:eastAsiaTheme="minorEastAsia" w:hAnsiTheme="minorHAnsi"/>
          <w:noProof/>
          <w:sz w:val="21"/>
        </w:rPr>
      </w:pPr>
      <w:hyperlink w:anchor="_Toc3724956" w:history="1">
        <w:r w:rsidR="00B921E1" w:rsidRPr="000E781E">
          <w:rPr>
            <w:rStyle w:val="a4"/>
            <w:noProof/>
          </w:rPr>
          <w:t xml:space="preserve">4.2.3 </w:t>
        </w:r>
        <w:r w:rsidR="00B921E1" w:rsidRPr="000E781E">
          <w:rPr>
            <w:rStyle w:val="a4"/>
            <w:noProof/>
          </w:rPr>
          <w:t>接口设计</w:t>
        </w:r>
        <w:r w:rsidR="00B921E1">
          <w:rPr>
            <w:noProof/>
            <w:webHidden/>
          </w:rPr>
          <w:tab/>
        </w:r>
        <w:r w:rsidR="00B921E1">
          <w:rPr>
            <w:noProof/>
            <w:webHidden/>
          </w:rPr>
          <w:fldChar w:fldCharType="begin"/>
        </w:r>
        <w:r w:rsidR="00B921E1">
          <w:rPr>
            <w:noProof/>
            <w:webHidden/>
          </w:rPr>
          <w:instrText xml:space="preserve"> PAGEREF _Toc3724956 \h </w:instrText>
        </w:r>
        <w:r w:rsidR="00B921E1">
          <w:rPr>
            <w:noProof/>
            <w:webHidden/>
          </w:rPr>
        </w:r>
        <w:r w:rsidR="00B921E1">
          <w:rPr>
            <w:noProof/>
            <w:webHidden/>
          </w:rPr>
          <w:fldChar w:fldCharType="separate"/>
        </w:r>
        <w:r w:rsidR="00D00C65">
          <w:rPr>
            <w:noProof/>
            <w:webHidden/>
          </w:rPr>
          <w:t>22</w:t>
        </w:r>
        <w:r w:rsidR="00B921E1">
          <w:rPr>
            <w:noProof/>
            <w:webHidden/>
          </w:rPr>
          <w:fldChar w:fldCharType="end"/>
        </w:r>
      </w:hyperlink>
    </w:p>
    <w:p w14:paraId="2C10A099" w14:textId="4A679E13" w:rsidR="00B921E1" w:rsidRDefault="00A20880" w:rsidP="00B921E1">
      <w:pPr>
        <w:pStyle w:val="TOC1"/>
        <w:ind w:firstLine="480"/>
        <w:rPr>
          <w:rFonts w:asciiTheme="minorHAnsi" w:eastAsiaTheme="minorEastAsia" w:hAnsiTheme="minorHAnsi"/>
          <w:color w:val="auto"/>
          <w:sz w:val="21"/>
        </w:rPr>
      </w:pPr>
      <w:hyperlink w:anchor="_Toc3724957" w:history="1">
        <w:r w:rsidR="00B921E1" w:rsidRPr="000E781E">
          <w:rPr>
            <w:rStyle w:val="a4"/>
          </w:rPr>
          <w:t>第五章</w:t>
        </w:r>
        <w:r w:rsidR="00B921E1" w:rsidRPr="000E781E">
          <w:rPr>
            <w:rStyle w:val="a4"/>
          </w:rPr>
          <w:t xml:space="preserve"> </w:t>
        </w:r>
        <w:r w:rsidR="00B921E1" w:rsidRPr="000E781E">
          <w:rPr>
            <w:rStyle w:val="a4"/>
          </w:rPr>
          <w:t>社交网络在线情感分析以及股价预测的算法设计</w:t>
        </w:r>
        <w:r w:rsidR="00B921E1">
          <w:rPr>
            <w:webHidden/>
          </w:rPr>
          <w:tab/>
        </w:r>
        <w:r w:rsidR="00B921E1">
          <w:rPr>
            <w:webHidden/>
          </w:rPr>
          <w:fldChar w:fldCharType="begin"/>
        </w:r>
        <w:r w:rsidR="00B921E1">
          <w:rPr>
            <w:webHidden/>
          </w:rPr>
          <w:instrText xml:space="preserve"> PAGEREF _Toc3724957 \h </w:instrText>
        </w:r>
        <w:r w:rsidR="00B921E1">
          <w:rPr>
            <w:webHidden/>
          </w:rPr>
        </w:r>
        <w:r w:rsidR="00B921E1">
          <w:rPr>
            <w:webHidden/>
          </w:rPr>
          <w:fldChar w:fldCharType="separate"/>
        </w:r>
        <w:r w:rsidR="00D00C65">
          <w:rPr>
            <w:webHidden/>
          </w:rPr>
          <w:t>23</w:t>
        </w:r>
        <w:r w:rsidR="00B921E1">
          <w:rPr>
            <w:webHidden/>
          </w:rPr>
          <w:fldChar w:fldCharType="end"/>
        </w:r>
      </w:hyperlink>
    </w:p>
    <w:p w14:paraId="14EDDE82" w14:textId="100AF10E" w:rsidR="00B921E1" w:rsidRDefault="00A20880" w:rsidP="00B921E1">
      <w:pPr>
        <w:pStyle w:val="TOC2"/>
        <w:spacing w:line="400" w:lineRule="exact"/>
        <w:ind w:left="480" w:firstLine="480"/>
        <w:rPr>
          <w:rFonts w:asciiTheme="minorHAnsi" w:eastAsiaTheme="minorEastAsia" w:hAnsiTheme="minorHAnsi"/>
          <w:noProof/>
          <w:sz w:val="21"/>
        </w:rPr>
      </w:pPr>
      <w:hyperlink w:anchor="_Toc3724958" w:history="1">
        <w:r w:rsidR="00B921E1" w:rsidRPr="000E781E">
          <w:rPr>
            <w:rStyle w:val="a4"/>
            <w:noProof/>
          </w:rPr>
          <w:t xml:space="preserve">5.1 </w:t>
        </w:r>
        <w:r w:rsidR="00B921E1" w:rsidRPr="000E781E">
          <w:rPr>
            <w:rStyle w:val="a4"/>
            <w:noProof/>
          </w:rPr>
          <w:t>模型的建立</w:t>
        </w:r>
        <w:r w:rsidR="00B921E1">
          <w:rPr>
            <w:noProof/>
            <w:webHidden/>
          </w:rPr>
          <w:tab/>
        </w:r>
        <w:r w:rsidR="00B921E1">
          <w:rPr>
            <w:noProof/>
            <w:webHidden/>
          </w:rPr>
          <w:fldChar w:fldCharType="begin"/>
        </w:r>
        <w:r w:rsidR="00B921E1">
          <w:rPr>
            <w:noProof/>
            <w:webHidden/>
          </w:rPr>
          <w:instrText xml:space="preserve"> PAGEREF _Toc3724958 \h </w:instrText>
        </w:r>
        <w:r w:rsidR="00B921E1">
          <w:rPr>
            <w:noProof/>
            <w:webHidden/>
          </w:rPr>
        </w:r>
        <w:r w:rsidR="00B921E1">
          <w:rPr>
            <w:noProof/>
            <w:webHidden/>
          </w:rPr>
          <w:fldChar w:fldCharType="separate"/>
        </w:r>
        <w:r w:rsidR="00D00C65">
          <w:rPr>
            <w:noProof/>
            <w:webHidden/>
          </w:rPr>
          <w:t>23</w:t>
        </w:r>
        <w:r w:rsidR="00B921E1">
          <w:rPr>
            <w:noProof/>
            <w:webHidden/>
          </w:rPr>
          <w:fldChar w:fldCharType="end"/>
        </w:r>
      </w:hyperlink>
    </w:p>
    <w:p w14:paraId="047DDB4D" w14:textId="1CCD60CE" w:rsidR="00B921E1" w:rsidRDefault="00A20880" w:rsidP="00B921E1">
      <w:pPr>
        <w:pStyle w:val="TOC3"/>
        <w:spacing w:line="400" w:lineRule="exact"/>
        <w:ind w:left="960" w:firstLine="480"/>
        <w:rPr>
          <w:rFonts w:asciiTheme="minorHAnsi" w:eastAsiaTheme="minorEastAsia" w:hAnsiTheme="minorHAnsi"/>
          <w:noProof/>
          <w:sz w:val="21"/>
        </w:rPr>
      </w:pPr>
      <w:hyperlink w:anchor="_Toc3724959" w:history="1">
        <w:r w:rsidR="00B921E1" w:rsidRPr="000E781E">
          <w:rPr>
            <w:rStyle w:val="a4"/>
            <w:noProof/>
          </w:rPr>
          <w:t xml:space="preserve">5.1.1 </w:t>
        </w:r>
        <w:r w:rsidR="00B921E1" w:rsidRPr="000E781E">
          <w:rPr>
            <w:rStyle w:val="a4"/>
            <w:noProof/>
          </w:rPr>
          <w:t>词袋模型</w:t>
        </w:r>
        <w:r w:rsidR="00B921E1">
          <w:rPr>
            <w:noProof/>
            <w:webHidden/>
          </w:rPr>
          <w:tab/>
        </w:r>
        <w:r w:rsidR="00B921E1">
          <w:rPr>
            <w:noProof/>
            <w:webHidden/>
          </w:rPr>
          <w:fldChar w:fldCharType="begin"/>
        </w:r>
        <w:r w:rsidR="00B921E1">
          <w:rPr>
            <w:noProof/>
            <w:webHidden/>
          </w:rPr>
          <w:instrText xml:space="preserve"> PAGEREF _Toc3724959 \h </w:instrText>
        </w:r>
        <w:r w:rsidR="00B921E1">
          <w:rPr>
            <w:noProof/>
            <w:webHidden/>
          </w:rPr>
        </w:r>
        <w:r w:rsidR="00B921E1">
          <w:rPr>
            <w:noProof/>
            <w:webHidden/>
          </w:rPr>
          <w:fldChar w:fldCharType="separate"/>
        </w:r>
        <w:r w:rsidR="00D00C65">
          <w:rPr>
            <w:noProof/>
            <w:webHidden/>
          </w:rPr>
          <w:t>23</w:t>
        </w:r>
        <w:r w:rsidR="00B921E1">
          <w:rPr>
            <w:noProof/>
            <w:webHidden/>
          </w:rPr>
          <w:fldChar w:fldCharType="end"/>
        </w:r>
      </w:hyperlink>
    </w:p>
    <w:p w14:paraId="6129D894" w14:textId="5373624A" w:rsidR="00B921E1" w:rsidRDefault="00A20880" w:rsidP="00B921E1">
      <w:pPr>
        <w:pStyle w:val="TOC3"/>
        <w:spacing w:line="400" w:lineRule="exact"/>
        <w:ind w:left="960" w:firstLine="480"/>
        <w:rPr>
          <w:rFonts w:asciiTheme="minorHAnsi" w:eastAsiaTheme="minorEastAsia" w:hAnsiTheme="minorHAnsi"/>
          <w:noProof/>
          <w:sz w:val="21"/>
        </w:rPr>
      </w:pPr>
      <w:hyperlink w:anchor="_Toc3724961" w:history="1">
        <w:r w:rsidR="00B921E1" w:rsidRPr="000E781E">
          <w:rPr>
            <w:rStyle w:val="a4"/>
            <w:noProof/>
          </w:rPr>
          <w:t>5.1.3 CBOW</w:t>
        </w:r>
        <w:r w:rsidR="00B921E1" w:rsidRPr="000E781E">
          <w:rPr>
            <w:rStyle w:val="a4"/>
            <w:noProof/>
          </w:rPr>
          <w:t>模型</w:t>
        </w:r>
        <w:r w:rsidR="00B921E1">
          <w:rPr>
            <w:noProof/>
            <w:webHidden/>
          </w:rPr>
          <w:tab/>
        </w:r>
        <w:r w:rsidR="00B921E1">
          <w:rPr>
            <w:noProof/>
            <w:webHidden/>
          </w:rPr>
          <w:fldChar w:fldCharType="begin"/>
        </w:r>
        <w:r w:rsidR="00B921E1">
          <w:rPr>
            <w:noProof/>
            <w:webHidden/>
          </w:rPr>
          <w:instrText xml:space="preserve"> PAGEREF _Toc3724961 \h </w:instrText>
        </w:r>
        <w:r w:rsidR="00B921E1">
          <w:rPr>
            <w:noProof/>
            <w:webHidden/>
          </w:rPr>
        </w:r>
        <w:r w:rsidR="00B921E1">
          <w:rPr>
            <w:noProof/>
            <w:webHidden/>
          </w:rPr>
          <w:fldChar w:fldCharType="separate"/>
        </w:r>
        <w:r w:rsidR="00D00C65">
          <w:rPr>
            <w:noProof/>
            <w:webHidden/>
          </w:rPr>
          <w:t>24</w:t>
        </w:r>
        <w:r w:rsidR="00B921E1">
          <w:rPr>
            <w:noProof/>
            <w:webHidden/>
          </w:rPr>
          <w:fldChar w:fldCharType="end"/>
        </w:r>
      </w:hyperlink>
    </w:p>
    <w:p w14:paraId="1D669509" w14:textId="5210DC87" w:rsidR="00B921E1" w:rsidRDefault="00A20880" w:rsidP="00B921E1">
      <w:pPr>
        <w:pStyle w:val="TOC3"/>
        <w:spacing w:line="400" w:lineRule="exact"/>
        <w:ind w:left="960" w:firstLine="480"/>
        <w:rPr>
          <w:rFonts w:asciiTheme="minorHAnsi" w:eastAsiaTheme="minorEastAsia" w:hAnsiTheme="minorHAnsi"/>
          <w:noProof/>
          <w:sz w:val="21"/>
        </w:rPr>
      </w:pPr>
      <w:hyperlink w:anchor="_Toc3724962" w:history="1">
        <w:r w:rsidR="00B921E1" w:rsidRPr="000E781E">
          <w:rPr>
            <w:rStyle w:val="a4"/>
            <w:noProof/>
          </w:rPr>
          <w:t>5.1.4 Skip-Gram</w:t>
        </w:r>
        <w:r w:rsidR="00B921E1" w:rsidRPr="000E781E">
          <w:rPr>
            <w:rStyle w:val="a4"/>
            <w:noProof/>
          </w:rPr>
          <w:t>模型</w:t>
        </w:r>
        <w:r w:rsidR="00B921E1">
          <w:rPr>
            <w:noProof/>
            <w:webHidden/>
          </w:rPr>
          <w:tab/>
        </w:r>
        <w:r w:rsidR="00B921E1">
          <w:rPr>
            <w:noProof/>
            <w:webHidden/>
          </w:rPr>
          <w:fldChar w:fldCharType="begin"/>
        </w:r>
        <w:r w:rsidR="00B921E1">
          <w:rPr>
            <w:noProof/>
            <w:webHidden/>
          </w:rPr>
          <w:instrText xml:space="preserve"> PAGEREF _Toc3724962 \h </w:instrText>
        </w:r>
        <w:r w:rsidR="00B921E1">
          <w:rPr>
            <w:noProof/>
            <w:webHidden/>
          </w:rPr>
        </w:r>
        <w:r w:rsidR="00B921E1">
          <w:rPr>
            <w:noProof/>
            <w:webHidden/>
          </w:rPr>
          <w:fldChar w:fldCharType="separate"/>
        </w:r>
        <w:r w:rsidR="00D00C65">
          <w:rPr>
            <w:noProof/>
            <w:webHidden/>
          </w:rPr>
          <w:t>24</w:t>
        </w:r>
        <w:r w:rsidR="00B921E1">
          <w:rPr>
            <w:noProof/>
            <w:webHidden/>
          </w:rPr>
          <w:fldChar w:fldCharType="end"/>
        </w:r>
      </w:hyperlink>
    </w:p>
    <w:p w14:paraId="037049FF" w14:textId="64BF90AD" w:rsidR="00B921E1" w:rsidRDefault="00A20880" w:rsidP="00B921E1">
      <w:pPr>
        <w:pStyle w:val="TOC2"/>
        <w:spacing w:line="400" w:lineRule="exact"/>
        <w:ind w:left="480" w:firstLine="480"/>
        <w:rPr>
          <w:rFonts w:asciiTheme="minorHAnsi" w:eastAsiaTheme="minorEastAsia" w:hAnsiTheme="minorHAnsi"/>
          <w:noProof/>
          <w:sz w:val="21"/>
        </w:rPr>
      </w:pPr>
      <w:hyperlink w:anchor="_Toc3724963" w:history="1">
        <w:r w:rsidR="00B921E1" w:rsidRPr="000E781E">
          <w:rPr>
            <w:rStyle w:val="a4"/>
            <w:noProof/>
          </w:rPr>
          <w:t xml:space="preserve">5.2 </w:t>
        </w:r>
        <w:r w:rsidR="00B921E1" w:rsidRPr="000E781E">
          <w:rPr>
            <w:rStyle w:val="a4"/>
            <w:noProof/>
          </w:rPr>
          <w:t>模型的计算</w:t>
        </w:r>
        <w:r w:rsidR="00B921E1">
          <w:rPr>
            <w:noProof/>
            <w:webHidden/>
          </w:rPr>
          <w:tab/>
        </w:r>
        <w:r w:rsidR="00B921E1">
          <w:rPr>
            <w:noProof/>
            <w:webHidden/>
          </w:rPr>
          <w:fldChar w:fldCharType="begin"/>
        </w:r>
        <w:r w:rsidR="00B921E1">
          <w:rPr>
            <w:noProof/>
            <w:webHidden/>
          </w:rPr>
          <w:instrText xml:space="preserve"> PAGEREF _Toc3724963 \h </w:instrText>
        </w:r>
        <w:r w:rsidR="00B921E1">
          <w:rPr>
            <w:noProof/>
            <w:webHidden/>
          </w:rPr>
        </w:r>
        <w:r w:rsidR="00B921E1">
          <w:rPr>
            <w:noProof/>
            <w:webHidden/>
          </w:rPr>
          <w:fldChar w:fldCharType="separate"/>
        </w:r>
        <w:r w:rsidR="00D00C65">
          <w:rPr>
            <w:noProof/>
            <w:webHidden/>
          </w:rPr>
          <w:t>24</w:t>
        </w:r>
        <w:r w:rsidR="00B921E1">
          <w:rPr>
            <w:noProof/>
            <w:webHidden/>
          </w:rPr>
          <w:fldChar w:fldCharType="end"/>
        </w:r>
      </w:hyperlink>
    </w:p>
    <w:p w14:paraId="05D3794E" w14:textId="359D7E77" w:rsidR="00B921E1" w:rsidRDefault="00A20880" w:rsidP="00B921E1">
      <w:pPr>
        <w:pStyle w:val="TOC3"/>
        <w:spacing w:line="400" w:lineRule="exact"/>
        <w:ind w:left="960" w:firstLine="480"/>
        <w:rPr>
          <w:rFonts w:asciiTheme="minorHAnsi" w:eastAsiaTheme="minorEastAsia" w:hAnsiTheme="minorHAnsi"/>
          <w:noProof/>
          <w:sz w:val="21"/>
        </w:rPr>
      </w:pPr>
      <w:hyperlink w:anchor="_Toc3724964" w:history="1">
        <w:r w:rsidR="00B921E1" w:rsidRPr="000E781E">
          <w:rPr>
            <w:rStyle w:val="a4"/>
            <w:noProof/>
          </w:rPr>
          <w:t>5.2.1 PCA/TF-IDF</w:t>
        </w:r>
        <w:r w:rsidR="00B921E1">
          <w:rPr>
            <w:noProof/>
            <w:webHidden/>
          </w:rPr>
          <w:tab/>
        </w:r>
        <w:r w:rsidR="00B921E1">
          <w:rPr>
            <w:noProof/>
            <w:webHidden/>
          </w:rPr>
          <w:fldChar w:fldCharType="begin"/>
        </w:r>
        <w:r w:rsidR="00B921E1">
          <w:rPr>
            <w:noProof/>
            <w:webHidden/>
          </w:rPr>
          <w:instrText xml:space="preserve"> PAGEREF _Toc3724964 \h </w:instrText>
        </w:r>
        <w:r w:rsidR="00B921E1">
          <w:rPr>
            <w:noProof/>
            <w:webHidden/>
          </w:rPr>
        </w:r>
        <w:r w:rsidR="00B921E1">
          <w:rPr>
            <w:noProof/>
            <w:webHidden/>
          </w:rPr>
          <w:fldChar w:fldCharType="separate"/>
        </w:r>
        <w:r w:rsidR="00D00C65">
          <w:rPr>
            <w:noProof/>
            <w:webHidden/>
          </w:rPr>
          <w:t>24</w:t>
        </w:r>
        <w:r w:rsidR="00B921E1">
          <w:rPr>
            <w:noProof/>
            <w:webHidden/>
          </w:rPr>
          <w:fldChar w:fldCharType="end"/>
        </w:r>
      </w:hyperlink>
    </w:p>
    <w:p w14:paraId="1CE16B9F" w14:textId="64D43A16" w:rsidR="00B921E1" w:rsidRDefault="00A20880" w:rsidP="00B921E1">
      <w:pPr>
        <w:pStyle w:val="TOC3"/>
        <w:spacing w:line="400" w:lineRule="exact"/>
        <w:ind w:left="960" w:firstLine="480"/>
        <w:rPr>
          <w:rFonts w:asciiTheme="minorHAnsi" w:eastAsiaTheme="minorEastAsia" w:hAnsiTheme="minorHAnsi"/>
          <w:noProof/>
          <w:sz w:val="21"/>
        </w:rPr>
      </w:pPr>
      <w:hyperlink w:anchor="_Toc3724965" w:history="1">
        <w:r w:rsidR="00B921E1" w:rsidRPr="000E781E">
          <w:rPr>
            <w:rStyle w:val="a4"/>
            <w:noProof/>
          </w:rPr>
          <w:t>5.2.2 Hierarchical Softmax</w:t>
        </w:r>
        <w:r w:rsidR="00B921E1">
          <w:rPr>
            <w:noProof/>
            <w:webHidden/>
          </w:rPr>
          <w:tab/>
        </w:r>
        <w:r w:rsidR="00B921E1">
          <w:rPr>
            <w:noProof/>
            <w:webHidden/>
          </w:rPr>
          <w:fldChar w:fldCharType="begin"/>
        </w:r>
        <w:r w:rsidR="00B921E1">
          <w:rPr>
            <w:noProof/>
            <w:webHidden/>
          </w:rPr>
          <w:instrText xml:space="preserve"> PAGEREF _Toc3724965 \h </w:instrText>
        </w:r>
        <w:r w:rsidR="00B921E1">
          <w:rPr>
            <w:noProof/>
            <w:webHidden/>
          </w:rPr>
        </w:r>
        <w:r w:rsidR="00B921E1">
          <w:rPr>
            <w:noProof/>
            <w:webHidden/>
          </w:rPr>
          <w:fldChar w:fldCharType="separate"/>
        </w:r>
        <w:r w:rsidR="00D00C65">
          <w:rPr>
            <w:noProof/>
            <w:webHidden/>
          </w:rPr>
          <w:t>25</w:t>
        </w:r>
        <w:r w:rsidR="00B921E1">
          <w:rPr>
            <w:noProof/>
            <w:webHidden/>
          </w:rPr>
          <w:fldChar w:fldCharType="end"/>
        </w:r>
      </w:hyperlink>
    </w:p>
    <w:p w14:paraId="0EEA74C7" w14:textId="794B8663" w:rsidR="00B921E1" w:rsidRDefault="00A20880" w:rsidP="00B921E1">
      <w:pPr>
        <w:pStyle w:val="TOC2"/>
        <w:spacing w:line="400" w:lineRule="exact"/>
        <w:ind w:left="480" w:firstLine="480"/>
        <w:rPr>
          <w:rFonts w:asciiTheme="minorHAnsi" w:eastAsiaTheme="minorEastAsia" w:hAnsiTheme="minorHAnsi"/>
          <w:noProof/>
          <w:sz w:val="21"/>
        </w:rPr>
      </w:pPr>
      <w:hyperlink w:anchor="_Toc3724966" w:history="1">
        <w:r w:rsidR="00B921E1" w:rsidRPr="000E781E">
          <w:rPr>
            <w:rStyle w:val="a4"/>
            <w:noProof/>
          </w:rPr>
          <w:t xml:space="preserve">5.3 </w:t>
        </w:r>
        <w:r w:rsidR="00B921E1" w:rsidRPr="000E781E">
          <w:rPr>
            <w:rStyle w:val="a4"/>
            <w:noProof/>
          </w:rPr>
          <w:t>在线</w:t>
        </w:r>
        <w:r w:rsidR="00B921E1" w:rsidRPr="000E781E">
          <w:rPr>
            <w:rStyle w:val="a4"/>
            <w:noProof/>
          </w:rPr>
          <w:t>SVM</w:t>
        </w:r>
        <w:r w:rsidR="00B921E1" w:rsidRPr="000E781E">
          <w:rPr>
            <w:rStyle w:val="a4"/>
            <w:noProof/>
          </w:rPr>
          <w:t>算法的设计</w:t>
        </w:r>
        <w:r w:rsidR="00B921E1">
          <w:rPr>
            <w:noProof/>
            <w:webHidden/>
          </w:rPr>
          <w:tab/>
        </w:r>
        <w:r w:rsidR="00B921E1">
          <w:rPr>
            <w:noProof/>
            <w:webHidden/>
          </w:rPr>
          <w:fldChar w:fldCharType="begin"/>
        </w:r>
        <w:r w:rsidR="00B921E1">
          <w:rPr>
            <w:noProof/>
            <w:webHidden/>
          </w:rPr>
          <w:instrText xml:space="preserve"> PAGEREF _Toc3724966 \h </w:instrText>
        </w:r>
        <w:r w:rsidR="00B921E1">
          <w:rPr>
            <w:noProof/>
            <w:webHidden/>
          </w:rPr>
        </w:r>
        <w:r w:rsidR="00B921E1">
          <w:rPr>
            <w:noProof/>
            <w:webHidden/>
          </w:rPr>
          <w:fldChar w:fldCharType="separate"/>
        </w:r>
        <w:r w:rsidR="00D00C65">
          <w:rPr>
            <w:noProof/>
            <w:webHidden/>
          </w:rPr>
          <w:t>28</w:t>
        </w:r>
        <w:r w:rsidR="00B921E1">
          <w:rPr>
            <w:noProof/>
            <w:webHidden/>
          </w:rPr>
          <w:fldChar w:fldCharType="end"/>
        </w:r>
      </w:hyperlink>
    </w:p>
    <w:p w14:paraId="538EAABE" w14:textId="0CAD08B3" w:rsidR="00B921E1" w:rsidRDefault="00A20880" w:rsidP="00B921E1">
      <w:pPr>
        <w:pStyle w:val="TOC3"/>
        <w:spacing w:line="400" w:lineRule="exact"/>
        <w:ind w:left="960" w:firstLine="480"/>
        <w:rPr>
          <w:rFonts w:asciiTheme="minorHAnsi" w:eastAsiaTheme="minorEastAsia" w:hAnsiTheme="minorHAnsi"/>
          <w:noProof/>
          <w:sz w:val="21"/>
        </w:rPr>
      </w:pPr>
      <w:hyperlink w:anchor="_Toc3724967" w:history="1">
        <w:r w:rsidR="00B921E1" w:rsidRPr="000E781E">
          <w:rPr>
            <w:rStyle w:val="a4"/>
            <w:noProof/>
          </w:rPr>
          <w:t xml:space="preserve">5.3.1 </w:t>
        </w:r>
        <w:r w:rsidR="00B921E1" w:rsidRPr="000E781E">
          <w:rPr>
            <w:rStyle w:val="a4"/>
            <w:noProof/>
          </w:rPr>
          <w:t>改进的</w:t>
        </w:r>
        <w:r w:rsidR="00B921E1" w:rsidRPr="000E781E">
          <w:rPr>
            <w:rStyle w:val="a4"/>
            <w:noProof/>
          </w:rPr>
          <w:t>Online SVM</w:t>
        </w:r>
        <w:r w:rsidR="00B921E1" w:rsidRPr="000E781E">
          <w:rPr>
            <w:rStyle w:val="a4"/>
            <w:noProof/>
          </w:rPr>
          <w:t>的设计</w:t>
        </w:r>
        <w:r w:rsidR="00B921E1">
          <w:rPr>
            <w:noProof/>
            <w:webHidden/>
          </w:rPr>
          <w:tab/>
        </w:r>
        <w:r w:rsidR="00B921E1">
          <w:rPr>
            <w:noProof/>
            <w:webHidden/>
          </w:rPr>
          <w:fldChar w:fldCharType="begin"/>
        </w:r>
        <w:r w:rsidR="00B921E1">
          <w:rPr>
            <w:noProof/>
            <w:webHidden/>
          </w:rPr>
          <w:instrText xml:space="preserve"> PAGEREF _Toc3724967 \h </w:instrText>
        </w:r>
        <w:r w:rsidR="00B921E1">
          <w:rPr>
            <w:noProof/>
            <w:webHidden/>
          </w:rPr>
        </w:r>
        <w:r w:rsidR="00B921E1">
          <w:rPr>
            <w:noProof/>
            <w:webHidden/>
          </w:rPr>
          <w:fldChar w:fldCharType="separate"/>
        </w:r>
        <w:r w:rsidR="00D00C65">
          <w:rPr>
            <w:noProof/>
            <w:webHidden/>
          </w:rPr>
          <w:t>28</w:t>
        </w:r>
        <w:r w:rsidR="00B921E1">
          <w:rPr>
            <w:noProof/>
            <w:webHidden/>
          </w:rPr>
          <w:fldChar w:fldCharType="end"/>
        </w:r>
      </w:hyperlink>
    </w:p>
    <w:p w14:paraId="23391A8F" w14:textId="0461D72A" w:rsidR="00B921E1" w:rsidRDefault="00A20880" w:rsidP="00B921E1">
      <w:pPr>
        <w:pStyle w:val="TOC3"/>
        <w:spacing w:line="400" w:lineRule="exact"/>
        <w:ind w:left="960" w:firstLine="480"/>
        <w:rPr>
          <w:rFonts w:asciiTheme="minorHAnsi" w:eastAsiaTheme="minorEastAsia" w:hAnsiTheme="minorHAnsi"/>
          <w:noProof/>
          <w:sz w:val="21"/>
        </w:rPr>
      </w:pPr>
      <w:hyperlink w:anchor="_Toc3724968" w:history="1">
        <w:r w:rsidR="00B921E1" w:rsidRPr="000E781E">
          <w:rPr>
            <w:rStyle w:val="a4"/>
            <w:noProof/>
          </w:rPr>
          <w:t xml:space="preserve">5.3.2 </w:t>
        </w:r>
        <w:r w:rsidR="00B921E1" w:rsidRPr="000E781E">
          <w:rPr>
            <w:rStyle w:val="a4"/>
            <w:noProof/>
          </w:rPr>
          <w:t>动态淘汰策略的</w:t>
        </w:r>
        <w:r w:rsidR="00B921E1" w:rsidRPr="000E781E">
          <w:rPr>
            <w:rStyle w:val="a4"/>
            <w:noProof/>
          </w:rPr>
          <w:t>Online SVM</w:t>
        </w:r>
        <w:r w:rsidR="00B921E1" w:rsidRPr="000E781E">
          <w:rPr>
            <w:rStyle w:val="a4"/>
            <w:noProof/>
          </w:rPr>
          <w:t>算法实现</w:t>
        </w:r>
        <w:r w:rsidR="00B921E1">
          <w:rPr>
            <w:noProof/>
            <w:webHidden/>
          </w:rPr>
          <w:tab/>
        </w:r>
        <w:r w:rsidR="00B921E1">
          <w:rPr>
            <w:noProof/>
            <w:webHidden/>
          </w:rPr>
          <w:fldChar w:fldCharType="begin"/>
        </w:r>
        <w:r w:rsidR="00B921E1">
          <w:rPr>
            <w:noProof/>
            <w:webHidden/>
          </w:rPr>
          <w:instrText xml:space="preserve"> PAGEREF _Toc3724968 \h </w:instrText>
        </w:r>
        <w:r w:rsidR="00B921E1">
          <w:rPr>
            <w:noProof/>
            <w:webHidden/>
          </w:rPr>
        </w:r>
        <w:r w:rsidR="00B921E1">
          <w:rPr>
            <w:noProof/>
            <w:webHidden/>
          </w:rPr>
          <w:fldChar w:fldCharType="separate"/>
        </w:r>
        <w:r w:rsidR="00D00C65">
          <w:rPr>
            <w:noProof/>
            <w:webHidden/>
          </w:rPr>
          <w:t>30</w:t>
        </w:r>
        <w:r w:rsidR="00B921E1">
          <w:rPr>
            <w:noProof/>
            <w:webHidden/>
          </w:rPr>
          <w:fldChar w:fldCharType="end"/>
        </w:r>
      </w:hyperlink>
    </w:p>
    <w:p w14:paraId="60BCAA20" w14:textId="57FCB6B8" w:rsidR="00B921E1" w:rsidRDefault="00A20880" w:rsidP="00B921E1">
      <w:pPr>
        <w:pStyle w:val="TOC3"/>
        <w:spacing w:line="400" w:lineRule="exact"/>
        <w:ind w:left="960" w:firstLine="480"/>
        <w:rPr>
          <w:rFonts w:asciiTheme="minorHAnsi" w:eastAsiaTheme="minorEastAsia" w:hAnsiTheme="minorHAnsi"/>
          <w:noProof/>
          <w:sz w:val="21"/>
        </w:rPr>
      </w:pPr>
      <w:hyperlink w:anchor="_Toc3724969" w:history="1">
        <w:r w:rsidR="00B921E1" w:rsidRPr="000E781E">
          <w:rPr>
            <w:rStyle w:val="a4"/>
            <w:noProof/>
          </w:rPr>
          <w:t>5.3.3 Passive Aggressive SVM</w:t>
        </w:r>
        <w:r w:rsidR="00B921E1" w:rsidRPr="000E781E">
          <w:rPr>
            <w:rStyle w:val="a4"/>
            <w:noProof/>
          </w:rPr>
          <w:t>算法的设计</w:t>
        </w:r>
        <w:r w:rsidR="00B921E1">
          <w:rPr>
            <w:noProof/>
            <w:webHidden/>
          </w:rPr>
          <w:tab/>
        </w:r>
        <w:r w:rsidR="00B921E1">
          <w:rPr>
            <w:noProof/>
            <w:webHidden/>
          </w:rPr>
          <w:fldChar w:fldCharType="begin"/>
        </w:r>
        <w:r w:rsidR="00B921E1">
          <w:rPr>
            <w:noProof/>
            <w:webHidden/>
          </w:rPr>
          <w:instrText xml:space="preserve"> PAGEREF _Toc3724969 \h </w:instrText>
        </w:r>
        <w:r w:rsidR="00B921E1">
          <w:rPr>
            <w:noProof/>
            <w:webHidden/>
          </w:rPr>
        </w:r>
        <w:r w:rsidR="00B921E1">
          <w:rPr>
            <w:noProof/>
            <w:webHidden/>
          </w:rPr>
          <w:fldChar w:fldCharType="separate"/>
        </w:r>
        <w:r w:rsidR="00D00C65">
          <w:rPr>
            <w:noProof/>
            <w:webHidden/>
          </w:rPr>
          <w:t>34</w:t>
        </w:r>
        <w:r w:rsidR="00B921E1">
          <w:rPr>
            <w:noProof/>
            <w:webHidden/>
          </w:rPr>
          <w:fldChar w:fldCharType="end"/>
        </w:r>
      </w:hyperlink>
    </w:p>
    <w:p w14:paraId="40D78716" w14:textId="6B3F8664" w:rsidR="00B921E1" w:rsidRDefault="00A20880" w:rsidP="00B921E1">
      <w:pPr>
        <w:pStyle w:val="TOC2"/>
        <w:spacing w:line="400" w:lineRule="exact"/>
        <w:ind w:left="480" w:firstLine="480"/>
        <w:rPr>
          <w:rFonts w:asciiTheme="minorHAnsi" w:eastAsiaTheme="minorEastAsia" w:hAnsiTheme="minorHAnsi"/>
          <w:noProof/>
          <w:sz w:val="21"/>
        </w:rPr>
      </w:pPr>
      <w:hyperlink w:anchor="_Toc3724970" w:history="1">
        <w:r w:rsidR="00B921E1" w:rsidRPr="000E781E">
          <w:rPr>
            <w:rStyle w:val="a4"/>
            <w:noProof/>
          </w:rPr>
          <w:t xml:space="preserve">5.4 </w:t>
        </w:r>
        <w:r w:rsidR="00B921E1" w:rsidRPr="000E781E">
          <w:rPr>
            <w:rStyle w:val="a4"/>
            <w:noProof/>
          </w:rPr>
          <w:t>基于时间序列的股价分析</w:t>
        </w:r>
        <w:r w:rsidR="00B921E1">
          <w:rPr>
            <w:noProof/>
            <w:webHidden/>
          </w:rPr>
          <w:tab/>
        </w:r>
        <w:r w:rsidR="00B921E1">
          <w:rPr>
            <w:noProof/>
            <w:webHidden/>
          </w:rPr>
          <w:fldChar w:fldCharType="begin"/>
        </w:r>
        <w:r w:rsidR="00B921E1">
          <w:rPr>
            <w:noProof/>
            <w:webHidden/>
          </w:rPr>
          <w:instrText xml:space="preserve"> PAGEREF _Toc3724970 \h </w:instrText>
        </w:r>
        <w:r w:rsidR="00B921E1">
          <w:rPr>
            <w:noProof/>
            <w:webHidden/>
          </w:rPr>
        </w:r>
        <w:r w:rsidR="00B921E1">
          <w:rPr>
            <w:noProof/>
            <w:webHidden/>
          </w:rPr>
          <w:fldChar w:fldCharType="separate"/>
        </w:r>
        <w:r w:rsidR="00D00C65">
          <w:rPr>
            <w:noProof/>
            <w:webHidden/>
          </w:rPr>
          <w:t>35</w:t>
        </w:r>
        <w:r w:rsidR="00B921E1">
          <w:rPr>
            <w:noProof/>
            <w:webHidden/>
          </w:rPr>
          <w:fldChar w:fldCharType="end"/>
        </w:r>
      </w:hyperlink>
    </w:p>
    <w:p w14:paraId="27661B54" w14:textId="2C7443EB" w:rsidR="00B921E1" w:rsidRDefault="00A20880" w:rsidP="00B921E1">
      <w:pPr>
        <w:pStyle w:val="TOC1"/>
        <w:ind w:firstLine="480"/>
        <w:rPr>
          <w:rFonts w:asciiTheme="minorHAnsi" w:eastAsiaTheme="minorEastAsia" w:hAnsiTheme="minorHAnsi"/>
          <w:color w:val="auto"/>
          <w:sz w:val="21"/>
        </w:rPr>
      </w:pPr>
      <w:hyperlink w:anchor="_Toc3724971" w:history="1">
        <w:r w:rsidR="00B921E1" w:rsidRPr="000E781E">
          <w:rPr>
            <w:rStyle w:val="a4"/>
          </w:rPr>
          <w:t>第六章</w:t>
        </w:r>
        <w:r w:rsidR="00B921E1" w:rsidRPr="000E781E">
          <w:rPr>
            <w:rStyle w:val="a4"/>
          </w:rPr>
          <w:t xml:space="preserve"> </w:t>
        </w:r>
        <w:r w:rsidR="00B921E1" w:rsidRPr="000E781E">
          <w:rPr>
            <w:rStyle w:val="a4"/>
          </w:rPr>
          <w:t>算法的评估</w:t>
        </w:r>
        <w:r w:rsidR="00B921E1">
          <w:rPr>
            <w:webHidden/>
          </w:rPr>
          <w:tab/>
        </w:r>
        <w:r w:rsidR="00B921E1">
          <w:rPr>
            <w:webHidden/>
          </w:rPr>
          <w:fldChar w:fldCharType="begin"/>
        </w:r>
        <w:r w:rsidR="00B921E1">
          <w:rPr>
            <w:webHidden/>
          </w:rPr>
          <w:instrText xml:space="preserve"> PAGEREF _Toc3724971 \h </w:instrText>
        </w:r>
        <w:r w:rsidR="00B921E1">
          <w:rPr>
            <w:webHidden/>
          </w:rPr>
        </w:r>
        <w:r w:rsidR="00B921E1">
          <w:rPr>
            <w:webHidden/>
          </w:rPr>
          <w:fldChar w:fldCharType="separate"/>
        </w:r>
        <w:r w:rsidR="00D00C65">
          <w:rPr>
            <w:webHidden/>
          </w:rPr>
          <w:t>39</w:t>
        </w:r>
        <w:r w:rsidR="00B921E1">
          <w:rPr>
            <w:webHidden/>
          </w:rPr>
          <w:fldChar w:fldCharType="end"/>
        </w:r>
      </w:hyperlink>
    </w:p>
    <w:p w14:paraId="1333322C" w14:textId="52D46AB5" w:rsidR="00B921E1" w:rsidRDefault="00A20880" w:rsidP="00B921E1">
      <w:pPr>
        <w:pStyle w:val="TOC2"/>
        <w:spacing w:line="400" w:lineRule="exact"/>
        <w:ind w:left="480" w:firstLine="480"/>
        <w:rPr>
          <w:rFonts w:asciiTheme="minorHAnsi" w:eastAsiaTheme="minorEastAsia" w:hAnsiTheme="minorHAnsi"/>
          <w:noProof/>
          <w:sz w:val="21"/>
        </w:rPr>
      </w:pPr>
      <w:hyperlink w:anchor="_Toc3724972" w:history="1">
        <w:r w:rsidR="00B921E1" w:rsidRPr="000E781E">
          <w:rPr>
            <w:rStyle w:val="a4"/>
            <w:noProof/>
          </w:rPr>
          <w:t xml:space="preserve">6.1 </w:t>
        </w:r>
        <w:r w:rsidR="00B921E1" w:rsidRPr="000E781E">
          <w:rPr>
            <w:rStyle w:val="a4"/>
            <w:noProof/>
          </w:rPr>
          <w:t>数据集来源</w:t>
        </w:r>
        <w:r w:rsidR="00B921E1">
          <w:rPr>
            <w:noProof/>
            <w:webHidden/>
          </w:rPr>
          <w:tab/>
        </w:r>
        <w:r w:rsidR="00B921E1">
          <w:rPr>
            <w:noProof/>
            <w:webHidden/>
          </w:rPr>
          <w:fldChar w:fldCharType="begin"/>
        </w:r>
        <w:r w:rsidR="00B921E1">
          <w:rPr>
            <w:noProof/>
            <w:webHidden/>
          </w:rPr>
          <w:instrText xml:space="preserve"> PAGEREF _Toc3724972 \h </w:instrText>
        </w:r>
        <w:r w:rsidR="00B921E1">
          <w:rPr>
            <w:noProof/>
            <w:webHidden/>
          </w:rPr>
        </w:r>
        <w:r w:rsidR="00B921E1">
          <w:rPr>
            <w:noProof/>
            <w:webHidden/>
          </w:rPr>
          <w:fldChar w:fldCharType="separate"/>
        </w:r>
        <w:r w:rsidR="00D00C65">
          <w:rPr>
            <w:noProof/>
            <w:webHidden/>
          </w:rPr>
          <w:t>39</w:t>
        </w:r>
        <w:r w:rsidR="00B921E1">
          <w:rPr>
            <w:noProof/>
            <w:webHidden/>
          </w:rPr>
          <w:fldChar w:fldCharType="end"/>
        </w:r>
      </w:hyperlink>
    </w:p>
    <w:p w14:paraId="2E186E7E" w14:textId="5C965AA0" w:rsidR="00B921E1" w:rsidRDefault="00A20880" w:rsidP="00B921E1">
      <w:pPr>
        <w:pStyle w:val="TOC3"/>
        <w:spacing w:line="400" w:lineRule="exact"/>
        <w:ind w:left="960" w:firstLine="480"/>
        <w:rPr>
          <w:rFonts w:asciiTheme="minorHAnsi" w:eastAsiaTheme="minorEastAsia" w:hAnsiTheme="minorHAnsi"/>
          <w:noProof/>
          <w:sz w:val="21"/>
        </w:rPr>
      </w:pPr>
      <w:hyperlink w:anchor="_Toc3724973" w:history="1">
        <w:r w:rsidR="00B921E1" w:rsidRPr="000E781E">
          <w:rPr>
            <w:rStyle w:val="a4"/>
            <w:noProof/>
          </w:rPr>
          <w:t xml:space="preserve">6.1.1 </w:t>
        </w:r>
        <w:r w:rsidR="00B921E1" w:rsidRPr="000E781E">
          <w:rPr>
            <w:rStyle w:val="a4"/>
            <w:noProof/>
          </w:rPr>
          <w:t>疑影响股价的舆论评价</w:t>
        </w:r>
        <w:r w:rsidR="00B921E1">
          <w:rPr>
            <w:noProof/>
            <w:webHidden/>
          </w:rPr>
          <w:tab/>
        </w:r>
        <w:r w:rsidR="00B921E1">
          <w:rPr>
            <w:noProof/>
            <w:webHidden/>
          </w:rPr>
          <w:fldChar w:fldCharType="begin"/>
        </w:r>
        <w:r w:rsidR="00B921E1">
          <w:rPr>
            <w:noProof/>
            <w:webHidden/>
          </w:rPr>
          <w:instrText xml:space="preserve"> PAGEREF _Toc3724973 \h </w:instrText>
        </w:r>
        <w:r w:rsidR="00B921E1">
          <w:rPr>
            <w:noProof/>
            <w:webHidden/>
          </w:rPr>
        </w:r>
        <w:r w:rsidR="00B921E1">
          <w:rPr>
            <w:noProof/>
            <w:webHidden/>
          </w:rPr>
          <w:fldChar w:fldCharType="separate"/>
        </w:r>
        <w:r w:rsidR="00D00C65">
          <w:rPr>
            <w:noProof/>
            <w:webHidden/>
          </w:rPr>
          <w:t>39</w:t>
        </w:r>
        <w:r w:rsidR="00B921E1">
          <w:rPr>
            <w:noProof/>
            <w:webHidden/>
          </w:rPr>
          <w:fldChar w:fldCharType="end"/>
        </w:r>
      </w:hyperlink>
    </w:p>
    <w:p w14:paraId="7A53AD90" w14:textId="49A20C89" w:rsidR="00B921E1" w:rsidRDefault="00A20880" w:rsidP="00B921E1">
      <w:pPr>
        <w:pStyle w:val="TOC3"/>
        <w:spacing w:line="400" w:lineRule="exact"/>
        <w:ind w:left="960" w:firstLine="480"/>
        <w:rPr>
          <w:rFonts w:asciiTheme="minorHAnsi" w:eastAsiaTheme="minorEastAsia" w:hAnsiTheme="minorHAnsi"/>
          <w:noProof/>
          <w:sz w:val="21"/>
        </w:rPr>
      </w:pPr>
      <w:hyperlink w:anchor="_Toc3724974" w:history="1">
        <w:r w:rsidR="00B921E1" w:rsidRPr="000E781E">
          <w:rPr>
            <w:rStyle w:val="a4"/>
            <w:noProof/>
          </w:rPr>
          <w:t xml:space="preserve">6.1.2 </w:t>
        </w:r>
        <w:r w:rsidR="00B921E1" w:rsidRPr="000E781E">
          <w:rPr>
            <w:rStyle w:val="a4"/>
            <w:noProof/>
          </w:rPr>
          <w:t>广泛的情感评价</w:t>
        </w:r>
        <w:r w:rsidR="00B921E1">
          <w:rPr>
            <w:noProof/>
            <w:webHidden/>
          </w:rPr>
          <w:tab/>
        </w:r>
        <w:r w:rsidR="00B921E1">
          <w:rPr>
            <w:noProof/>
            <w:webHidden/>
          </w:rPr>
          <w:fldChar w:fldCharType="begin"/>
        </w:r>
        <w:r w:rsidR="00B921E1">
          <w:rPr>
            <w:noProof/>
            <w:webHidden/>
          </w:rPr>
          <w:instrText xml:space="preserve"> PAGEREF _Toc3724974 \h </w:instrText>
        </w:r>
        <w:r w:rsidR="00B921E1">
          <w:rPr>
            <w:noProof/>
            <w:webHidden/>
          </w:rPr>
        </w:r>
        <w:r w:rsidR="00B921E1">
          <w:rPr>
            <w:noProof/>
            <w:webHidden/>
          </w:rPr>
          <w:fldChar w:fldCharType="separate"/>
        </w:r>
        <w:r w:rsidR="00D00C65">
          <w:rPr>
            <w:noProof/>
            <w:webHidden/>
          </w:rPr>
          <w:t>39</w:t>
        </w:r>
        <w:r w:rsidR="00B921E1">
          <w:rPr>
            <w:noProof/>
            <w:webHidden/>
          </w:rPr>
          <w:fldChar w:fldCharType="end"/>
        </w:r>
      </w:hyperlink>
    </w:p>
    <w:p w14:paraId="77366CB0" w14:textId="54A779FA" w:rsidR="00B921E1" w:rsidRDefault="00A20880" w:rsidP="00B921E1">
      <w:pPr>
        <w:pStyle w:val="TOC3"/>
        <w:spacing w:line="400" w:lineRule="exact"/>
        <w:ind w:left="960" w:firstLine="480"/>
        <w:rPr>
          <w:rFonts w:asciiTheme="minorHAnsi" w:eastAsiaTheme="minorEastAsia" w:hAnsiTheme="minorHAnsi"/>
          <w:noProof/>
          <w:sz w:val="21"/>
        </w:rPr>
      </w:pPr>
      <w:hyperlink w:anchor="_Toc3724975" w:history="1">
        <w:r w:rsidR="00B921E1" w:rsidRPr="000E781E">
          <w:rPr>
            <w:rStyle w:val="a4"/>
            <w:noProof/>
          </w:rPr>
          <w:t xml:space="preserve">6.1.3 </w:t>
        </w:r>
        <w:r w:rsidR="00B921E1" w:rsidRPr="000E781E">
          <w:rPr>
            <w:rStyle w:val="a4"/>
            <w:noProof/>
          </w:rPr>
          <w:t>数据集的字段</w:t>
        </w:r>
        <w:r w:rsidR="00B921E1">
          <w:rPr>
            <w:noProof/>
            <w:webHidden/>
          </w:rPr>
          <w:tab/>
        </w:r>
        <w:r w:rsidR="00B921E1">
          <w:rPr>
            <w:noProof/>
            <w:webHidden/>
          </w:rPr>
          <w:fldChar w:fldCharType="begin"/>
        </w:r>
        <w:r w:rsidR="00B921E1">
          <w:rPr>
            <w:noProof/>
            <w:webHidden/>
          </w:rPr>
          <w:instrText xml:space="preserve"> PAGEREF _Toc3724975 \h </w:instrText>
        </w:r>
        <w:r w:rsidR="00B921E1">
          <w:rPr>
            <w:noProof/>
            <w:webHidden/>
          </w:rPr>
        </w:r>
        <w:r w:rsidR="00B921E1">
          <w:rPr>
            <w:noProof/>
            <w:webHidden/>
          </w:rPr>
          <w:fldChar w:fldCharType="separate"/>
        </w:r>
        <w:r w:rsidR="00D00C65">
          <w:rPr>
            <w:noProof/>
            <w:webHidden/>
          </w:rPr>
          <w:t>39</w:t>
        </w:r>
        <w:r w:rsidR="00B921E1">
          <w:rPr>
            <w:noProof/>
            <w:webHidden/>
          </w:rPr>
          <w:fldChar w:fldCharType="end"/>
        </w:r>
      </w:hyperlink>
    </w:p>
    <w:p w14:paraId="7DF4940B" w14:textId="58B2A3F6" w:rsidR="00B921E1" w:rsidRDefault="00A20880" w:rsidP="00B921E1">
      <w:pPr>
        <w:pStyle w:val="TOC3"/>
        <w:spacing w:line="400" w:lineRule="exact"/>
        <w:ind w:left="960" w:firstLine="480"/>
        <w:rPr>
          <w:rFonts w:asciiTheme="minorHAnsi" w:eastAsiaTheme="minorEastAsia" w:hAnsiTheme="minorHAnsi"/>
          <w:noProof/>
          <w:sz w:val="21"/>
        </w:rPr>
      </w:pPr>
      <w:hyperlink w:anchor="_Toc3724976" w:history="1">
        <w:r w:rsidR="00B921E1" w:rsidRPr="000E781E">
          <w:rPr>
            <w:rStyle w:val="a4"/>
            <w:noProof/>
          </w:rPr>
          <w:t xml:space="preserve">6.1.4 </w:t>
        </w:r>
        <w:r w:rsidR="00B921E1" w:rsidRPr="000E781E">
          <w:rPr>
            <w:rStyle w:val="a4"/>
            <w:noProof/>
          </w:rPr>
          <w:t>股票数据</w:t>
        </w:r>
        <w:r w:rsidR="00B921E1">
          <w:rPr>
            <w:noProof/>
            <w:webHidden/>
          </w:rPr>
          <w:tab/>
        </w:r>
        <w:r w:rsidR="00B921E1">
          <w:rPr>
            <w:noProof/>
            <w:webHidden/>
          </w:rPr>
          <w:fldChar w:fldCharType="begin"/>
        </w:r>
        <w:r w:rsidR="00B921E1">
          <w:rPr>
            <w:noProof/>
            <w:webHidden/>
          </w:rPr>
          <w:instrText xml:space="preserve"> PAGEREF _Toc3724976 \h </w:instrText>
        </w:r>
        <w:r w:rsidR="00B921E1">
          <w:rPr>
            <w:noProof/>
            <w:webHidden/>
          </w:rPr>
        </w:r>
        <w:r w:rsidR="00B921E1">
          <w:rPr>
            <w:noProof/>
            <w:webHidden/>
          </w:rPr>
          <w:fldChar w:fldCharType="separate"/>
        </w:r>
        <w:r w:rsidR="00D00C65">
          <w:rPr>
            <w:noProof/>
            <w:webHidden/>
          </w:rPr>
          <w:t>40</w:t>
        </w:r>
        <w:r w:rsidR="00B921E1">
          <w:rPr>
            <w:noProof/>
            <w:webHidden/>
          </w:rPr>
          <w:fldChar w:fldCharType="end"/>
        </w:r>
      </w:hyperlink>
    </w:p>
    <w:p w14:paraId="2AE070CB" w14:textId="009C7C4B" w:rsidR="00B921E1" w:rsidRDefault="00A20880" w:rsidP="00B921E1">
      <w:pPr>
        <w:pStyle w:val="TOC2"/>
        <w:spacing w:line="400" w:lineRule="exact"/>
        <w:ind w:left="480" w:firstLine="480"/>
        <w:rPr>
          <w:rFonts w:asciiTheme="minorHAnsi" w:eastAsiaTheme="minorEastAsia" w:hAnsiTheme="minorHAnsi"/>
          <w:noProof/>
          <w:sz w:val="21"/>
        </w:rPr>
      </w:pPr>
      <w:hyperlink w:anchor="_Toc3724977" w:history="1">
        <w:r w:rsidR="00B921E1" w:rsidRPr="000E781E">
          <w:rPr>
            <w:rStyle w:val="a4"/>
            <w:noProof/>
          </w:rPr>
          <w:t xml:space="preserve">6.2 </w:t>
        </w:r>
        <w:r w:rsidR="00B921E1" w:rsidRPr="000E781E">
          <w:rPr>
            <w:rStyle w:val="a4"/>
            <w:noProof/>
          </w:rPr>
          <w:t>实验设计与评估</w:t>
        </w:r>
        <w:r w:rsidR="00B921E1">
          <w:rPr>
            <w:noProof/>
            <w:webHidden/>
          </w:rPr>
          <w:tab/>
        </w:r>
        <w:r w:rsidR="00B921E1">
          <w:rPr>
            <w:noProof/>
            <w:webHidden/>
          </w:rPr>
          <w:fldChar w:fldCharType="begin"/>
        </w:r>
        <w:r w:rsidR="00B921E1">
          <w:rPr>
            <w:noProof/>
            <w:webHidden/>
          </w:rPr>
          <w:instrText xml:space="preserve"> PAGEREF _Toc3724977 \h </w:instrText>
        </w:r>
        <w:r w:rsidR="00B921E1">
          <w:rPr>
            <w:noProof/>
            <w:webHidden/>
          </w:rPr>
        </w:r>
        <w:r w:rsidR="00B921E1">
          <w:rPr>
            <w:noProof/>
            <w:webHidden/>
          </w:rPr>
          <w:fldChar w:fldCharType="separate"/>
        </w:r>
        <w:r w:rsidR="00D00C65">
          <w:rPr>
            <w:noProof/>
            <w:webHidden/>
          </w:rPr>
          <w:t>40</w:t>
        </w:r>
        <w:r w:rsidR="00B921E1">
          <w:rPr>
            <w:noProof/>
            <w:webHidden/>
          </w:rPr>
          <w:fldChar w:fldCharType="end"/>
        </w:r>
      </w:hyperlink>
    </w:p>
    <w:p w14:paraId="7F53ECE4" w14:textId="05A2255E" w:rsidR="00B921E1" w:rsidRDefault="00A20880" w:rsidP="00B921E1">
      <w:pPr>
        <w:pStyle w:val="TOC3"/>
        <w:spacing w:line="400" w:lineRule="exact"/>
        <w:ind w:left="960" w:firstLine="480"/>
        <w:rPr>
          <w:rFonts w:asciiTheme="minorHAnsi" w:eastAsiaTheme="minorEastAsia" w:hAnsiTheme="minorHAnsi"/>
          <w:noProof/>
          <w:sz w:val="21"/>
        </w:rPr>
      </w:pPr>
      <w:hyperlink w:anchor="_Toc3724978" w:history="1">
        <w:r w:rsidR="00B921E1" w:rsidRPr="000E781E">
          <w:rPr>
            <w:rStyle w:val="a4"/>
            <w:noProof/>
          </w:rPr>
          <w:t xml:space="preserve">6.2.1 </w:t>
        </w:r>
        <w:r w:rsidR="00B921E1" w:rsidRPr="000E781E">
          <w:rPr>
            <w:rStyle w:val="a4"/>
            <w:noProof/>
          </w:rPr>
          <w:t>社交媒体舆论情感分析</w:t>
        </w:r>
        <w:r w:rsidR="00B921E1">
          <w:rPr>
            <w:noProof/>
            <w:webHidden/>
          </w:rPr>
          <w:tab/>
        </w:r>
        <w:r w:rsidR="00B921E1">
          <w:rPr>
            <w:noProof/>
            <w:webHidden/>
          </w:rPr>
          <w:fldChar w:fldCharType="begin"/>
        </w:r>
        <w:r w:rsidR="00B921E1">
          <w:rPr>
            <w:noProof/>
            <w:webHidden/>
          </w:rPr>
          <w:instrText xml:space="preserve"> PAGEREF _Toc3724978 \h </w:instrText>
        </w:r>
        <w:r w:rsidR="00B921E1">
          <w:rPr>
            <w:noProof/>
            <w:webHidden/>
          </w:rPr>
        </w:r>
        <w:r w:rsidR="00B921E1">
          <w:rPr>
            <w:noProof/>
            <w:webHidden/>
          </w:rPr>
          <w:fldChar w:fldCharType="separate"/>
        </w:r>
        <w:r w:rsidR="00D00C65">
          <w:rPr>
            <w:noProof/>
            <w:webHidden/>
          </w:rPr>
          <w:t>40</w:t>
        </w:r>
        <w:r w:rsidR="00B921E1">
          <w:rPr>
            <w:noProof/>
            <w:webHidden/>
          </w:rPr>
          <w:fldChar w:fldCharType="end"/>
        </w:r>
      </w:hyperlink>
    </w:p>
    <w:p w14:paraId="51B3DC2A" w14:textId="2C2BD8A7" w:rsidR="00B921E1" w:rsidRDefault="00A20880" w:rsidP="00B921E1">
      <w:pPr>
        <w:pStyle w:val="TOC3"/>
        <w:spacing w:line="400" w:lineRule="exact"/>
        <w:ind w:left="960" w:firstLine="480"/>
        <w:rPr>
          <w:rFonts w:asciiTheme="minorHAnsi" w:eastAsiaTheme="minorEastAsia" w:hAnsiTheme="minorHAnsi"/>
          <w:noProof/>
          <w:sz w:val="21"/>
        </w:rPr>
      </w:pPr>
      <w:hyperlink w:anchor="_Toc3724979" w:history="1">
        <w:r w:rsidR="00B921E1" w:rsidRPr="000E781E">
          <w:rPr>
            <w:rStyle w:val="a4"/>
            <w:noProof/>
          </w:rPr>
          <w:t xml:space="preserve">6.2.2 </w:t>
        </w:r>
        <w:r w:rsidR="00B921E1" w:rsidRPr="000E781E">
          <w:rPr>
            <w:rStyle w:val="a4"/>
            <w:noProof/>
          </w:rPr>
          <w:t>基于时间序列的股价的预测</w:t>
        </w:r>
        <w:r w:rsidR="00B921E1">
          <w:rPr>
            <w:noProof/>
            <w:webHidden/>
          </w:rPr>
          <w:tab/>
        </w:r>
        <w:r w:rsidR="00B921E1">
          <w:rPr>
            <w:noProof/>
            <w:webHidden/>
          </w:rPr>
          <w:fldChar w:fldCharType="begin"/>
        </w:r>
        <w:r w:rsidR="00B921E1">
          <w:rPr>
            <w:noProof/>
            <w:webHidden/>
          </w:rPr>
          <w:instrText xml:space="preserve"> PAGEREF _Toc3724979 \h </w:instrText>
        </w:r>
        <w:r w:rsidR="00B921E1">
          <w:rPr>
            <w:noProof/>
            <w:webHidden/>
          </w:rPr>
        </w:r>
        <w:r w:rsidR="00B921E1">
          <w:rPr>
            <w:noProof/>
            <w:webHidden/>
          </w:rPr>
          <w:fldChar w:fldCharType="separate"/>
        </w:r>
        <w:r w:rsidR="00D00C65">
          <w:rPr>
            <w:noProof/>
            <w:webHidden/>
          </w:rPr>
          <w:t>48</w:t>
        </w:r>
        <w:r w:rsidR="00B921E1">
          <w:rPr>
            <w:noProof/>
            <w:webHidden/>
          </w:rPr>
          <w:fldChar w:fldCharType="end"/>
        </w:r>
      </w:hyperlink>
    </w:p>
    <w:p w14:paraId="7C12227A" w14:textId="4B9729F1" w:rsidR="00B921E1" w:rsidRDefault="00A20880" w:rsidP="00B921E1">
      <w:pPr>
        <w:pStyle w:val="TOC1"/>
        <w:ind w:firstLine="480"/>
        <w:rPr>
          <w:rFonts w:asciiTheme="minorHAnsi" w:eastAsiaTheme="minorEastAsia" w:hAnsiTheme="minorHAnsi"/>
          <w:color w:val="auto"/>
          <w:sz w:val="21"/>
        </w:rPr>
      </w:pPr>
      <w:hyperlink w:anchor="_Toc3724980" w:history="1">
        <w:r w:rsidR="00B921E1" w:rsidRPr="000E781E">
          <w:rPr>
            <w:rStyle w:val="a4"/>
          </w:rPr>
          <w:t>第七章</w:t>
        </w:r>
        <w:r w:rsidR="00B921E1" w:rsidRPr="000E781E">
          <w:rPr>
            <w:rStyle w:val="a4"/>
          </w:rPr>
          <w:t xml:space="preserve"> </w:t>
        </w:r>
        <w:r w:rsidR="00B921E1" w:rsidRPr="000E781E">
          <w:rPr>
            <w:rStyle w:val="a4"/>
          </w:rPr>
          <w:t>基于流处理平台的股价预测系统实现</w:t>
        </w:r>
        <w:r w:rsidR="00B921E1">
          <w:rPr>
            <w:webHidden/>
          </w:rPr>
          <w:tab/>
        </w:r>
        <w:r w:rsidR="00B921E1">
          <w:rPr>
            <w:webHidden/>
          </w:rPr>
          <w:fldChar w:fldCharType="begin"/>
        </w:r>
        <w:r w:rsidR="00B921E1">
          <w:rPr>
            <w:webHidden/>
          </w:rPr>
          <w:instrText xml:space="preserve"> PAGEREF _Toc3724980 \h </w:instrText>
        </w:r>
        <w:r w:rsidR="00B921E1">
          <w:rPr>
            <w:webHidden/>
          </w:rPr>
        </w:r>
        <w:r w:rsidR="00B921E1">
          <w:rPr>
            <w:webHidden/>
          </w:rPr>
          <w:fldChar w:fldCharType="separate"/>
        </w:r>
        <w:r w:rsidR="00D00C65">
          <w:rPr>
            <w:webHidden/>
          </w:rPr>
          <w:t>57</w:t>
        </w:r>
        <w:r w:rsidR="00B921E1">
          <w:rPr>
            <w:webHidden/>
          </w:rPr>
          <w:fldChar w:fldCharType="end"/>
        </w:r>
      </w:hyperlink>
    </w:p>
    <w:p w14:paraId="5EC19FC0" w14:textId="4B894E3B" w:rsidR="00B921E1" w:rsidRDefault="00A20880" w:rsidP="00B921E1">
      <w:pPr>
        <w:pStyle w:val="TOC2"/>
        <w:spacing w:line="400" w:lineRule="exact"/>
        <w:ind w:left="480" w:firstLine="480"/>
        <w:rPr>
          <w:rFonts w:asciiTheme="minorHAnsi" w:eastAsiaTheme="minorEastAsia" w:hAnsiTheme="minorHAnsi"/>
          <w:noProof/>
          <w:sz w:val="21"/>
        </w:rPr>
      </w:pPr>
      <w:hyperlink w:anchor="_Toc3724981" w:history="1">
        <w:r w:rsidR="00B921E1" w:rsidRPr="000E781E">
          <w:rPr>
            <w:rStyle w:val="a4"/>
            <w:noProof/>
          </w:rPr>
          <w:t xml:space="preserve">7.1 </w:t>
        </w:r>
        <w:r w:rsidR="00B921E1" w:rsidRPr="000E781E">
          <w:rPr>
            <w:rStyle w:val="a4"/>
            <w:noProof/>
          </w:rPr>
          <w:t>高并发流量数据获取模块</w:t>
        </w:r>
        <w:r w:rsidR="00B921E1">
          <w:rPr>
            <w:noProof/>
            <w:webHidden/>
          </w:rPr>
          <w:tab/>
        </w:r>
        <w:r w:rsidR="00B921E1">
          <w:rPr>
            <w:noProof/>
            <w:webHidden/>
          </w:rPr>
          <w:fldChar w:fldCharType="begin"/>
        </w:r>
        <w:r w:rsidR="00B921E1">
          <w:rPr>
            <w:noProof/>
            <w:webHidden/>
          </w:rPr>
          <w:instrText xml:space="preserve"> PAGEREF _Toc3724981 \h </w:instrText>
        </w:r>
        <w:r w:rsidR="00B921E1">
          <w:rPr>
            <w:noProof/>
            <w:webHidden/>
          </w:rPr>
        </w:r>
        <w:r w:rsidR="00B921E1">
          <w:rPr>
            <w:noProof/>
            <w:webHidden/>
          </w:rPr>
          <w:fldChar w:fldCharType="separate"/>
        </w:r>
        <w:r w:rsidR="00D00C65">
          <w:rPr>
            <w:noProof/>
            <w:webHidden/>
          </w:rPr>
          <w:t>57</w:t>
        </w:r>
        <w:r w:rsidR="00B921E1">
          <w:rPr>
            <w:noProof/>
            <w:webHidden/>
          </w:rPr>
          <w:fldChar w:fldCharType="end"/>
        </w:r>
      </w:hyperlink>
    </w:p>
    <w:p w14:paraId="451A6549" w14:textId="0ADC3779" w:rsidR="00B921E1" w:rsidRDefault="00A20880" w:rsidP="00B921E1">
      <w:pPr>
        <w:pStyle w:val="TOC3"/>
        <w:spacing w:line="400" w:lineRule="exact"/>
        <w:ind w:left="960" w:firstLine="480"/>
        <w:rPr>
          <w:rFonts w:asciiTheme="minorHAnsi" w:eastAsiaTheme="minorEastAsia" w:hAnsiTheme="minorHAnsi"/>
          <w:noProof/>
          <w:sz w:val="21"/>
        </w:rPr>
      </w:pPr>
      <w:hyperlink w:anchor="_Toc3724982" w:history="1">
        <w:r w:rsidR="00B921E1" w:rsidRPr="000E781E">
          <w:rPr>
            <w:rStyle w:val="a4"/>
            <w:noProof/>
          </w:rPr>
          <w:t>7.1.1 Tweepy</w:t>
        </w:r>
        <w:r w:rsidR="00B921E1" w:rsidRPr="000E781E">
          <w:rPr>
            <w:rStyle w:val="a4"/>
            <w:noProof/>
          </w:rPr>
          <w:t>组件</w:t>
        </w:r>
        <w:r w:rsidR="00B921E1">
          <w:rPr>
            <w:noProof/>
            <w:webHidden/>
          </w:rPr>
          <w:tab/>
        </w:r>
        <w:r w:rsidR="00B921E1">
          <w:rPr>
            <w:noProof/>
            <w:webHidden/>
          </w:rPr>
          <w:fldChar w:fldCharType="begin"/>
        </w:r>
        <w:r w:rsidR="00B921E1">
          <w:rPr>
            <w:noProof/>
            <w:webHidden/>
          </w:rPr>
          <w:instrText xml:space="preserve"> PAGEREF _Toc3724982 \h </w:instrText>
        </w:r>
        <w:r w:rsidR="00B921E1">
          <w:rPr>
            <w:noProof/>
            <w:webHidden/>
          </w:rPr>
        </w:r>
        <w:r w:rsidR="00B921E1">
          <w:rPr>
            <w:noProof/>
            <w:webHidden/>
          </w:rPr>
          <w:fldChar w:fldCharType="separate"/>
        </w:r>
        <w:r w:rsidR="00D00C65">
          <w:rPr>
            <w:noProof/>
            <w:webHidden/>
          </w:rPr>
          <w:t>57</w:t>
        </w:r>
        <w:r w:rsidR="00B921E1">
          <w:rPr>
            <w:noProof/>
            <w:webHidden/>
          </w:rPr>
          <w:fldChar w:fldCharType="end"/>
        </w:r>
      </w:hyperlink>
    </w:p>
    <w:p w14:paraId="20AC87E0" w14:textId="2DD87F57" w:rsidR="00B921E1" w:rsidRDefault="00A20880" w:rsidP="00B921E1">
      <w:pPr>
        <w:pStyle w:val="TOC3"/>
        <w:spacing w:line="400" w:lineRule="exact"/>
        <w:ind w:left="960" w:firstLine="480"/>
        <w:rPr>
          <w:rFonts w:asciiTheme="minorHAnsi" w:eastAsiaTheme="minorEastAsia" w:hAnsiTheme="minorHAnsi"/>
          <w:noProof/>
          <w:sz w:val="21"/>
        </w:rPr>
      </w:pPr>
      <w:hyperlink w:anchor="_Toc3724983" w:history="1">
        <w:r w:rsidR="00B921E1" w:rsidRPr="000E781E">
          <w:rPr>
            <w:rStyle w:val="a4"/>
            <w:noProof/>
          </w:rPr>
          <w:t xml:space="preserve">7.1.2 </w:t>
        </w:r>
        <w:r w:rsidR="00B921E1" w:rsidRPr="000E781E">
          <w:rPr>
            <w:rStyle w:val="a4"/>
            <w:noProof/>
          </w:rPr>
          <w:t>聚合</w:t>
        </w:r>
        <w:r w:rsidR="00B921E1" w:rsidRPr="000E781E">
          <w:rPr>
            <w:rStyle w:val="a4"/>
            <w:noProof/>
          </w:rPr>
          <w:t>API</w:t>
        </w:r>
        <w:r w:rsidR="00B921E1" w:rsidRPr="000E781E">
          <w:rPr>
            <w:rStyle w:val="a4"/>
            <w:noProof/>
          </w:rPr>
          <w:t>组件</w:t>
        </w:r>
        <w:r w:rsidR="00B921E1">
          <w:rPr>
            <w:noProof/>
            <w:webHidden/>
          </w:rPr>
          <w:tab/>
        </w:r>
        <w:r w:rsidR="00B921E1">
          <w:rPr>
            <w:noProof/>
            <w:webHidden/>
          </w:rPr>
          <w:fldChar w:fldCharType="begin"/>
        </w:r>
        <w:r w:rsidR="00B921E1">
          <w:rPr>
            <w:noProof/>
            <w:webHidden/>
          </w:rPr>
          <w:instrText xml:space="preserve"> PAGEREF _Toc3724983 \h </w:instrText>
        </w:r>
        <w:r w:rsidR="00B921E1">
          <w:rPr>
            <w:noProof/>
            <w:webHidden/>
          </w:rPr>
        </w:r>
        <w:r w:rsidR="00B921E1">
          <w:rPr>
            <w:noProof/>
            <w:webHidden/>
          </w:rPr>
          <w:fldChar w:fldCharType="separate"/>
        </w:r>
        <w:r w:rsidR="00D00C65">
          <w:rPr>
            <w:noProof/>
            <w:webHidden/>
          </w:rPr>
          <w:t>59</w:t>
        </w:r>
        <w:r w:rsidR="00B921E1">
          <w:rPr>
            <w:noProof/>
            <w:webHidden/>
          </w:rPr>
          <w:fldChar w:fldCharType="end"/>
        </w:r>
      </w:hyperlink>
    </w:p>
    <w:p w14:paraId="15E55480" w14:textId="61A84D11" w:rsidR="00B921E1" w:rsidRDefault="00A20880" w:rsidP="00B921E1">
      <w:pPr>
        <w:pStyle w:val="TOC2"/>
        <w:spacing w:line="400" w:lineRule="exact"/>
        <w:ind w:left="480" w:firstLine="480"/>
        <w:rPr>
          <w:rFonts w:asciiTheme="minorHAnsi" w:eastAsiaTheme="minorEastAsia" w:hAnsiTheme="minorHAnsi"/>
          <w:noProof/>
          <w:sz w:val="21"/>
        </w:rPr>
      </w:pPr>
      <w:hyperlink w:anchor="_Toc3724984" w:history="1">
        <w:r w:rsidR="00B921E1" w:rsidRPr="000E781E">
          <w:rPr>
            <w:rStyle w:val="a4"/>
            <w:noProof/>
          </w:rPr>
          <w:t>7.2</w:t>
        </w:r>
        <w:r w:rsidR="00B921E1" w:rsidRPr="000E781E">
          <w:rPr>
            <w:rStyle w:val="a4"/>
            <w:noProof/>
          </w:rPr>
          <w:t>高可用数据传输模块</w:t>
        </w:r>
        <w:r w:rsidR="00B921E1">
          <w:rPr>
            <w:noProof/>
            <w:webHidden/>
          </w:rPr>
          <w:tab/>
        </w:r>
        <w:r w:rsidR="00B921E1">
          <w:rPr>
            <w:noProof/>
            <w:webHidden/>
          </w:rPr>
          <w:fldChar w:fldCharType="begin"/>
        </w:r>
        <w:r w:rsidR="00B921E1">
          <w:rPr>
            <w:noProof/>
            <w:webHidden/>
          </w:rPr>
          <w:instrText xml:space="preserve"> PAGEREF _Toc3724984 \h </w:instrText>
        </w:r>
        <w:r w:rsidR="00B921E1">
          <w:rPr>
            <w:noProof/>
            <w:webHidden/>
          </w:rPr>
        </w:r>
        <w:r w:rsidR="00B921E1">
          <w:rPr>
            <w:noProof/>
            <w:webHidden/>
          </w:rPr>
          <w:fldChar w:fldCharType="separate"/>
        </w:r>
        <w:r w:rsidR="00D00C65">
          <w:rPr>
            <w:noProof/>
            <w:webHidden/>
          </w:rPr>
          <w:t>59</w:t>
        </w:r>
        <w:r w:rsidR="00B921E1">
          <w:rPr>
            <w:noProof/>
            <w:webHidden/>
          </w:rPr>
          <w:fldChar w:fldCharType="end"/>
        </w:r>
      </w:hyperlink>
    </w:p>
    <w:p w14:paraId="19E767DA" w14:textId="1BA9D867" w:rsidR="00B921E1" w:rsidRDefault="00A20880" w:rsidP="00B921E1">
      <w:pPr>
        <w:pStyle w:val="TOC3"/>
        <w:spacing w:line="400" w:lineRule="exact"/>
        <w:ind w:left="960" w:firstLine="480"/>
        <w:rPr>
          <w:rFonts w:asciiTheme="minorHAnsi" w:eastAsiaTheme="minorEastAsia" w:hAnsiTheme="minorHAnsi"/>
          <w:noProof/>
          <w:sz w:val="21"/>
        </w:rPr>
      </w:pPr>
      <w:hyperlink w:anchor="_Toc3724985" w:history="1">
        <w:r w:rsidR="00B921E1" w:rsidRPr="000E781E">
          <w:rPr>
            <w:rStyle w:val="a4"/>
            <w:noProof/>
          </w:rPr>
          <w:t>7.2.1 Netty</w:t>
        </w:r>
        <w:r w:rsidR="00B921E1" w:rsidRPr="000E781E">
          <w:rPr>
            <w:rStyle w:val="a4"/>
            <w:noProof/>
          </w:rPr>
          <w:t>组件</w:t>
        </w:r>
        <w:r w:rsidR="00B921E1">
          <w:rPr>
            <w:noProof/>
            <w:webHidden/>
          </w:rPr>
          <w:tab/>
        </w:r>
        <w:r w:rsidR="00B921E1">
          <w:rPr>
            <w:noProof/>
            <w:webHidden/>
          </w:rPr>
          <w:fldChar w:fldCharType="begin"/>
        </w:r>
        <w:r w:rsidR="00B921E1">
          <w:rPr>
            <w:noProof/>
            <w:webHidden/>
          </w:rPr>
          <w:instrText xml:space="preserve"> PAGEREF _Toc3724985 \h </w:instrText>
        </w:r>
        <w:r w:rsidR="00B921E1">
          <w:rPr>
            <w:noProof/>
            <w:webHidden/>
          </w:rPr>
        </w:r>
        <w:r w:rsidR="00B921E1">
          <w:rPr>
            <w:noProof/>
            <w:webHidden/>
          </w:rPr>
          <w:fldChar w:fldCharType="separate"/>
        </w:r>
        <w:r w:rsidR="00D00C65">
          <w:rPr>
            <w:noProof/>
            <w:webHidden/>
          </w:rPr>
          <w:t>59</w:t>
        </w:r>
        <w:r w:rsidR="00B921E1">
          <w:rPr>
            <w:noProof/>
            <w:webHidden/>
          </w:rPr>
          <w:fldChar w:fldCharType="end"/>
        </w:r>
      </w:hyperlink>
    </w:p>
    <w:p w14:paraId="5D87D642" w14:textId="65EFD8BE" w:rsidR="00B921E1" w:rsidRDefault="00A20880" w:rsidP="00B921E1">
      <w:pPr>
        <w:pStyle w:val="TOC3"/>
        <w:spacing w:line="400" w:lineRule="exact"/>
        <w:ind w:left="960" w:firstLine="480"/>
        <w:rPr>
          <w:rFonts w:asciiTheme="minorHAnsi" w:eastAsiaTheme="minorEastAsia" w:hAnsiTheme="minorHAnsi"/>
          <w:noProof/>
          <w:sz w:val="21"/>
        </w:rPr>
      </w:pPr>
      <w:hyperlink w:anchor="_Toc3724986" w:history="1">
        <w:r w:rsidR="00B921E1" w:rsidRPr="000E781E">
          <w:rPr>
            <w:rStyle w:val="a4"/>
            <w:noProof/>
          </w:rPr>
          <w:t>7.2.2 Kafka</w:t>
        </w:r>
        <w:r w:rsidR="00B921E1" w:rsidRPr="000E781E">
          <w:rPr>
            <w:rStyle w:val="a4"/>
            <w:noProof/>
          </w:rPr>
          <w:t>组件</w:t>
        </w:r>
        <w:r w:rsidR="00B921E1">
          <w:rPr>
            <w:noProof/>
            <w:webHidden/>
          </w:rPr>
          <w:tab/>
        </w:r>
        <w:r w:rsidR="00B921E1">
          <w:rPr>
            <w:noProof/>
            <w:webHidden/>
          </w:rPr>
          <w:fldChar w:fldCharType="begin"/>
        </w:r>
        <w:r w:rsidR="00B921E1">
          <w:rPr>
            <w:noProof/>
            <w:webHidden/>
          </w:rPr>
          <w:instrText xml:space="preserve"> PAGEREF _Toc3724986 \h </w:instrText>
        </w:r>
        <w:r w:rsidR="00B921E1">
          <w:rPr>
            <w:noProof/>
            <w:webHidden/>
          </w:rPr>
        </w:r>
        <w:r w:rsidR="00B921E1">
          <w:rPr>
            <w:noProof/>
            <w:webHidden/>
          </w:rPr>
          <w:fldChar w:fldCharType="separate"/>
        </w:r>
        <w:r w:rsidR="00D00C65">
          <w:rPr>
            <w:noProof/>
            <w:webHidden/>
          </w:rPr>
          <w:t>61</w:t>
        </w:r>
        <w:r w:rsidR="00B921E1">
          <w:rPr>
            <w:noProof/>
            <w:webHidden/>
          </w:rPr>
          <w:fldChar w:fldCharType="end"/>
        </w:r>
      </w:hyperlink>
    </w:p>
    <w:p w14:paraId="3F33876E" w14:textId="605BC3FD" w:rsidR="00B921E1" w:rsidRDefault="00A20880" w:rsidP="00B921E1">
      <w:pPr>
        <w:pStyle w:val="TOC2"/>
        <w:spacing w:line="400" w:lineRule="exact"/>
        <w:ind w:left="480" w:firstLine="480"/>
        <w:rPr>
          <w:rFonts w:asciiTheme="minorHAnsi" w:eastAsiaTheme="minorEastAsia" w:hAnsiTheme="minorHAnsi"/>
          <w:noProof/>
          <w:sz w:val="21"/>
        </w:rPr>
      </w:pPr>
      <w:hyperlink w:anchor="_Toc3724987" w:history="1">
        <w:r w:rsidR="00B921E1" w:rsidRPr="000E781E">
          <w:rPr>
            <w:rStyle w:val="a4"/>
            <w:noProof/>
          </w:rPr>
          <w:t>7.3 Spark Streaming</w:t>
        </w:r>
        <w:r w:rsidR="00B921E1" w:rsidRPr="000E781E">
          <w:rPr>
            <w:rStyle w:val="a4"/>
            <w:noProof/>
          </w:rPr>
          <w:t>数据预处理组件</w:t>
        </w:r>
        <w:r w:rsidR="00B921E1">
          <w:rPr>
            <w:noProof/>
            <w:webHidden/>
          </w:rPr>
          <w:tab/>
        </w:r>
        <w:r w:rsidR="00B921E1">
          <w:rPr>
            <w:noProof/>
            <w:webHidden/>
          </w:rPr>
          <w:fldChar w:fldCharType="begin"/>
        </w:r>
        <w:r w:rsidR="00B921E1">
          <w:rPr>
            <w:noProof/>
            <w:webHidden/>
          </w:rPr>
          <w:instrText xml:space="preserve"> PAGEREF _Toc3724987 \h </w:instrText>
        </w:r>
        <w:r w:rsidR="00B921E1">
          <w:rPr>
            <w:noProof/>
            <w:webHidden/>
          </w:rPr>
        </w:r>
        <w:r w:rsidR="00B921E1">
          <w:rPr>
            <w:noProof/>
            <w:webHidden/>
          </w:rPr>
          <w:fldChar w:fldCharType="separate"/>
        </w:r>
        <w:r w:rsidR="00D00C65">
          <w:rPr>
            <w:noProof/>
            <w:webHidden/>
          </w:rPr>
          <w:t>61</w:t>
        </w:r>
        <w:r w:rsidR="00B921E1">
          <w:rPr>
            <w:noProof/>
            <w:webHidden/>
          </w:rPr>
          <w:fldChar w:fldCharType="end"/>
        </w:r>
      </w:hyperlink>
    </w:p>
    <w:p w14:paraId="36DF5E8E" w14:textId="6BC8AFD0" w:rsidR="00B921E1" w:rsidRDefault="00A20880" w:rsidP="00B921E1">
      <w:pPr>
        <w:pStyle w:val="TOC2"/>
        <w:spacing w:line="400" w:lineRule="exact"/>
        <w:ind w:left="480" w:firstLine="480"/>
        <w:rPr>
          <w:rFonts w:asciiTheme="minorHAnsi" w:eastAsiaTheme="minorEastAsia" w:hAnsiTheme="minorHAnsi"/>
          <w:noProof/>
          <w:sz w:val="21"/>
        </w:rPr>
      </w:pPr>
      <w:hyperlink w:anchor="_Toc3724988" w:history="1">
        <w:r w:rsidR="00B921E1" w:rsidRPr="000E781E">
          <w:rPr>
            <w:rStyle w:val="a4"/>
            <w:noProof/>
          </w:rPr>
          <w:t xml:space="preserve">7.4 </w:t>
        </w:r>
        <w:r w:rsidR="00B921E1" w:rsidRPr="000E781E">
          <w:rPr>
            <w:rStyle w:val="a4"/>
            <w:noProof/>
          </w:rPr>
          <w:t>数据计算模块</w:t>
        </w:r>
        <w:r w:rsidR="00B921E1">
          <w:rPr>
            <w:noProof/>
            <w:webHidden/>
          </w:rPr>
          <w:tab/>
        </w:r>
        <w:r w:rsidR="00B921E1">
          <w:rPr>
            <w:noProof/>
            <w:webHidden/>
          </w:rPr>
          <w:fldChar w:fldCharType="begin"/>
        </w:r>
        <w:r w:rsidR="00B921E1">
          <w:rPr>
            <w:noProof/>
            <w:webHidden/>
          </w:rPr>
          <w:instrText xml:space="preserve"> PAGEREF _Toc3724988 \h </w:instrText>
        </w:r>
        <w:r w:rsidR="00B921E1">
          <w:rPr>
            <w:noProof/>
            <w:webHidden/>
          </w:rPr>
        </w:r>
        <w:r w:rsidR="00B921E1">
          <w:rPr>
            <w:noProof/>
            <w:webHidden/>
          </w:rPr>
          <w:fldChar w:fldCharType="separate"/>
        </w:r>
        <w:r w:rsidR="00D00C65">
          <w:rPr>
            <w:noProof/>
            <w:webHidden/>
          </w:rPr>
          <w:t>63</w:t>
        </w:r>
        <w:r w:rsidR="00B921E1">
          <w:rPr>
            <w:noProof/>
            <w:webHidden/>
          </w:rPr>
          <w:fldChar w:fldCharType="end"/>
        </w:r>
      </w:hyperlink>
    </w:p>
    <w:p w14:paraId="323B2E07" w14:textId="61BE4992" w:rsidR="00B921E1" w:rsidRDefault="00A20880" w:rsidP="00B921E1">
      <w:pPr>
        <w:pStyle w:val="TOC2"/>
        <w:spacing w:line="400" w:lineRule="exact"/>
        <w:ind w:left="480" w:firstLine="480"/>
        <w:rPr>
          <w:rFonts w:asciiTheme="minorHAnsi" w:eastAsiaTheme="minorEastAsia" w:hAnsiTheme="minorHAnsi"/>
          <w:noProof/>
          <w:sz w:val="21"/>
        </w:rPr>
      </w:pPr>
      <w:hyperlink w:anchor="_Toc3724989" w:history="1">
        <w:r w:rsidR="00B921E1" w:rsidRPr="000E781E">
          <w:rPr>
            <w:rStyle w:val="a4"/>
            <w:noProof/>
          </w:rPr>
          <w:t xml:space="preserve">7.5 </w:t>
        </w:r>
        <w:r w:rsidR="00B921E1" w:rsidRPr="000E781E">
          <w:rPr>
            <w:rStyle w:val="a4"/>
            <w:noProof/>
          </w:rPr>
          <w:t>数据存储模块</w:t>
        </w:r>
        <w:r w:rsidR="00B921E1">
          <w:rPr>
            <w:noProof/>
            <w:webHidden/>
          </w:rPr>
          <w:tab/>
        </w:r>
        <w:r w:rsidR="00B921E1">
          <w:rPr>
            <w:noProof/>
            <w:webHidden/>
          </w:rPr>
          <w:fldChar w:fldCharType="begin"/>
        </w:r>
        <w:r w:rsidR="00B921E1">
          <w:rPr>
            <w:noProof/>
            <w:webHidden/>
          </w:rPr>
          <w:instrText xml:space="preserve"> PAGEREF _Toc3724989 \h </w:instrText>
        </w:r>
        <w:r w:rsidR="00B921E1">
          <w:rPr>
            <w:noProof/>
            <w:webHidden/>
          </w:rPr>
        </w:r>
        <w:r w:rsidR="00B921E1">
          <w:rPr>
            <w:noProof/>
            <w:webHidden/>
          </w:rPr>
          <w:fldChar w:fldCharType="separate"/>
        </w:r>
        <w:r w:rsidR="00D00C65">
          <w:rPr>
            <w:noProof/>
            <w:webHidden/>
          </w:rPr>
          <w:t>64</w:t>
        </w:r>
        <w:r w:rsidR="00B921E1">
          <w:rPr>
            <w:noProof/>
            <w:webHidden/>
          </w:rPr>
          <w:fldChar w:fldCharType="end"/>
        </w:r>
      </w:hyperlink>
    </w:p>
    <w:p w14:paraId="23617E1D" w14:textId="5360621F" w:rsidR="00B921E1" w:rsidRDefault="00A20880" w:rsidP="00B921E1">
      <w:pPr>
        <w:pStyle w:val="TOC3"/>
        <w:spacing w:line="400" w:lineRule="exact"/>
        <w:ind w:left="960" w:firstLine="480"/>
        <w:rPr>
          <w:rFonts w:asciiTheme="minorHAnsi" w:eastAsiaTheme="minorEastAsia" w:hAnsiTheme="minorHAnsi"/>
          <w:noProof/>
          <w:sz w:val="21"/>
        </w:rPr>
      </w:pPr>
      <w:hyperlink w:anchor="_Toc3724990" w:history="1">
        <w:r w:rsidR="00B921E1" w:rsidRPr="000E781E">
          <w:rPr>
            <w:rStyle w:val="a4"/>
            <w:noProof/>
          </w:rPr>
          <w:t>7.5.1 MySQL</w:t>
        </w:r>
        <w:r w:rsidR="00B921E1" w:rsidRPr="000E781E">
          <w:rPr>
            <w:rStyle w:val="a4"/>
            <w:noProof/>
          </w:rPr>
          <w:t>关系型数据库</w:t>
        </w:r>
        <w:r w:rsidR="00B921E1">
          <w:rPr>
            <w:noProof/>
            <w:webHidden/>
          </w:rPr>
          <w:tab/>
        </w:r>
        <w:r w:rsidR="00B921E1">
          <w:rPr>
            <w:noProof/>
            <w:webHidden/>
          </w:rPr>
          <w:fldChar w:fldCharType="begin"/>
        </w:r>
        <w:r w:rsidR="00B921E1">
          <w:rPr>
            <w:noProof/>
            <w:webHidden/>
          </w:rPr>
          <w:instrText xml:space="preserve"> PAGEREF _Toc3724990 \h </w:instrText>
        </w:r>
        <w:r w:rsidR="00B921E1">
          <w:rPr>
            <w:noProof/>
            <w:webHidden/>
          </w:rPr>
        </w:r>
        <w:r w:rsidR="00B921E1">
          <w:rPr>
            <w:noProof/>
            <w:webHidden/>
          </w:rPr>
          <w:fldChar w:fldCharType="separate"/>
        </w:r>
        <w:r w:rsidR="00D00C65">
          <w:rPr>
            <w:noProof/>
            <w:webHidden/>
          </w:rPr>
          <w:t>65</w:t>
        </w:r>
        <w:r w:rsidR="00B921E1">
          <w:rPr>
            <w:noProof/>
            <w:webHidden/>
          </w:rPr>
          <w:fldChar w:fldCharType="end"/>
        </w:r>
      </w:hyperlink>
    </w:p>
    <w:p w14:paraId="6E2FE185" w14:textId="4580B54D" w:rsidR="00B921E1" w:rsidRDefault="00A20880" w:rsidP="00B921E1">
      <w:pPr>
        <w:pStyle w:val="TOC3"/>
        <w:spacing w:line="400" w:lineRule="exact"/>
        <w:ind w:left="960" w:firstLine="480"/>
        <w:rPr>
          <w:rFonts w:asciiTheme="minorHAnsi" w:eastAsiaTheme="minorEastAsia" w:hAnsiTheme="minorHAnsi"/>
          <w:noProof/>
          <w:sz w:val="21"/>
        </w:rPr>
      </w:pPr>
      <w:hyperlink w:anchor="_Toc3724991" w:history="1">
        <w:r w:rsidR="00B921E1" w:rsidRPr="000E781E">
          <w:rPr>
            <w:rStyle w:val="a4"/>
            <w:noProof/>
          </w:rPr>
          <w:t xml:space="preserve">7.5.2 Redis </w:t>
        </w:r>
        <w:r w:rsidR="00B921E1" w:rsidRPr="000E781E">
          <w:rPr>
            <w:rStyle w:val="a4"/>
            <w:noProof/>
          </w:rPr>
          <w:t>非关系型数据库</w:t>
        </w:r>
        <w:r w:rsidR="00B921E1">
          <w:rPr>
            <w:noProof/>
            <w:webHidden/>
          </w:rPr>
          <w:tab/>
        </w:r>
        <w:r w:rsidR="00B921E1">
          <w:rPr>
            <w:noProof/>
            <w:webHidden/>
          </w:rPr>
          <w:fldChar w:fldCharType="begin"/>
        </w:r>
        <w:r w:rsidR="00B921E1">
          <w:rPr>
            <w:noProof/>
            <w:webHidden/>
          </w:rPr>
          <w:instrText xml:space="preserve"> PAGEREF _Toc3724991 \h </w:instrText>
        </w:r>
        <w:r w:rsidR="00B921E1">
          <w:rPr>
            <w:noProof/>
            <w:webHidden/>
          </w:rPr>
        </w:r>
        <w:r w:rsidR="00B921E1">
          <w:rPr>
            <w:noProof/>
            <w:webHidden/>
          </w:rPr>
          <w:fldChar w:fldCharType="separate"/>
        </w:r>
        <w:r w:rsidR="00D00C65">
          <w:rPr>
            <w:noProof/>
            <w:webHidden/>
          </w:rPr>
          <w:t>65</w:t>
        </w:r>
        <w:r w:rsidR="00B921E1">
          <w:rPr>
            <w:noProof/>
            <w:webHidden/>
          </w:rPr>
          <w:fldChar w:fldCharType="end"/>
        </w:r>
      </w:hyperlink>
    </w:p>
    <w:p w14:paraId="3DEB93FE" w14:textId="3232CAB6" w:rsidR="00B921E1" w:rsidRDefault="00A20880" w:rsidP="00B921E1">
      <w:pPr>
        <w:pStyle w:val="TOC2"/>
        <w:spacing w:line="400" w:lineRule="exact"/>
        <w:ind w:left="480" w:firstLine="480"/>
        <w:rPr>
          <w:rFonts w:asciiTheme="minorHAnsi" w:eastAsiaTheme="minorEastAsia" w:hAnsiTheme="minorHAnsi"/>
          <w:noProof/>
          <w:sz w:val="21"/>
        </w:rPr>
      </w:pPr>
      <w:hyperlink w:anchor="_Toc3724992" w:history="1">
        <w:r w:rsidR="00B921E1" w:rsidRPr="000E781E">
          <w:rPr>
            <w:rStyle w:val="a4"/>
            <w:noProof/>
          </w:rPr>
          <w:t xml:space="preserve">7.6 </w:t>
        </w:r>
        <w:r w:rsidR="00B921E1" w:rsidRPr="000E781E">
          <w:rPr>
            <w:rStyle w:val="a4"/>
            <w:noProof/>
          </w:rPr>
          <w:t>基于</w:t>
        </w:r>
        <w:r w:rsidR="00B921E1" w:rsidRPr="000E781E">
          <w:rPr>
            <w:rStyle w:val="a4"/>
            <w:noProof/>
          </w:rPr>
          <w:t>Web</w:t>
        </w:r>
        <w:r w:rsidR="00B921E1" w:rsidRPr="000E781E">
          <w:rPr>
            <w:rStyle w:val="a4"/>
            <w:noProof/>
          </w:rPr>
          <w:t>平台的大数据可视化的数据展示模块</w:t>
        </w:r>
        <w:r w:rsidR="00B921E1">
          <w:rPr>
            <w:noProof/>
            <w:webHidden/>
          </w:rPr>
          <w:tab/>
        </w:r>
        <w:r w:rsidR="00B921E1">
          <w:rPr>
            <w:noProof/>
            <w:webHidden/>
          </w:rPr>
          <w:fldChar w:fldCharType="begin"/>
        </w:r>
        <w:r w:rsidR="00B921E1">
          <w:rPr>
            <w:noProof/>
            <w:webHidden/>
          </w:rPr>
          <w:instrText xml:space="preserve"> PAGEREF _Toc3724992 \h </w:instrText>
        </w:r>
        <w:r w:rsidR="00B921E1">
          <w:rPr>
            <w:noProof/>
            <w:webHidden/>
          </w:rPr>
        </w:r>
        <w:r w:rsidR="00B921E1">
          <w:rPr>
            <w:noProof/>
            <w:webHidden/>
          </w:rPr>
          <w:fldChar w:fldCharType="separate"/>
        </w:r>
        <w:r w:rsidR="00D00C65">
          <w:rPr>
            <w:noProof/>
            <w:webHidden/>
          </w:rPr>
          <w:t>68</w:t>
        </w:r>
        <w:r w:rsidR="00B921E1">
          <w:rPr>
            <w:noProof/>
            <w:webHidden/>
          </w:rPr>
          <w:fldChar w:fldCharType="end"/>
        </w:r>
      </w:hyperlink>
    </w:p>
    <w:p w14:paraId="119947AD" w14:textId="0D419B97" w:rsidR="00B921E1" w:rsidRDefault="00A20880" w:rsidP="00B921E1">
      <w:pPr>
        <w:pStyle w:val="TOC1"/>
        <w:ind w:firstLine="480"/>
        <w:rPr>
          <w:rFonts w:asciiTheme="minorHAnsi" w:eastAsiaTheme="minorEastAsia" w:hAnsiTheme="minorHAnsi"/>
          <w:color w:val="auto"/>
          <w:sz w:val="21"/>
        </w:rPr>
      </w:pPr>
      <w:hyperlink w:anchor="_Toc3724993" w:history="1">
        <w:r w:rsidR="00B921E1" w:rsidRPr="000E781E">
          <w:rPr>
            <w:rStyle w:val="a4"/>
          </w:rPr>
          <w:t>第八章</w:t>
        </w:r>
        <w:r w:rsidR="00B921E1" w:rsidRPr="000E781E">
          <w:rPr>
            <w:rStyle w:val="a4"/>
          </w:rPr>
          <w:t xml:space="preserve"> </w:t>
        </w:r>
        <w:r w:rsidR="00B921E1" w:rsidRPr="000E781E">
          <w:rPr>
            <w:rStyle w:val="a4"/>
          </w:rPr>
          <w:t>基于流处理平台的股价预测系统的测试</w:t>
        </w:r>
        <w:r w:rsidR="00B921E1">
          <w:rPr>
            <w:webHidden/>
          </w:rPr>
          <w:tab/>
        </w:r>
        <w:r w:rsidR="00B921E1">
          <w:rPr>
            <w:webHidden/>
          </w:rPr>
          <w:fldChar w:fldCharType="begin"/>
        </w:r>
        <w:r w:rsidR="00B921E1">
          <w:rPr>
            <w:webHidden/>
          </w:rPr>
          <w:instrText xml:space="preserve"> PAGEREF _Toc3724993 \h </w:instrText>
        </w:r>
        <w:r w:rsidR="00B921E1">
          <w:rPr>
            <w:webHidden/>
          </w:rPr>
        </w:r>
        <w:r w:rsidR="00B921E1">
          <w:rPr>
            <w:webHidden/>
          </w:rPr>
          <w:fldChar w:fldCharType="separate"/>
        </w:r>
        <w:r w:rsidR="00D00C65">
          <w:rPr>
            <w:webHidden/>
          </w:rPr>
          <w:t>71</w:t>
        </w:r>
        <w:r w:rsidR="00B921E1">
          <w:rPr>
            <w:webHidden/>
          </w:rPr>
          <w:fldChar w:fldCharType="end"/>
        </w:r>
      </w:hyperlink>
    </w:p>
    <w:p w14:paraId="405F6781" w14:textId="35D99D34" w:rsidR="00B921E1" w:rsidRDefault="00A20880" w:rsidP="00B921E1">
      <w:pPr>
        <w:pStyle w:val="TOC2"/>
        <w:spacing w:line="400" w:lineRule="exact"/>
        <w:ind w:left="480" w:firstLine="480"/>
        <w:rPr>
          <w:rFonts w:asciiTheme="minorHAnsi" w:eastAsiaTheme="minorEastAsia" w:hAnsiTheme="minorHAnsi"/>
          <w:noProof/>
          <w:sz w:val="21"/>
        </w:rPr>
      </w:pPr>
      <w:hyperlink w:anchor="_Toc3724994" w:history="1">
        <w:r w:rsidR="00B921E1" w:rsidRPr="000E781E">
          <w:rPr>
            <w:rStyle w:val="a4"/>
            <w:noProof/>
          </w:rPr>
          <w:t xml:space="preserve">8.1 </w:t>
        </w:r>
        <w:r w:rsidR="00B921E1" w:rsidRPr="000E781E">
          <w:rPr>
            <w:rStyle w:val="a4"/>
            <w:noProof/>
          </w:rPr>
          <w:t>测试环境</w:t>
        </w:r>
        <w:r w:rsidR="00B921E1">
          <w:rPr>
            <w:noProof/>
            <w:webHidden/>
          </w:rPr>
          <w:tab/>
        </w:r>
        <w:r w:rsidR="00B921E1">
          <w:rPr>
            <w:noProof/>
            <w:webHidden/>
          </w:rPr>
          <w:fldChar w:fldCharType="begin"/>
        </w:r>
        <w:r w:rsidR="00B921E1">
          <w:rPr>
            <w:noProof/>
            <w:webHidden/>
          </w:rPr>
          <w:instrText xml:space="preserve"> PAGEREF _Toc3724994 \h </w:instrText>
        </w:r>
        <w:r w:rsidR="00B921E1">
          <w:rPr>
            <w:noProof/>
            <w:webHidden/>
          </w:rPr>
        </w:r>
        <w:r w:rsidR="00B921E1">
          <w:rPr>
            <w:noProof/>
            <w:webHidden/>
          </w:rPr>
          <w:fldChar w:fldCharType="separate"/>
        </w:r>
        <w:r w:rsidR="00D00C65">
          <w:rPr>
            <w:noProof/>
            <w:webHidden/>
          </w:rPr>
          <w:t>71</w:t>
        </w:r>
        <w:r w:rsidR="00B921E1">
          <w:rPr>
            <w:noProof/>
            <w:webHidden/>
          </w:rPr>
          <w:fldChar w:fldCharType="end"/>
        </w:r>
      </w:hyperlink>
    </w:p>
    <w:p w14:paraId="2712876C" w14:textId="12BD9387" w:rsidR="00B921E1" w:rsidRDefault="00A20880" w:rsidP="00B921E1">
      <w:pPr>
        <w:pStyle w:val="TOC2"/>
        <w:spacing w:line="400" w:lineRule="exact"/>
        <w:ind w:left="480" w:firstLine="480"/>
        <w:rPr>
          <w:rFonts w:asciiTheme="minorHAnsi" w:eastAsiaTheme="minorEastAsia" w:hAnsiTheme="minorHAnsi"/>
          <w:noProof/>
          <w:sz w:val="21"/>
        </w:rPr>
      </w:pPr>
      <w:hyperlink w:anchor="_Toc3724995" w:history="1">
        <w:r w:rsidR="00B921E1" w:rsidRPr="000E781E">
          <w:rPr>
            <w:rStyle w:val="a4"/>
            <w:noProof/>
          </w:rPr>
          <w:t xml:space="preserve">8.2 </w:t>
        </w:r>
        <w:r w:rsidR="00B921E1" w:rsidRPr="000E781E">
          <w:rPr>
            <w:rStyle w:val="a4"/>
            <w:noProof/>
          </w:rPr>
          <w:t>功能测试</w:t>
        </w:r>
        <w:r w:rsidR="00B921E1">
          <w:rPr>
            <w:noProof/>
            <w:webHidden/>
          </w:rPr>
          <w:tab/>
        </w:r>
        <w:r w:rsidR="00B921E1">
          <w:rPr>
            <w:noProof/>
            <w:webHidden/>
          </w:rPr>
          <w:fldChar w:fldCharType="begin"/>
        </w:r>
        <w:r w:rsidR="00B921E1">
          <w:rPr>
            <w:noProof/>
            <w:webHidden/>
          </w:rPr>
          <w:instrText xml:space="preserve"> PAGEREF _Toc3724995 \h </w:instrText>
        </w:r>
        <w:r w:rsidR="00B921E1">
          <w:rPr>
            <w:noProof/>
            <w:webHidden/>
          </w:rPr>
        </w:r>
        <w:r w:rsidR="00B921E1">
          <w:rPr>
            <w:noProof/>
            <w:webHidden/>
          </w:rPr>
          <w:fldChar w:fldCharType="separate"/>
        </w:r>
        <w:r w:rsidR="00D00C65">
          <w:rPr>
            <w:noProof/>
            <w:webHidden/>
          </w:rPr>
          <w:t>71</w:t>
        </w:r>
        <w:r w:rsidR="00B921E1">
          <w:rPr>
            <w:noProof/>
            <w:webHidden/>
          </w:rPr>
          <w:fldChar w:fldCharType="end"/>
        </w:r>
      </w:hyperlink>
    </w:p>
    <w:p w14:paraId="0CE1FF9F" w14:textId="32BF2182" w:rsidR="00B921E1" w:rsidRDefault="00A20880" w:rsidP="00B921E1">
      <w:pPr>
        <w:pStyle w:val="TOC3"/>
        <w:spacing w:line="400" w:lineRule="exact"/>
        <w:ind w:left="960" w:firstLine="480"/>
        <w:rPr>
          <w:rFonts w:asciiTheme="minorHAnsi" w:eastAsiaTheme="minorEastAsia" w:hAnsiTheme="minorHAnsi"/>
          <w:noProof/>
          <w:sz w:val="21"/>
        </w:rPr>
      </w:pPr>
      <w:hyperlink w:anchor="_Toc3724996" w:history="1">
        <w:r w:rsidR="00B921E1" w:rsidRPr="000E781E">
          <w:rPr>
            <w:rStyle w:val="a4"/>
            <w:noProof/>
          </w:rPr>
          <w:t>8.2.1</w:t>
        </w:r>
        <w:r w:rsidR="00B921E1" w:rsidRPr="000E781E">
          <w:rPr>
            <w:rStyle w:val="a4"/>
            <w:noProof/>
          </w:rPr>
          <w:t>数据获取模块</w:t>
        </w:r>
        <w:r w:rsidR="00B921E1">
          <w:rPr>
            <w:noProof/>
            <w:webHidden/>
          </w:rPr>
          <w:tab/>
        </w:r>
        <w:r w:rsidR="00B921E1">
          <w:rPr>
            <w:noProof/>
            <w:webHidden/>
          </w:rPr>
          <w:fldChar w:fldCharType="begin"/>
        </w:r>
        <w:r w:rsidR="00B921E1">
          <w:rPr>
            <w:noProof/>
            <w:webHidden/>
          </w:rPr>
          <w:instrText xml:space="preserve"> PAGEREF _Toc3724996 \h </w:instrText>
        </w:r>
        <w:r w:rsidR="00B921E1">
          <w:rPr>
            <w:noProof/>
            <w:webHidden/>
          </w:rPr>
        </w:r>
        <w:r w:rsidR="00B921E1">
          <w:rPr>
            <w:noProof/>
            <w:webHidden/>
          </w:rPr>
          <w:fldChar w:fldCharType="separate"/>
        </w:r>
        <w:r w:rsidR="00D00C65">
          <w:rPr>
            <w:noProof/>
            <w:webHidden/>
          </w:rPr>
          <w:t>72</w:t>
        </w:r>
        <w:r w:rsidR="00B921E1">
          <w:rPr>
            <w:noProof/>
            <w:webHidden/>
          </w:rPr>
          <w:fldChar w:fldCharType="end"/>
        </w:r>
      </w:hyperlink>
    </w:p>
    <w:p w14:paraId="551831E1" w14:textId="51818E63" w:rsidR="00B921E1" w:rsidRDefault="00A20880" w:rsidP="00B921E1">
      <w:pPr>
        <w:pStyle w:val="TOC3"/>
        <w:spacing w:line="400" w:lineRule="exact"/>
        <w:ind w:left="960" w:firstLine="480"/>
        <w:rPr>
          <w:rFonts w:asciiTheme="minorHAnsi" w:eastAsiaTheme="minorEastAsia" w:hAnsiTheme="minorHAnsi"/>
          <w:noProof/>
          <w:sz w:val="21"/>
        </w:rPr>
      </w:pPr>
      <w:hyperlink w:anchor="_Toc3724997" w:history="1">
        <w:r w:rsidR="00B921E1" w:rsidRPr="000E781E">
          <w:rPr>
            <w:rStyle w:val="a4"/>
            <w:noProof/>
          </w:rPr>
          <w:t xml:space="preserve">8.2.2 </w:t>
        </w:r>
        <w:r w:rsidR="00B921E1" w:rsidRPr="000E781E">
          <w:rPr>
            <w:rStyle w:val="a4"/>
            <w:noProof/>
          </w:rPr>
          <w:t>数据传输模块</w:t>
        </w:r>
        <w:r w:rsidR="00B921E1">
          <w:rPr>
            <w:noProof/>
            <w:webHidden/>
          </w:rPr>
          <w:tab/>
        </w:r>
        <w:r w:rsidR="00B921E1">
          <w:rPr>
            <w:noProof/>
            <w:webHidden/>
          </w:rPr>
          <w:fldChar w:fldCharType="begin"/>
        </w:r>
        <w:r w:rsidR="00B921E1">
          <w:rPr>
            <w:noProof/>
            <w:webHidden/>
          </w:rPr>
          <w:instrText xml:space="preserve"> PAGEREF _Toc3724997 \h </w:instrText>
        </w:r>
        <w:r w:rsidR="00B921E1">
          <w:rPr>
            <w:noProof/>
            <w:webHidden/>
          </w:rPr>
        </w:r>
        <w:r w:rsidR="00B921E1">
          <w:rPr>
            <w:noProof/>
            <w:webHidden/>
          </w:rPr>
          <w:fldChar w:fldCharType="separate"/>
        </w:r>
        <w:r w:rsidR="00D00C65">
          <w:rPr>
            <w:noProof/>
            <w:webHidden/>
          </w:rPr>
          <w:t>72</w:t>
        </w:r>
        <w:r w:rsidR="00B921E1">
          <w:rPr>
            <w:noProof/>
            <w:webHidden/>
          </w:rPr>
          <w:fldChar w:fldCharType="end"/>
        </w:r>
      </w:hyperlink>
    </w:p>
    <w:p w14:paraId="1C3E6AA5" w14:textId="26C2C182" w:rsidR="00B921E1" w:rsidRDefault="00A20880" w:rsidP="00B921E1">
      <w:pPr>
        <w:pStyle w:val="TOC3"/>
        <w:spacing w:line="400" w:lineRule="exact"/>
        <w:ind w:left="960" w:firstLine="480"/>
        <w:rPr>
          <w:rFonts w:asciiTheme="minorHAnsi" w:eastAsiaTheme="minorEastAsia" w:hAnsiTheme="minorHAnsi"/>
          <w:noProof/>
          <w:sz w:val="21"/>
        </w:rPr>
      </w:pPr>
      <w:hyperlink w:anchor="_Toc3724998" w:history="1">
        <w:r w:rsidR="00B921E1" w:rsidRPr="000E781E">
          <w:rPr>
            <w:rStyle w:val="a4"/>
            <w:noProof/>
          </w:rPr>
          <w:t xml:space="preserve">8.2.3 </w:t>
        </w:r>
        <w:r w:rsidR="00B921E1" w:rsidRPr="000E781E">
          <w:rPr>
            <w:rStyle w:val="a4"/>
            <w:noProof/>
          </w:rPr>
          <w:t>数据预处理模块</w:t>
        </w:r>
        <w:r w:rsidR="00B921E1">
          <w:rPr>
            <w:noProof/>
            <w:webHidden/>
          </w:rPr>
          <w:tab/>
        </w:r>
        <w:r w:rsidR="00B921E1">
          <w:rPr>
            <w:noProof/>
            <w:webHidden/>
          </w:rPr>
          <w:fldChar w:fldCharType="begin"/>
        </w:r>
        <w:r w:rsidR="00B921E1">
          <w:rPr>
            <w:noProof/>
            <w:webHidden/>
          </w:rPr>
          <w:instrText xml:space="preserve"> PAGEREF _Toc3724998 \h </w:instrText>
        </w:r>
        <w:r w:rsidR="00B921E1">
          <w:rPr>
            <w:noProof/>
            <w:webHidden/>
          </w:rPr>
        </w:r>
        <w:r w:rsidR="00B921E1">
          <w:rPr>
            <w:noProof/>
            <w:webHidden/>
          </w:rPr>
          <w:fldChar w:fldCharType="separate"/>
        </w:r>
        <w:r w:rsidR="00D00C65">
          <w:rPr>
            <w:noProof/>
            <w:webHidden/>
          </w:rPr>
          <w:t>73</w:t>
        </w:r>
        <w:r w:rsidR="00B921E1">
          <w:rPr>
            <w:noProof/>
            <w:webHidden/>
          </w:rPr>
          <w:fldChar w:fldCharType="end"/>
        </w:r>
      </w:hyperlink>
    </w:p>
    <w:p w14:paraId="218DF09E" w14:textId="78C7485D" w:rsidR="00B921E1" w:rsidRDefault="00A20880" w:rsidP="00B921E1">
      <w:pPr>
        <w:pStyle w:val="TOC3"/>
        <w:spacing w:line="400" w:lineRule="exact"/>
        <w:ind w:left="960" w:firstLine="480"/>
        <w:rPr>
          <w:rFonts w:asciiTheme="minorHAnsi" w:eastAsiaTheme="minorEastAsia" w:hAnsiTheme="minorHAnsi"/>
          <w:noProof/>
          <w:sz w:val="21"/>
        </w:rPr>
      </w:pPr>
      <w:hyperlink w:anchor="_Toc3724999" w:history="1">
        <w:r w:rsidR="00B921E1" w:rsidRPr="000E781E">
          <w:rPr>
            <w:rStyle w:val="a4"/>
            <w:noProof/>
          </w:rPr>
          <w:t xml:space="preserve">8.2.4 </w:t>
        </w:r>
        <w:r w:rsidR="00B921E1" w:rsidRPr="000E781E">
          <w:rPr>
            <w:rStyle w:val="a4"/>
            <w:noProof/>
          </w:rPr>
          <w:t>数据计算模块</w:t>
        </w:r>
        <w:r w:rsidR="00B921E1">
          <w:rPr>
            <w:noProof/>
            <w:webHidden/>
          </w:rPr>
          <w:tab/>
        </w:r>
        <w:r w:rsidR="00B921E1">
          <w:rPr>
            <w:noProof/>
            <w:webHidden/>
          </w:rPr>
          <w:fldChar w:fldCharType="begin"/>
        </w:r>
        <w:r w:rsidR="00B921E1">
          <w:rPr>
            <w:noProof/>
            <w:webHidden/>
          </w:rPr>
          <w:instrText xml:space="preserve"> PAGEREF _Toc3724999 \h </w:instrText>
        </w:r>
        <w:r w:rsidR="00B921E1">
          <w:rPr>
            <w:noProof/>
            <w:webHidden/>
          </w:rPr>
        </w:r>
        <w:r w:rsidR="00B921E1">
          <w:rPr>
            <w:noProof/>
            <w:webHidden/>
          </w:rPr>
          <w:fldChar w:fldCharType="separate"/>
        </w:r>
        <w:r w:rsidR="00D00C65">
          <w:rPr>
            <w:noProof/>
            <w:webHidden/>
          </w:rPr>
          <w:t>74</w:t>
        </w:r>
        <w:r w:rsidR="00B921E1">
          <w:rPr>
            <w:noProof/>
            <w:webHidden/>
          </w:rPr>
          <w:fldChar w:fldCharType="end"/>
        </w:r>
      </w:hyperlink>
    </w:p>
    <w:p w14:paraId="5D54AB79" w14:textId="1CBC7D33" w:rsidR="00B921E1" w:rsidRDefault="00A20880" w:rsidP="00B921E1">
      <w:pPr>
        <w:pStyle w:val="TOC3"/>
        <w:spacing w:line="400" w:lineRule="exact"/>
        <w:ind w:left="960" w:firstLine="480"/>
        <w:rPr>
          <w:rFonts w:asciiTheme="minorHAnsi" w:eastAsiaTheme="minorEastAsia" w:hAnsiTheme="minorHAnsi"/>
          <w:noProof/>
          <w:sz w:val="21"/>
        </w:rPr>
      </w:pPr>
      <w:hyperlink w:anchor="_Toc3725000" w:history="1">
        <w:r w:rsidR="00B921E1" w:rsidRPr="000E781E">
          <w:rPr>
            <w:rStyle w:val="a4"/>
            <w:noProof/>
          </w:rPr>
          <w:t xml:space="preserve">8.2.5 </w:t>
        </w:r>
        <w:r w:rsidR="00B921E1" w:rsidRPr="000E781E">
          <w:rPr>
            <w:rStyle w:val="a4"/>
            <w:noProof/>
          </w:rPr>
          <w:t>数据存储模块</w:t>
        </w:r>
        <w:r w:rsidR="00B921E1">
          <w:rPr>
            <w:noProof/>
            <w:webHidden/>
          </w:rPr>
          <w:tab/>
        </w:r>
        <w:r w:rsidR="00B921E1">
          <w:rPr>
            <w:noProof/>
            <w:webHidden/>
          </w:rPr>
          <w:fldChar w:fldCharType="begin"/>
        </w:r>
        <w:r w:rsidR="00B921E1">
          <w:rPr>
            <w:noProof/>
            <w:webHidden/>
          </w:rPr>
          <w:instrText xml:space="preserve"> PAGEREF _Toc3725000 \h </w:instrText>
        </w:r>
        <w:r w:rsidR="00B921E1">
          <w:rPr>
            <w:noProof/>
            <w:webHidden/>
          </w:rPr>
        </w:r>
        <w:r w:rsidR="00B921E1">
          <w:rPr>
            <w:noProof/>
            <w:webHidden/>
          </w:rPr>
          <w:fldChar w:fldCharType="separate"/>
        </w:r>
        <w:r w:rsidR="00D00C65">
          <w:rPr>
            <w:noProof/>
            <w:webHidden/>
          </w:rPr>
          <w:t>75</w:t>
        </w:r>
        <w:r w:rsidR="00B921E1">
          <w:rPr>
            <w:noProof/>
            <w:webHidden/>
          </w:rPr>
          <w:fldChar w:fldCharType="end"/>
        </w:r>
      </w:hyperlink>
    </w:p>
    <w:p w14:paraId="14432524" w14:textId="72D36901" w:rsidR="00B921E1" w:rsidRDefault="00A20880" w:rsidP="00B921E1">
      <w:pPr>
        <w:pStyle w:val="TOC3"/>
        <w:spacing w:line="400" w:lineRule="exact"/>
        <w:ind w:left="960" w:firstLine="480"/>
        <w:rPr>
          <w:rFonts w:asciiTheme="minorHAnsi" w:eastAsiaTheme="minorEastAsia" w:hAnsiTheme="minorHAnsi"/>
          <w:noProof/>
          <w:sz w:val="21"/>
        </w:rPr>
      </w:pPr>
      <w:hyperlink w:anchor="_Toc3725001" w:history="1">
        <w:r w:rsidR="00B921E1" w:rsidRPr="000E781E">
          <w:rPr>
            <w:rStyle w:val="a4"/>
            <w:noProof/>
          </w:rPr>
          <w:t xml:space="preserve">8.2.6 </w:t>
        </w:r>
        <w:r w:rsidR="00B921E1" w:rsidRPr="000E781E">
          <w:rPr>
            <w:rStyle w:val="a4"/>
            <w:noProof/>
          </w:rPr>
          <w:t>数据展示模块</w:t>
        </w:r>
        <w:r w:rsidR="00B921E1">
          <w:rPr>
            <w:noProof/>
            <w:webHidden/>
          </w:rPr>
          <w:tab/>
        </w:r>
        <w:r w:rsidR="00B921E1">
          <w:rPr>
            <w:noProof/>
            <w:webHidden/>
          </w:rPr>
          <w:fldChar w:fldCharType="begin"/>
        </w:r>
        <w:r w:rsidR="00B921E1">
          <w:rPr>
            <w:noProof/>
            <w:webHidden/>
          </w:rPr>
          <w:instrText xml:space="preserve"> PAGEREF _Toc3725001 \h </w:instrText>
        </w:r>
        <w:r w:rsidR="00B921E1">
          <w:rPr>
            <w:noProof/>
            <w:webHidden/>
          </w:rPr>
        </w:r>
        <w:r w:rsidR="00B921E1">
          <w:rPr>
            <w:noProof/>
            <w:webHidden/>
          </w:rPr>
          <w:fldChar w:fldCharType="separate"/>
        </w:r>
        <w:r w:rsidR="00D00C65">
          <w:rPr>
            <w:noProof/>
            <w:webHidden/>
          </w:rPr>
          <w:t>75</w:t>
        </w:r>
        <w:r w:rsidR="00B921E1">
          <w:rPr>
            <w:noProof/>
            <w:webHidden/>
          </w:rPr>
          <w:fldChar w:fldCharType="end"/>
        </w:r>
      </w:hyperlink>
    </w:p>
    <w:p w14:paraId="6EF483EF" w14:textId="760CEBA0" w:rsidR="00B921E1" w:rsidRDefault="00A20880" w:rsidP="00B921E1">
      <w:pPr>
        <w:pStyle w:val="TOC2"/>
        <w:spacing w:line="400" w:lineRule="exact"/>
        <w:ind w:left="480" w:firstLine="480"/>
        <w:rPr>
          <w:rFonts w:asciiTheme="minorHAnsi" w:eastAsiaTheme="minorEastAsia" w:hAnsiTheme="minorHAnsi"/>
          <w:noProof/>
          <w:sz w:val="21"/>
        </w:rPr>
      </w:pPr>
      <w:hyperlink w:anchor="_Toc3725002" w:history="1">
        <w:r w:rsidR="00B921E1" w:rsidRPr="000E781E">
          <w:rPr>
            <w:rStyle w:val="a4"/>
            <w:noProof/>
          </w:rPr>
          <w:t xml:space="preserve">8.3 </w:t>
        </w:r>
        <w:r w:rsidR="00B921E1" w:rsidRPr="000E781E">
          <w:rPr>
            <w:rStyle w:val="a4"/>
            <w:noProof/>
          </w:rPr>
          <w:t>非功能测试</w:t>
        </w:r>
        <w:r w:rsidR="00B921E1">
          <w:rPr>
            <w:noProof/>
            <w:webHidden/>
          </w:rPr>
          <w:tab/>
        </w:r>
        <w:r w:rsidR="00B921E1">
          <w:rPr>
            <w:noProof/>
            <w:webHidden/>
          </w:rPr>
          <w:fldChar w:fldCharType="begin"/>
        </w:r>
        <w:r w:rsidR="00B921E1">
          <w:rPr>
            <w:noProof/>
            <w:webHidden/>
          </w:rPr>
          <w:instrText xml:space="preserve"> PAGEREF _Toc3725002 \h </w:instrText>
        </w:r>
        <w:r w:rsidR="00B921E1">
          <w:rPr>
            <w:noProof/>
            <w:webHidden/>
          </w:rPr>
        </w:r>
        <w:r w:rsidR="00B921E1">
          <w:rPr>
            <w:noProof/>
            <w:webHidden/>
          </w:rPr>
          <w:fldChar w:fldCharType="separate"/>
        </w:r>
        <w:r w:rsidR="00D00C65">
          <w:rPr>
            <w:noProof/>
            <w:webHidden/>
          </w:rPr>
          <w:t>76</w:t>
        </w:r>
        <w:r w:rsidR="00B921E1">
          <w:rPr>
            <w:noProof/>
            <w:webHidden/>
          </w:rPr>
          <w:fldChar w:fldCharType="end"/>
        </w:r>
      </w:hyperlink>
    </w:p>
    <w:p w14:paraId="357647F5" w14:textId="002B812A" w:rsidR="00B921E1" w:rsidRDefault="00A20880" w:rsidP="00B921E1">
      <w:pPr>
        <w:pStyle w:val="TOC3"/>
        <w:spacing w:line="400" w:lineRule="exact"/>
        <w:ind w:left="960" w:firstLine="480"/>
        <w:rPr>
          <w:rFonts w:asciiTheme="minorHAnsi" w:eastAsiaTheme="minorEastAsia" w:hAnsiTheme="minorHAnsi"/>
          <w:noProof/>
          <w:sz w:val="21"/>
        </w:rPr>
      </w:pPr>
      <w:hyperlink w:anchor="_Toc3725003" w:history="1">
        <w:r w:rsidR="00B921E1" w:rsidRPr="000E781E">
          <w:rPr>
            <w:rStyle w:val="a4"/>
            <w:noProof/>
          </w:rPr>
          <w:t xml:space="preserve">8.3.1 </w:t>
        </w:r>
        <w:r w:rsidR="00B921E1" w:rsidRPr="000E781E">
          <w:rPr>
            <w:rStyle w:val="a4"/>
            <w:noProof/>
          </w:rPr>
          <w:t>时延测试</w:t>
        </w:r>
        <w:r w:rsidR="00B921E1">
          <w:rPr>
            <w:noProof/>
            <w:webHidden/>
          </w:rPr>
          <w:tab/>
        </w:r>
        <w:r w:rsidR="00B921E1">
          <w:rPr>
            <w:noProof/>
            <w:webHidden/>
          </w:rPr>
          <w:fldChar w:fldCharType="begin"/>
        </w:r>
        <w:r w:rsidR="00B921E1">
          <w:rPr>
            <w:noProof/>
            <w:webHidden/>
          </w:rPr>
          <w:instrText xml:space="preserve"> PAGEREF _Toc3725003 \h </w:instrText>
        </w:r>
        <w:r w:rsidR="00B921E1">
          <w:rPr>
            <w:noProof/>
            <w:webHidden/>
          </w:rPr>
        </w:r>
        <w:r w:rsidR="00B921E1">
          <w:rPr>
            <w:noProof/>
            <w:webHidden/>
          </w:rPr>
          <w:fldChar w:fldCharType="separate"/>
        </w:r>
        <w:r w:rsidR="00D00C65">
          <w:rPr>
            <w:noProof/>
            <w:webHidden/>
          </w:rPr>
          <w:t>76</w:t>
        </w:r>
        <w:r w:rsidR="00B921E1">
          <w:rPr>
            <w:noProof/>
            <w:webHidden/>
          </w:rPr>
          <w:fldChar w:fldCharType="end"/>
        </w:r>
      </w:hyperlink>
    </w:p>
    <w:p w14:paraId="15B35DA5" w14:textId="42C6A5DB" w:rsidR="00B921E1" w:rsidRDefault="00A20880" w:rsidP="00B921E1">
      <w:pPr>
        <w:pStyle w:val="TOC3"/>
        <w:spacing w:line="400" w:lineRule="exact"/>
        <w:ind w:left="960" w:firstLine="480"/>
        <w:rPr>
          <w:rFonts w:asciiTheme="minorHAnsi" w:eastAsiaTheme="minorEastAsia" w:hAnsiTheme="minorHAnsi"/>
          <w:noProof/>
          <w:sz w:val="21"/>
        </w:rPr>
      </w:pPr>
      <w:hyperlink w:anchor="_Toc3725004" w:history="1">
        <w:r w:rsidR="00B921E1" w:rsidRPr="000E781E">
          <w:rPr>
            <w:rStyle w:val="a4"/>
            <w:noProof/>
          </w:rPr>
          <w:t xml:space="preserve">8.3.2 </w:t>
        </w:r>
        <w:r w:rsidR="00B921E1" w:rsidRPr="000E781E">
          <w:rPr>
            <w:rStyle w:val="a4"/>
            <w:noProof/>
          </w:rPr>
          <w:t>压力测试</w:t>
        </w:r>
        <w:r w:rsidR="00B921E1">
          <w:rPr>
            <w:noProof/>
            <w:webHidden/>
          </w:rPr>
          <w:tab/>
        </w:r>
        <w:r w:rsidR="00B921E1">
          <w:rPr>
            <w:noProof/>
            <w:webHidden/>
          </w:rPr>
          <w:fldChar w:fldCharType="begin"/>
        </w:r>
        <w:r w:rsidR="00B921E1">
          <w:rPr>
            <w:noProof/>
            <w:webHidden/>
          </w:rPr>
          <w:instrText xml:space="preserve"> PAGEREF _Toc3725004 \h </w:instrText>
        </w:r>
        <w:r w:rsidR="00B921E1">
          <w:rPr>
            <w:noProof/>
            <w:webHidden/>
          </w:rPr>
        </w:r>
        <w:r w:rsidR="00B921E1">
          <w:rPr>
            <w:noProof/>
            <w:webHidden/>
          </w:rPr>
          <w:fldChar w:fldCharType="separate"/>
        </w:r>
        <w:r w:rsidR="00D00C65">
          <w:rPr>
            <w:noProof/>
            <w:webHidden/>
          </w:rPr>
          <w:t>76</w:t>
        </w:r>
        <w:r w:rsidR="00B921E1">
          <w:rPr>
            <w:noProof/>
            <w:webHidden/>
          </w:rPr>
          <w:fldChar w:fldCharType="end"/>
        </w:r>
      </w:hyperlink>
    </w:p>
    <w:p w14:paraId="1D1C3C0A" w14:textId="757B8897" w:rsidR="00B921E1" w:rsidRDefault="00A20880" w:rsidP="00B921E1">
      <w:pPr>
        <w:pStyle w:val="TOC1"/>
        <w:ind w:firstLine="480"/>
        <w:rPr>
          <w:rFonts w:asciiTheme="minorHAnsi" w:eastAsiaTheme="minorEastAsia" w:hAnsiTheme="minorHAnsi"/>
          <w:color w:val="auto"/>
          <w:sz w:val="21"/>
        </w:rPr>
      </w:pPr>
      <w:hyperlink w:anchor="_Toc3725005" w:history="1">
        <w:r w:rsidR="00B921E1" w:rsidRPr="000E781E">
          <w:rPr>
            <w:rStyle w:val="a4"/>
          </w:rPr>
          <w:t>第九章</w:t>
        </w:r>
        <w:r w:rsidR="00B921E1" w:rsidRPr="000E781E">
          <w:rPr>
            <w:rStyle w:val="a4"/>
          </w:rPr>
          <w:t xml:space="preserve"> </w:t>
        </w:r>
        <w:r w:rsidR="00B921E1" w:rsidRPr="000E781E">
          <w:rPr>
            <w:rStyle w:val="a4"/>
          </w:rPr>
          <w:t>结束语</w:t>
        </w:r>
        <w:r w:rsidR="00B921E1">
          <w:rPr>
            <w:webHidden/>
          </w:rPr>
          <w:tab/>
        </w:r>
        <w:r w:rsidR="00B921E1">
          <w:rPr>
            <w:webHidden/>
          </w:rPr>
          <w:fldChar w:fldCharType="begin"/>
        </w:r>
        <w:r w:rsidR="00B921E1">
          <w:rPr>
            <w:webHidden/>
          </w:rPr>
          <w:instrText xml:space="preserve"> PAGEREF _Toc3725005 \h </w:instrText>
        </w:r>
        <w:r w:rsidR="00B921E1">
          <w:rPr>
            <w:webHidden/>
          </w:rPr>
        </w:r>
        <w:r w:rsidR="00B921E1">
          <w:rPr>
            <w:webHidden/>
          </w:rPr>
          <w:fldChar w:fldCharType="separate"/>
        </w:r>
        <w:r w:rsidR="00D00C65">
          <w:rPr>
            <w:webHidden/>
          </w:rPr>
          <w:t>79</w:t>
        </w:r>
        <w:r w:rsidR="00B921E1">
          <w:rPr>
            <w:webHidden/>
          </w:rPr>
          <w:fldChar w:fldCharType="end"/>
        </w:r>
      </w:hyperlink>
    </w:p>
    <w:p w14:paraId="5F380ED8" w14:textId="2A0FF8FD" w:rsidR="00B921E1" w:rsidRDefault="00A20880" w:rsidP="00B921E1">
      <w:pPr>
        <w:pStyle w:val="TOC2"/>
        <w:spacing w:line="400" w:lineRule="exact"/>
        <w:ind w:left="480" w:firstLine="480"/>
        <w:rPr>
          <w:rFonts w:asciiTheme="minorHAnsi" w:eastAsiaTheme="minorEastAsia" w:hAnsiTheme="minorHAnsi"/>
          <w:noProof/>
          <w:sz w:val="21"/>
        </w:rPr>
      </w:pPr>
      <w:hyperlink w:anchor="_Toc3725006" w:history="1">
        <w:r w:rsidR="00B921E1" w:rsidRPr="000E781E">
          <w:rPr>
            <w:rStyle w:val="a4"/>
            <w:noProof/>
          </w:rPr>
          <w:t xml:space="preserve">9.1 </w:t>
        </w:r>
        <w:r w:rsidR="00B921E1" w:rsidRPr="000E781E">
          <w:rPr>
            <w:rStyle w:val="a4"/>
            <w:noProof/>
          </w:rPr>
          <w:t>工作总结</w:t>
        </w:r>
        <w:r w:rsidR="00B921E1">
          <w:rPr>
            <w:noProof/>
            <w:webHidden/>
          </w:rPr>
          <w:tab/>
        </w:r>
        <w:r w:rsidR="00B921E1">
          <w:rPr>
            <w:noProof/>
            <w:webHidden/>
          </w:rPr>
          <w:fldChar w:fldCharType="begin"/>
        </w:r>
        <w:r w:rsidR="00B921E1">
          <w:rPr>
            <w:noProof/>
            <w:webHidden/>
          </w:rPr>
          <w:instrText xml:space="preserve"> PAGEREF _Toc3725006 \h </w:instrText>
        </w:r>
        <w:r w:rsidR="00B921E1">
          <w:rPr>
            <w:noProof/>
            <w:webHidden/>
          </w:rPr>
        </w:r>
        <w:r w:rsidR="00B921E1">
          <w:rPr>
            <w:noProof/>
            <w:webHidden/>
          </w:rPr>
          <w:fldChar w:fldCharType="separate"/>
        </w:r>
        <w:r w:rsidR="00D00C65">
          <w:rPr>
            <w:noProof/>
            <w:webHidden/>
          </w:rPr>
          <w:t>79</w:t>
        </w:r>
        <w:r w:rsidR="00B921E1">
          <w:rPr>
            <w:noProof/>
            <w:webHidden/>
          </w:rPr>
          <w:fldChar w:fldCharType="end"/>
        </w:r>
      </w:hyperlink>
    </w:p>
    <w:p w14:paraId="049E4BB0" w14:textId="5BEC606A" w:rsidR="00B921E1" w:rsidRDefault="00A20880" w:rsidP="00B921E1">
      <w:pPr>
        <w:pStyle w:val="TOC2"/>
        <w:spacing w:line="400" w:lineRule="exact"/>
        <w:ind w:left="480" w:firstLine="480"/>
        <w:rPr>
          <w:rFonts w:asciiTheme="minorHAnsi" w:eastAsiaTheme="minorEastAsia" w:hAnsiTheme="minorHAnsi"/>
          <w:noProof/>
          <w:sz w:val="21"/>
        </w:rPr>
      </w:pPr>
      <w:hyperlink w:anchor="_Toc3725007" w:history="1">
        <w:r w:rsidR="00B921E1" w:rsidRPr="000E781E">
          <w:rPr>
            <w:rStyle w:val="a4"/>
            <w:noProof/>
          </w:rPr>
          <w:t xml:space="preserve">9.2 </w:t>
        </w:r>
        <w:r w:rsidR="00B921E1" w:rsidRPr="000E781E">
          <w:rPr>
            <w:rStyle w:val="a4"/>
            <w:noProof/>
          </w:rPr>
          <w:t>工作不足</w:t>
        </w:r>
        <w:r w:rsidR="00B921E1">
          <w:rPr>
            <w:noProof/>
            <w:webHidden/>
          </w:rPr>
          <w:tab/>
        </w:r>
        <w:r w:rsidR="00B921E1">
          <w:rPr>
            <w:noProof/>
            <w:webHidden/>
          </w:rPr>
          <w:fldChar w:fldCharType="begin"/>
        </w:r>
        <w:r w:rsidR="00B921E1">
          <w:rPr>
            <w:noProof/>
            <w:webHidden/>
          </w:rPr>
          <w:instrText xml:space="preserve"> PAGEREF _Toc3725007 \h </w:instrText>
        </w:r>
        <w:r w:rsidR="00B921E1">
          <w:rPr>
            <w:noProof/>
            <w:webHidden/>
          </w:rPr>
        </w:r>
        <w:r w:rsidR="00B921E1">
          <w:rPr>
            <w:noProof/>
            <w:webHidden/>
          </w:rPr>
          <w:fldChar w:fldCharType="separate"/>
        </w:r>
        <w:r w:rsidR="00D00C65">
          <w:rPr>
            <w:noProof/>
            <w:webHidden/>
          </w:rPr>
          <w:t>79</w:t>
        </w:r>
        <w:r w:rsidR="00B921E1">
          <w:rPr>
            <w:noProof/>
            <w:webHidden/>
          </w:rPr>
          <w:fldChar w:fldCharType="end"/>
        </w:r>
      </w:hyperlink>
    </w:p>
    <w:p w14:paraId="47CA62E6" w14:textId="0B3F8D99" w:rsidR="00B921E1" w:rsidRDefault="00A20880" w:rsidP="00B921E1">
      <w:pPr>
        <w:pStyle w:val="TOC2"/>
        <w:spacing w:line="400" w:lineRule="exact"/>
        <w:ind w:left="480" w:firstLine="480"/>
        <w:rPr>
          <w:rFonts w:asciiTheme="minorHAnsi" w:eastAsiaTheme="minorEastAsia" w:hAnsiTheme="minorHAnsi"/>
          <w:noProof/>
          <w:sz w:val="21"/>
        </w:rPr>
      </w:pPr>
      <w:hyperlink w:anchor="_Toc3725008" w:history="1">
        <w:r w:rsidR="00B921E1" w:rsidRPr="000E781E">
          <w:rPr>
            <w:rStyle w:val="a4"/>
            <w:noProof/>
          </w:rPr>
          <w:t xml:space="preserve">9.3 </w:t>
        </w:r>
        <w:r w:rsidR="00B921E1" w:rsidRPr="000E781E">
          <w:rPr>
            <w:rStyle w:val="a4"/>
            <w:noProof/>
          </w:rPr>
          <w:t>未来工作</w:t>
        </w:r>
        <w:r w:rsidR="00B921E1">
          <w:rPr>
            <w:noProof/>
            <w:webHidden/>
          </w:rPr>
          <w:tab/>
        </w:r>
        <w:r w:rsidR="00B921E1">
          <w:rPr>
            <w:noProof/>
            <w:webHidden/>
          </w:rPr>
          <w:fldChar w:fldCharType="begin"/>
        </w:r>
        <w:r w:rsidR="00B921E1">
          <w:rPr>
            <w:noProof/>
            <w:webHidden/>
          </w:rPr>
          <w:instrText xml:space="preserve"> PAGEREF _Toc3725008 \h </w:instrText>
        </w:r>
        <w:r w:rsidR="00B921E1">
          <w:rPr>
            <w:noProof/>
            <w:webHidden/>
          </w:rPr>
        </w:r>
        <w:r w:rsidR="00B921E1">
          <w:rPr>
            <w:noProof/>
            <w:webHidden/>
          </w:rPr>
          <w:fldChar w:fldCharType="separate"/>
        </w:r>
        <w:r w:rsidR="00D00C65">
          <w:rPr>
            <w:noProof/>
            <w:webHidden/>
          </w:rPr>
          <w:t>80</w:t>
        </w:r>
        <w:r w:rsidR="00B921E1">
          <w:rPr>
            <w:noProof/>
            <w:webHidden/>
          </w:rPr>
          <w:fldChar w:fldCharType="end"/>
        </w:r>
      </w:hyperlink>
    </w:p>
    <w:p w14:paraId="3A40E1BB" w14:textId="3460DD90" w:rsidR="00B921E1" w:rsidRDefault="00A20880" w:rsidP="00B921E1">
      <w:pPr>
        <w:pStyle w:val="TOC1"/>
        <w:ind w:firstLine="480"/>
        <w:rPr>
          <w:rFonts w:asciiTheme="minorHAnsi" w:eastAsiaTheme="minorEastAsia" w:hAnsiTheme="minorHAnsi"/>
          <w:color w:val="auto"/>
          <w:sz w:val="21"/>
        </w:rPr>
      </w:pPr>
      <w:hyperlink w:anchor="_Toc3725009" w:history="1">
        <w:r w:rsidR="00B921E1" w:rsidRPr="000E781E">
          <w:rPr>
            <w:rStyle w:val="a4"/>
          </w:rPr>
          <w:t>参考文献</w:t>
        </w:r>
        <w:r w:rsidR="00B921E1">
          <w:rPr>
            <w:webHidden/>
          </w:rPr>
          <w:tab/>
        </w:r>
        <w:r w:rsidR="00B921E1">
          <w:rPr>
            <w:webHidden/>
          </w:rPr>
          <w:fldChar w:fldCharType="begin"/>
        </w:r>
        <w:r w:rsidR="00B921E1">
          <w:rPr>
            <w:webHidden/>
          </w:rPr>
          <w:instrText xml:space="preserve"> PAGEREF _Toc3725009 \h </w:instrText>
        </w:r>
        <w:r w:rsidR="00B921E1">
          <w:rPr>
            <w:webHidden/>
          </w:rPr>
        </w:r>
        <w:r w:rsidR="00B921E1">
          <w:rPr>
            <w:webHidden/>
          </w:rPr>
          <w:fldChar w:fldCharType="separate"/>
        </w:r>
        <w:r w:rsidR="00D00C65">
          <w:rPr>
            <w:webHidden/>
          </w:rPr>
          <w:t>81</w:t>
        </w:r>
        <w:r w:rsidR="00B921E1">
          <w:rPr>
            <w:webHidden/>
          </w:rPr>
          <w:fldChar w:fldCharType="end"/>
        </w:r>
      </w:hyperlink>
    </w:p>
    <w:p w14:paraId="6620840B" w14:textId="157EAE9D" w:rsidR="00B921E1" w:rsidRDefault="00A20880" w:rsidP="00B921E1">
      <w:pPr>
        <w:pStyle w:val="TOC1"/>
        <w:ind w:firstLine="480"/>
        <w:rPr>
          <w:rFonts w:asciiTheme="minorHAnsi" w:eastAsiaTheme="minorEastAsia" w:hAnsiTheme="minorHAnsi"/>
          <w:color w:val="auto"/>
          <w:sz w:val="21"/>
        </w:rPr>
      </w:pPr>
      <w:hyperlink w:anchor="_Toc3725010" w:history="1">
        <w:r w:rsidR="00B921E1" w:rsidRPr="000E781E">
          <w:rPr>
            <w:rStyle w:val="a4"/>
          </w:rPr>
          <w:t>致谢</w:t>
        </w:r>
        <w:r w:rsidR="00B921E1">
          <w:rPr>
            <w:webHidden/>
          </w:rPr>
          <w:tab/>
        </w:r>
        <w:r w:rsidR="00B921E1">
          <w:rPr>
            <w:webHidden/>
          </w:rPr>
          <w:fldChar w:fldCharType="begin"/>
        </w:r>
        <w:r w:rsidR="00B921E1">
          <w:rPr>
            <w:webHidden/>
          </w:rPr>
          <w:instrText xml:space="preserve"> PAGEREF _Toc3725010 \h </w:instrText>
        </w:r>
        <w:r w:rsidR="00B921E1">
          <w:rPr>
            <w:webHidden/>
          </w:rPr>
        </w:r>
        <w:r w:rsidR="00B921E1">
          <w:rPr>
            <w:webHidden/>
          </w:rPr>
          <w:fldChar w:fldCharType="separate"/>
        </w:r>
        <w:r w:rsidR="00D00C65">
          <w:rPr>
            <w:webHidden/>
          </w:rPr>
          <w:t>83</w:t>
        </w:r>
        <w:r w:rsidR="00B921E1">
          <w:rPr>
            <w:webHidden/>
          </w:rPr>
          <w:fldChar w:fldCharType="end"/>
        </w:r>
      </w:hyperlink>
    </w:p>
    <w:p w14:paraId="08769448" w14:textId="14C32CE0" w:rsidR="00B921E1" w:rsidRDefault="00A20880" w:rsidP="00B921E1">
      <w:pPr>
        <w:pStyle w:val="TOC1"/>
        <w:ind w:firstLine="480"/>
        <w:rPr>
          <w:rFonts w:asciiTheme="minorHAnsi" w:eastAsiaTheme="minorEastAsia" w:hAnsiTheme="minorHAnsi"/>
          <w:color w:val="auto"/>
          <w:sz w:val="21"/>
        </w:rPr>
      </w:pPr>
      <w:hyperlink w:anchor="_Toc3725011" w:history="1">
        <w:r w:rsidR="00B921E1" w:rsidRPr="000E781E">
          <w:rPr>
            <w:rStyle w:val="a4"/>
          </w:rPr>
          <w:t>攻读硕士学位期间发表和录用的论文</w:t>
        </w:r>
        <w:r w:rsidR="00B921E1">
          <w:rPr>
            <w:webHidden/>
          </w:rPr>
          <w:tab/>
        </w:r>
        <w:r w:rsidR="00B921E1">
          <w:rPr>
            <w:webHidden/>
          </w:rPr>
          <w:fldChar w:fldCharType="begin"/>
        </w:r>
        <w:r w:rsidR="00B921E1">
          <w:rPr>
            <w:webHidden/>
          </w:rPr>
          <w:instrText xml:space="preserve"> PAGEREF _Toc3725011 \h </w:instrText>
        </w:r>
        <w:r w:rsidR="00B921E1">
          <w:rPr>
            <w:webHidden/>
          </w:rPr>
        </w:r>
        <w:r w:rsidR="00B921E1">
          <w:rPr>
            <w:webHidden/>
          </w:rPr>
          <w:fldChar w:fldCharType="separate"/>
        </w:r>
        <w:r w:rsidR="00D00C65">
          <w:rPr>
            <w:webHidden/>
          </w:rPr>
          <w:t>85</w:t>
        </w:r>
        <w:r w:rsidR="00B921E1">
          <w:rPr>
            <w:webHidden/>
          </w:rPr>
          <w:fldChar w:fldCharType="end"/>
        </w:r>
      </w:hyperlink>
      <w:r w:rsidR="000D2A7A" w:rsidRPr="000D2A7A">
        <w:t>5</w:t>
      </w:r>
    </w:p>
    <w:p w14:paraId="3A04A90D" w14:textId="5B5D2439" w:rsidR="00491044" w:rsidRPr="00B921E1" w:rsidRDefault="00DC1C0C" w:rsidP="00B921E1">
      <w:pPr>
        <w:pStyle w:val="1"/>
        <w:spacing w:afterLines="0" w:after="400" w:line="400" w:lineRule="exact"/>
        <w:jc w:val="both"/>
        <w:rPr>
          <w:rFonts w:ascii="Times New Roman" w:eastAsia="宋体" w:hAnsi="Times New Roman" w:cs="Times New Roman"/>
          <w:sz w:val="28"/>
          <w:szCs w:val="28"/>
        </w:rPr>
      </w:pPr>
      <w:r w:rsidRPr="002134D3">
        <w:rPr>
          <w:rFonts w:cs="Times New Roman"/>
          <w:b w:val="0"/>
          <w:bCs w:val="0"/>
          <w:sz w:val="28"/>
          <w:szCs w:val="28"/>
        </w:rPr>
        <w:fldChar w:fldCharType="end"/>
      </w:r>
    </w:p>
    <w:p w14:paraId="7A9FEC44" w14:textId="20E9A91F" w:rsidR="00E7277C" w:rsidRPr="009D03D0" w:rsidRDefault="00E7277C" w:rsidP="00EC1AF6">
      <w:pPr>
        <w:widowControl/>
        <w:ind w:firstLine="480"/>
        <w:jc w:val="left"/>
        <w:rPr>
          <w:color w:val="000000" w:themeColor="text1"/>
        </w:rPr>
      </w:pPr>
    </w:p>
    <w:p w14:paraId="3F09C515" w14:textId="77777777" w:rsidR="00E7277C" w:rsidRPr="009D03D0" w:rsidRDefault="00E7277C" w:rsidP="00EC1AF6">
      <w:pPr>
        <w:widowControl/>
        <w:ind w:firstLine="480"/>
        <w:jc w:val="left"/>
        <w:rPr>
          <w:color w:val="000000" w:themeColor="text1"/>
        </w:rPr>
        <w:sectPr w:rsidR="00E7277C" w:rsidRPr="009D03D0" w:rsidSect="00A17FB6">
          <w:headerReference w:type="even" r:id="rId30"/>
          <w:headerReference w:type="default" r:id="rId31"/>
          <w:headerReference w:type="first" r:id="rId32"/>
          <w:pgSz w:w="11906" w:h="16838"/>
          <w:pgMar w:top="1440" w:right="1800" w:bottom="1440" w:left="1800" w:header="851" w:footer="992" w:gutter="0"/>
          <w:cols w:space="425"/>
          <w:docGrid w:type="lines" w:linePitch="326"/>
        </w:sectPr>
      </w:pPr>
    </w:p>
    <w:p w14:paraId="772FBA27" w14:textId="5593B3A5" w:rsidR="00D34BF4" w:rsidRPr="009D03D0" w:rsidRDefault="00305920" w:rsidP="004408EA">
      <w:pPr>
        <w:pStyle w:val="1"/>
        <w:spacing w:after="652"/>
      </w:pPr>
      <w:bookmarkStart w:id="39" w:name="_Toc2274867"/>
      <w:bookmarkStart w:id="40" w:name="_Toc2329298"/>
      <w:bookmarkStart w:id="41" w:name="_Toc3724912"/>
      <w:r w:rsidRPr="009D03D0">
        <w:lastRenderedPageBreak/>
        <w:t>第一章</w:t>
      </w:r>
      <w:r w:rsidRPr="009D03D0">
        <w:rPr>
          <w:rFonts w:hint="eastAsia"/>
        </w:rPr>
        <w:t xml:space="preserve"> 绪论</w:t>
      </w:r>
      <w:bookmarkEnd w:id="39"/>
      <w:bookmarkEnd w:id="40"/>
      <w:bookmarkEnd w:id="41"/>
    </w:p>
    <w:p w14:paraId="443C6D66" w14:textId="0B2A88F7" w:rsidR="00305920" w:rsidRPr="009D03D0" w:rsidDel="00710A73" w:rsidRDefault="00305920" w:rsidP="009B3502">
      <w:pPr>
        <w:ind w:firstLine="480"/>
        <w:rPr>
          <w:del w:id="42" w:author="苏森" w:date="2019-03-19T21:27:00Z"/>
          <w:color w:val="000000" w:themeColor="text1"/>
        </w:rPr>
      </w:pPr>
      <w:del w:id="43" w:author="苏森" w:date="2019-03-19T21:27:00Z">
        <w:r w:rsidRPr="009D03D0" w:rsidDel="00710A73">
          <w:rPr>
            <w:rFonts w:hint="eastAsia"/>
            <w:color w:val="000000" w:themeColor="text1"/>
          </w:rPr>
          <w:delText>本章将介绍本文的研究背景</w:delText>
        </w:r>
        <w:r w:rsidR="002D000D" w:rsidDel="00710A73">
          <w:rPr>
            <w:rFonts w:hint="eastAsia"/>
            <w:color w:val="000000" w:themeColor="text1"/>
          </w:rPr>
          <w:delText>及其</w:delText>
        </w:r>
        <w:r w:rsidRPr="009D03D0" w:rsidDel="00710A73">
          <w:rPr>
            <w:rFonts w:hint="eastAsia"/>
            <w:color w:val="000000" w:themeColor="text1"/>
          </w:rPr>
          <w:delText>意义、</w:delText>
        </w:r>
        <w:r w:rsidR="002D000D" w:rsidDel="00710A73">
          <w:rPr>
            <w:rFonts w:hint="eastAsia"/>
            <w:color w:val="000000" w:themeColor="text1"/>
          </w:rPr>
          <w:delText>研究</w:delText>
        </w:r>
        <w:r w:rsidRPr="009D03D0" w:rsidDel="00710A73">
          <w:rPr>
            <w:rFonts w:hint="eastAsia"/>
            <w:color w:val="000000" w:themeColor="text1"/>
          </w:rPr>
          <w:delText>目标</w:delText>
        </w:r>
        <w:r w:rsidR="0089566C" w:rsidDel="00710A73">
          <w:rPr>
            <w:rFonts w:hint="eastAsia"/>
            <w:color w:val="000000" w:themeColor="text1"/>
          </w:rPr>
          <w:delText>和</w:delText>
        </w:r>
        <w:r w:rsidR="002D000D" w:rsidDel="00710A73">
          <w:rPr>
            <w:rFonts w:hint="eastAsia"/>
            <w:color w:val="000000" w:themeColor="text1"/>
          </w:rPr>
          <w:delText>研究</w:delText>
        </w:r>
        <w:r w:rsidR="0089566C" w:rsidDel="00710A73">
          <w:rPr>
            <w:rFonts w:hint="eastAsia"/>
            <w:color w:val="000000" w:themeColor="text1"/>
          </w:rPr>
          <w:delText>内容，</w:delText>
        </w:r>
        <w:r w:rsidR="00FC4D75" w:rsidRPr="009D03D0" w:rsidDel="00710A73">
          <w:rPr>
            <w:rFonts w:hint="eastAsia"/>
            <w:color w:val="000000" w:themeColor="text1"/>
          </w:rPr>
          <w:delText>以及</w:delText>
        </w:r>
        <w:r w:rsidR="0089566C" w:rsidDel="00710A73">
          <w:rPr>
            <w:rFonts w:hint="eastAsia"/>
            <w:color w:val="000000" w:themeColor="text1"/>
          </w:rPr>
          <w:delText>论文的</w:delText>
        </w:r>
        <w:r w:rsidRPr="009D03D0" w:rsidDel="00710A73">
          <w:rPr>
            <w:rFonts w:hint="eastAsia"/>
            <w:color w:val="000000" w:themeColor="text1"/>
          </w:rPr>
          <w:delText>组织结构。</w:delText>
        </w:r>
      </w:del>
    </w:p>
    <w:p w14:paraId="1AE3064E" w14:textId="3DF8A05D" w:rsidR="00D34BF4" w:rsidRPr="004408EA" w:rsidRDefault="00305920" w:rsidP="004408EA">
      <w:pPr>
        <w:pStyle w:val="2"/>
        <w:spacing w:before="326" w:after="326"/>
      </w:pPr>
      <w:bookmarkStart w:id="44" w:name="_Toc2274868"/>
      <w:bookmarkStart w:id="45" w:name="_Toc2329299"/>
      <w:bookmarkStart w:id="46" w:name="_Toc3724913"/>
      <w:r w:rsidRPr="004408EA">
        <w:t xml:space="preserve">1.1 </w:t>
      </w:r>
      <w:r w:rsidRPr="004408EA">
        <w:t>研究背景和意义</w:t>
      </w:r>
      <w:bookmarkEnd w:id="44"/>
      <w:bookmarkEnd w:id="45"/>
      <w:bookmarkEnd w:id="46"/>
    </w:p>
    <w:p w14:paraId="727B1605" w14:textId="736BB9E6" w:rsidR="00994407" w:rsidRDefault="0039669A" w:rsidP="009B3502">
      <w:pPr>
        <w:ind w:firstLine="480"/>
        <w:rPr>
          <w:color w:val="000000" w:themeColor="text1"/>
        </w:rPr>
      </w:pPr>
      <w:r>
        <w:rPr>
          <w:rFonts w:hint="eastAsia"/>
          <w:color w:val="000000" w:themeColor="text1"/>
        </w:rPr>
        <w:t>对</w:t>
      </w:r>
      <w:r w:rsidR="00305920" w:rsidRPr="009D03D0">
        <w:rPr>
          <w:rFonts w:hint="eastAsia"/>
          <w:color w:val="000000" w:themeColor="text1"/>
        </w:rPr>
        <w:t>股票市场</w:t>
      </w:r>
      <w:r>
        <w:rPr>
          <w:rFonts w:hint="eastAsia"/>
          <w:color w:val="000000" w:themeColor="text1"/>
        </w:rPr>
        <w:t>的</w:t>
      </w:r>
      <w:r w:rsidR="00305920" w:rsidRPr="009D03D0">
        <w:rPr>
          <w:rFonts w:hint="eastAsia"/>
          <w:color w:val="000000" w:themeColor="text1"/>
        </w:rPr>
        <w:t>走向</w:t>
      </w:r>
      <w:r>
        <w:rPr>
          <w:rFonts w:hint="eastAsia"/>
          <w:color w:val="000000" w:themeColor="text1"/>
        </w:rPr>
        <w:t>进行</w:t>
      </w:r>
      <w:r w:rsidR="00305920" w:rsidRPr="009D03D0">
        <w:rPr>
          <w:rFonts w:hint="eastAsia"/>
          <w:color w:val="000000" w:themeColor="text1"/>
        </w:rPr>
        <w:t>有效预测，一直以来是研究金融的专家学者所期望达到的目标。有效地预测股价，能为券商和投资银行等资产</w:t>
      </w:r>
      <w:r w:rsidR="00667F82">
        <w:rPr>
          <w:rFonts w:hint="eastAsia"/>
          <w:color w:val="000000" w:themeColor="text1"/>
        </w:rPr>
        <w:t>买方</w:t>
      </w:r>
      <w:r w:rsidR="00305920" w:rsidRPr="009D03D0">
        <w:rPr>
          <w:rFonts w:hint="eastAsia"/>
          <w:color w:val="000000" w:themeColor="text1"/>
        </w:rPr>
        <w:t>机构提供</w:t>
      </w:r>
      <w:r w:rsidR="00667F82">
        <w:rPr>
          <w:rFonts w:hint="eastAsia"/>
          <w:color w:val="000000" w:themeColor="text1"/>
        </w:rPr>
        <w:t>重要的</w:t>
      </w:r>
      <w:r w:rsidR="00305920" w:rsidRPr="009D03D0">
        <w:rPr>
          <w:rFonts w:hint="eastAsia"/>
          <w:color w:val="000000" w:themeColor="text1"/>
        </w:rPr>
        <w:t>参考价值，例如规避风险或者扩大资产</w:t>
      </w:r>
      <w:r w:rsidR="00667F82">
        <w:rPr>
          <w:rFonts w:hint="eastAsia"/>
          <w:color w:val="000000" w:themeColor="text1"/>
        </w:rPr>
        <w:t>收益</w:t>
      </w:r>
      <w:r>
        <w:rPr>
          <w:rFonts w:hint="eastAsia"/>
          <w:color w:val="000000" w:themeColor="text1"/>
        </w:rPr>
        <w:t>提供</w:t>
      </w:r>
      <w:r w:rsidR="00305920" w:rsidRPr="009D03D0">
        <w:rPr>
          <w:rFonts w:hint="eastAsia"/>
          <w:color w:val="000000" w:themeColor="text1"/>
        </w:rPr>
        <w:t>，有利于资本市场的稳定与繁荣。为此，专家学者们提出了许多有关股票市场的金融学假说或者模型，</w:t>
      </w:r>
      <w:r>
        <w:rPr>
          <w:rFonts w:hint="eastAsia"/>
          <w:color w:val="000000" w:themeColor="text1"/>
        </w:rPr>
        <w:t>他们</w:t>
      </w:r>
      <w:r w:rsidR="00305920" w:rsidRPr="009D03D0">
        <w:rPr>
          <w:rFonts w:hint="eastAsia"/>
          <w:color w:val="000000" w:themeColor="text1"/>
        </w:rPr>
        <w:t>希望这些假说和模型能够为股票的走势作出</w:t>
      </w:r>
      <w:r w:rsidR="00667F82">
        <w:rPr>
          <w:rFonts w:hint="eastAsia"/>
          <w:color w:val="000000" w:themeColor="text1"/>
        </w:rPr>
        <w:t>预判</w:t>
      </w:r>
      <w:r w:rsidR="00305920" w:rsidRPr="009D03D0">
        <w:rPr>
          <w:rFonts w:hint="eastAsia"/>
          <w:color w:val="000000" w:themeColor="text1"/>
        </w:rPr>
        <w:t>。</w:t>
      </w:r>
    </w:p>
    <w:p w14:paraId="5B5AC5F8" w14:textId="7FF86A6C" w:rsidR="00305920" w:rsidRPr="009D03D0" w:rsidRDefault="00305920" w:rsidP="009B3502">
      <w:pPr>
        <w:ind w:firstLine="480"/>
        <w:rPr>
          <w:color w:val="000000" w:themeColor="text1"/>
        </w:rPr>
      </w:pPr>
      <w:r w:rsidRPr="009D03D0">
        <w:rPr>
          <w:rFonts w:hint="eastAsia"/>
          <w:color w:val="000000" w:themeColor="text1"/>
        </w:rPr>
        <w:t>目前，</w:t>
      </w:r>
      <w:commentRangeStart w:id="47"/>
      <w:r w:rsidRPr="009D03D0">
        <w:rPr>
          <w:rFonts w:hint="eastAsia"/>
          <w:color w:val="000000" w:themeColor="text1"/>
        </w:rPr>
        <w:t>主流学术观点大致可以分为两个方向</w:t>
      </w:r>
      <w:del w:id="48" w:author="苏森" w:date="2019-03-19T21:47:00Z">
        <w:r w:rsidRPr="009D03D0" w:rsidDel="004829FA">
          <w:rPr>
            <w:rFonts w:hint="eastAsia"/>
            <w:color w:val="000000" w:themeColor="text1"/>
          </w:rPr>
          <w:delText>，</w:delText>
        </w:r>
        <w:commentRangeEnd w:id="47"/>
        <w:r w:rsidR="004829FA" w:rsidDel="004829FA">
          <w:rPr>
            <w:rStyle w:val="ac"/>
            <w:rFonts w:hint="eastAsia"/>
          </w:rPr>
          <w:commentReference w:id="47"/>
        </w:r>
        <w:r w:rsidR="0039669A" w:rsidDel="004829FA">
          <w:rPr>
            <w:rFonts w:hint="eastAsia"/>
            <w:color w:val="000000" w:themeColor="text1"/>
          </w:rPr>
          <w:delText>第一种</w:delText>
        </w:r>
        <w:r w:rsidR="00380013" w:rsidDel="004829FA">
          <w:rPr>
            <w:rFonts w:hint="eastAsia"/>
            <w:color w:val="000000" w:themeColor="text1"/>
          </w:rPr>
          <w:delText>是</w:delText>
        </w:r>
      </w:del>
      <w:ins w:id="49" w:author="苏森" w:date="2019-03-19T21:47:00Z">
        <w:r w:rsidR="004829FA">
          <w:rPr>
            <w:rFonts w:hint="eastAsia"/>
            <w:color w:val="000000" w:themeColor="text1"/>
          </w:rPr>
          <w:t>：</w:t>
        </w:r>
      </w:ins>
      <w:r w:rsidRPr="009D03D0">
        <w:rPr>
          <w:rFonts w:hint="eastAsia"/>
          <w:color w:val="000000" w:themeColor="text1"/>
        </w:rPr>
        <w:t>以有效市场假说为基础理论的模型，</w:t>
      </w:r>
      <w:del w:id="50" w:author="苏森" w:date="2019-03-19T21:48:00Z">
        <w:r w:rsidRPr="009D03D0" w:rsidDel="004829FA">
          <w:rPr>
            <w:rFonts w:hint="eastAsia"/>
            <w:color w:val="000000" w:themeColor="text1"/>
          </w:rPr>
          <w:delText>例如随机</w:delText>
        </w:r>
        <w:r w:rsidR="0089566C" w:rsidDel="004829FA">
          <w:rPr>
            <w:rFonts w:hint="eastAsia"/>
            <w:color w:val="000000" w:themeColor="text1"/>
          </w:rPr>
          <w:delText>游走</w:delText>
        </w:r>
        <w:r w:rsidRPr="009D03D0" w:rsidDel="004829FA">
          <w:rPr>
            <w:rFonts w:hint="eastAsia"/>
            <w:color w:val="000000" w:themeColor="text1"/>
          </w:rPr>
          <w:delText>模型</w:delText>
        </w:r>
      </w:del>
      <w:ins w:id="51" w:author="苏森" w:date="2019-03-19T21:48:00Z">
        <w:r w:rsidR="004829FA">
          <w:rPr>
            <w:rFonts w:hint="eastAsia"/>
            <w:color w:val="000000" w:themeColor="text1"/>
          </w:rPr>
          <w:t>X</w:t>
        </w:r>
        <w:r w:rsidR="004829FA">
          <w:rPr>
            <w:color w:val="000000" w:themeColor="text1"/>
          </w:rPr>
          <w:t>XX</w:t>
        </w:r>
        <w:r w:rsidR="004829FA">
          <w:rPr>
            <w:rFonts w:hint="eastAsia"/>
            <w:color w:val="000000" w:themeColor="text1"/>
          </w:rPr>
          <w:t>【】</w:t>
        </w:r>
      </w:ins>
      <w:r w:rsidRPr="009D03D0">
        <w:rPr>
          <w:rFonts w:hint="eastAsia"/>
          <w:color w:val="000000" w:themeColor="text1"/>
        </w:rPr>
        <w:t>。</w:t>
      </w:r>
      <w:commentRangeStart w:id="52"/>
      <w:r w:rsidRPr="009D03D0">
        <w:rPr>
          <w:rFonts w:hint="eastAsia"/>
          <w:color w:val="000000" w:themeColor="text1"/>
        </w:rPr>
        <w:t>有效市场假说认为</w:t>
      </w:r>
      <w:commentRangeEnd w:id="52"/>
      <w:r w:rsidR="004829FA">
        <w:rPr>
          <w:rStyle w:val="ac"/>
        </w:rPr>
        <w:commentReference w:id="52"/>
      </w:r>
      <w:r w:rsidRPr="009D03D0">
        <w:rPr>
          <w:rFonts w:hint="eastAsia"/>
          <w:color w:val="000000" w:themeColor="text1"/>
        </w:rPr>
        <w:t>，股票市场的股价完全由市场上可以得到的信息反应出来。其前提是，股票能够</w:t>
      </w:r>
      <w:r w:rsidR="0089566C">
        <w:rPr>
          <w:rFonts w:hint="eastAsia"/>
          <w:color w:val="000000" w:themeColor="text1"/>
        </w:rPr>
        <w:t>因</w:t>
      </w:r>
      <w:r w:rsidRPr="009D03D0">
        <w:rPr>
          <w:rFonts w:hint="eastAsia"/>
          <w:color w:val="000000" w:themeColor="text1"/>
        </w:rPr>
        <w:t>有效信息自由</w:t>
      </w:r>
      <w:r w:rsidR="0089566C">
        <w:rPr>
          <w:rFonts w:hint="eastAsia"/>
          <w:color w:val="000000" w:themeColor="text1"/>
        </w:rPr>
        <w:t>交易</w:t>
      </w:r>
      <w:r w:rsidRPr="009D03D0">
        <w:rPr>
          <w:rFonts w:hint="eastAsia"/>
          <w:color w:val="000000" w:themeColor="text1"/>
        </w:rPr>
        <w:t>，且</w:t>
      </w:r>
      <w:r w:rsidR="0089566C">
        <w:rPr>
          <w:rFonts w:hint="eastAsia"/>
          <w:color w:val="000000" w:themeColor="text1"/>
        </w:rPr>
        <w:t>有效</w:t>
      </w:r>
      <w:r w:rsidRPr="009D03D0">
        <w:rPr>
          <w:rFonts w:hint="eastAsia"/>
          <w:color w:val="000000" w:themeColor="text1"/>
        </w:rPr>
        <w:t>信息得到充分地披露</w:t>
      </w:r>
      <w:r w:rsidRPr="009D03D0">
        <w:rPr>
          <w:rFonts w:hint="eastAsia"/>
          <w:color w:val="000000" w:themeColor="text1"/>
          <w:vertAlign w:val="superscript"/>
        </w:rPr>
        <w:t>[1]</w:t>
      </w:r>
      <w:r w:rsidRPr="009D03D0">
        <w:rPr>
          <w:rFonts w:hint="eastAsia"/>
          <w:color w:val="000000" w:themeColor="text1"/>
        </w:rPr>
        <w:t>。由于所有交易人都拥有公开的信息（例如上市公司的财务报表等），</w:t>
      </w:r>
      <w:r w:rsidR="0039669A">
        <w:rPr>
          <w:rFonts w:hint="eastAsia"/>
          <w:color w:val="000000" w:themeColor="text1"/>
        </w:rPr>
        <w:t>且</w:t>
      </w:r>
      <w:r w:rsidRPr="009D03D0">
        <w:rPr>
          <w:rFonts w:hint="eastAsia"/>
          <w:color w:val="000000" w:themeColor="text1"/>
        </w:rPr>
        <w:t>其交易完全自由，所以导致股票的市场行为变得完全随机。在这一前提下，任何股票的涨跌情况都是不可知的，股票市场服从随机游走模型</w:t>
      </w:r>
      <w:r w:rsidRPr="009D03D0">
        <w:rPr>
          <w:rFonts w:hint="eastAsia"/>
          <w:color w:val="000000" w:themeColor="text1"/>
          <w:vertAlign w:val="superscript"/>
        </w:rPr>
        <w:t>[2]</w:t>
      </w:r>
      <w:r w:rsidRPr="009D03D0">
        <w:rPr>
          <w:rFonts w:hint="eastAsia"/>
          <w:color w:val="000000" w:themeColor="text1"/>
        </w:rPr>
        <w:t>。</w:t>
      </w:r>
      <w:r w:rsidR="0039669A">
        <w:rPr>
          <w:rFonts w:hint="eastAsia"/>
          <w:color w:val="000000" w:themeColor="text1"/>
        </w:rPr>
        <w:t>第二种</w:t>
      </w:r>
      <w:r w:rsidRPr="009D03D0">
        <w:rPr>
          <w:rFonts w:hint="eastAsia"/>
          <w:color w:val="000000" w:themeColor="text1"/>
        </w:rPr>
        <w:t>假设与第一</w:t>
      </w:r>
      <w:r w:rsidR="0039669A">
        <w:rPr>
          <w:rFonts w:hint="eastAsia"/>
          <w:color w:val="000000" w:themeColor="text1"/>
        </w:rPr>
        <w:t>种</w:t>
      </w:r>
      <w:r w:rsidRPr="009D03D0">
        <w:rPr>
          <w:rFonts w:hint="eastAsia"/>
          <w:color w:val="000000" w:themeColor="text1"/>
        </w:rPr>
        <w:t>假设相反，因为实际的股票市场并不完全和上述理想的</w:t>
      </w:r>
      <w:r w:rsidR="0039669A">
        <w:rPr>
          <w:rFonts w:hint="eastAsia"/>
          <w:color w:val="000000" w:themeColor="text1"/>
        </w:rPr>
        <w:t>假设</w:t>
      </w:r>
      <w:r w:rsidRPr="009D03D0">
        <w:rPr>
          <w:rFonts w:hint="eastAsia"/>
          <w:color w:val="000000" w:themeColor="text1"/>
        </w:rPr>
        <w:t>一致</w:t>
      </w:r>
      <w:r w:rsidR="0039669A">
        <w:rPr>
          <w:rFonts w:hint="eastAsia"/>
          <w:color w:val="000000" w:themeColor="text1"/>
        </w:rPr>
        <w:t>。</w:t>
      </w:r>
      <w:r w:rsidRPr="009D03D0">
        <w:rPr>
          <w:rFonts w:hint="eastAsia"/>
          <w:color w:val="000000" w:themeColor="text1"/>
        </w:rPr>
        <w:t>首先</w:t>
      </w:r>
      <w:r w:rsidR="0039669A">
        <w:rPr>
          <w:rFonts w:hint="eastAsia"/>
          <w:color w:val="000000" w:themeColor="text1"/>
        </w:rPr>
        <w:t>，</w:t>
      </w:r>
      <w:r w:rsidRPr="009D03D0">
        <w:rPr>
          <w:rFonts w:hint="eastAsia"/>
          <w:color w:val="000000" w:themeColor="text1"/>
        </w:rPr>
        <w:t>股票市场有许多信息</w:t>
      </w:r>
      <w:r w:rsidR="0039669A">
        <w:rPr>
          <w:rFonts w:hint="eastAsia"/>
          <w:color w:val="000000" w:themeColor="text1"/>
        </w:rPr>
        <w:t>并</w:t>
      </w:r>
      <w:r w:rsidRPr="009D03D0">
        <w:rPr>
          <w:rFonts w:hint="eastAsia"/>
          <w:color w:val="000000" w:themeColor="text1"/>
        </w:rPr>
        <w:t>不能被完全披露，或者接收到信息的时间并不完全同步</w:t>
      </w:r>
      <w:r w:rsidR="0039669A">
        <w:rPr>
          <w:rFonts w:hint="eastAsia"/>
          <w:color w:val="000000" w:themeColor="text1"/>
        </w:rPr>
        <w:t>。</w:t>
      </w:r>
      <w:r w:rsidRPr="009D03D0">
        <w:rPr>
          <w:rFonts w:hint="eastAsia"/>
          <w:color w:val="000000" w:themeColor="text1"/>
        </w:rPr>
        <w:t>其次股票市场的交易人不能完全理性地交易。例如</w:t>
      </w:r>
      <w:r w:rsidRPr="009D03D0">
        <w:rPr>
          <w:rFonts w:hint="eastAsia"/>
          <w:color w:val="000000" w:themeColor="text1"/>
        </w:rPr>
        <w:t>2008</w:t>
      </w:r>
      <w:r w:rsidRPr="009D03D0">
        <w:rPr>
          <w:rFonts w:hint="eastAsia"/>
          <w:color w:val="000000" w:themeColor="text1"/>
        </w:rPr>
        <w:t>年美国次贷危机发生前，美国房地产市场</w:t>
      </w:r>
      <w:r w:rsidR="0039669A">
        <w:rPr>
          <w:rFonts w:hint="eastAsia"/>
          <w:color w:val="000000" w:themeColor="text1"/>
        </w:rPr>
        <w:t>的交易者</w:t>
      </w:r>
      <w:r w:rsidRPr="009D03D0">
        <w:rPr>
          <w:rFonts w:hint="eastAsia"/>
          <w:color w:val="000000" w:themeColor="text1"/>
        </w:rPr>
        <w:t>普遍</w:t>
      </w:r>
      <w:r w:rsidR="0039669A">
        <w:rPr>
          <w:rFonts w:hint="eastAsia"/>
          <w:color w:val="000000" w:themeColor="text1"/>
        </w:rPr>
        <w:t>认为</w:t>
      </w:r>
      <w:r w:rsidR="008D2EFB" w:rsidRPr="009D03D0">
        <w:rPr>
          <w:rFonts w:hint="eastAsia"/>
          <w:color w:val="000000" w:themeColor="text1"/>
        </w:rPr>
        <w:t>未来</w:t>
      </w:r>
      <w:r w:rsidRPr="009D03D0">
        <w:rPr>
          <w:rFonts w:hint="eastAsia"/>
          <w:color w:val="000000" w:themeColor="text1"/>
        </w:rPr>
        <w:t>商品房交易市场</w:t>
      </w:r>
      <w:r w:rsidR="008D2EFB" w:rsidRPr="009D03D0">
        <w:rPr>
          <w:rFonts w:hint="eastAsia"/>
          <w:color w:val="000000" w:themeColor="text1"/>
        </w:rPr>
        <w:t>前景</w:t>
      </w:r>
      <w:r w:rsidRPr="009D03D0">
        <w:rPr>
          <w:rFonts w:hint="eastAsia"/>
          <w:color w:val="000000" w:themeColor="text1"/>
        </w:rPr>
        <w:t>欣欣向荣，导致超量的资金投入到房地产市场</w:t>
      </w:r>
      <w:r w:rsidR="00994407">
        <w:rPr>
          <w:rFonts w:hint="eastAsia"/>
          <w:color w:val="000000" w:themeColor="text1"/>
        </w:rPr>
        <w:t>。</w:t>
      </w:r>
      <w:r w:rsidRPr="009D03D0">
        <w:rPr>
          <w:rFonts w:hint="eastAsia"/>
          <w:color w:val="000000" w:themeColor="text1"/>
        </w:rPr>
        <w:t>由于许多商品房购买人缺乏稳定的还贷能力</w:t>
      </w:r>
      <w:r w:rsidR="008D2EFB" w:rsidRPr="009D03D0">
        <w:rPr>
          <w:rFonts w:hint="eastAsia"/>
          <w:color w:val="000000" w:themeColor="text1"/>
        </w:rPr>
        <w:t>，投入到房市的资金全部转化为泡沫</w:t>
      </w:r>
      <w:r w:rsidRPr="009D03D0">
        <w:rPr>
          <w:rFonts w:hint="eastAsia"/>
          <w:color w:val="000000" w:themeColor="text1"/>
        </w:rPr>
        <w:t>，最后导致</w:t>
      </w:r>
      <w:r w:rsidR="008D2EFB" w:rsidRPr="009D03D0">
        <w:rPr>
          <w:rFonts w:hint="eastAsia"/>
          <w:color w:val="000000" w:themeColor="text1"/>
        </w:rPr>
        <w:t>波及</w:t>
      </w:r>
      <w:r w:rsidRPr="009D03D0">
        <w:rPr>
          <w:rFonts w:hint="eastAsia"/>
          <w:color w:val="000000" w:themeColor="text1"/>
        </w:rPr>
        <w:t>全世界的金融风暴。基于对上述两个</w:t>
      </w:r>
      <w:r w:rsidR="00CF0F3E">
        <w:rPr>
          <w:rFonts w:hint="eastAsia"/>
          <w:color w:val="000000" w:themeColor="text1"/>
        </w:rPr>
        <w:t>假设</w:t>
      </w:r>
      <w:r w:rsidRPr="009D03D0">
        <w:rPr>
          <w:rFonts w:hint="eastAsia"/>
          <w:color w:val="000000" w:themeColor="text1"/>
        </w:rPr>
        <w:t>的考虑，股票市场也许会有一些行之有效的预测方法。在</w:t>
      </w:r>
      <w:r w:rsidRPr="009D03D0">
        <w:rPr>
          <w:rFonts w:hint="eastAsia"/>
          <w:color w:val="000000" w:themeColor="text1"/>
        </w:rPr>
        <w:t>2013</w:t>
      </w:r>
      <w:r w:rsidRPr="009D03D0">
        <w:rPr>
          <w:rFonts w:hint="eastAsia"/>
          <w:color w:val="000000" w:themeColor="text1"/>
        </w:rPr>
        <w:t>年诺贝尔经济学奖得主罗伯特希勒</w:t>
      </w:r>
      <w:r w:rsidR="007D4DA2">
        <w:rPr>
          <w:rFonts w:hint="eastAsia"/>
          <w:color w:val="000000" w:themeColor="text1"/>
        </w:rPr>
        <w:t>的</w:t>
      </w:r>
      <w:r w:rsidRPr="009D03D0">
        <w:rPr>
          <w:rFonts w:hint="eastAsia"/>
          <w:color w:val="000000" w:themeColor="text1"/>
        </w:rPr>
        <w:t>《非理性繁荣》</w:t>
      </w:r>
      <w:proofErr w:type="gramStart"/>
      <w:r w:rsidRPr="009D03D0">
        <w:rPr>
          <w:rFonts w:hint="eastAsia"/>
          <w:color w:val="000000" w:themeColor="text1"/>
        </w:rPr>
        <w:t>一</w:t>
      </w:r>
      <w:proofErr w:type="gramEnd"/>
      <w:ins w:id="53" w:author="苏森" w:date="2019-03-19T21:49:00Z">
        <w:r w:rsidR="004829FA">
          <w:rPr>
            <w:rFonts w:hint="eastAsia"/>
            <w:color w:val="000000" w:themeColor="text1"/>
          </w:rPr>
          <w:t>【】</w:t>
        </w:r>
      </w:ins>
      <w:r w:rsidRPr="009D03D0">
        <w:rPr>
          <w:rFonts w:hint="eastAsia"/>
          <w:color w:val="000000" w:themeColor="text1"/>
        </w:rPr>
        <w:t>书中</w:t>
      </w:r>
      <w:r w:rsidR="007D4DA2">
        <w:rPr>
          <w:rFonts w:hint="eastAsia"/>
          <w:color w:val="000000" w:themeColor="text1"/>
        </w:rPr>
        <w:t>，作者</w:t>
      </w:r>
      <w:r w:rsidRPr="009D03D0">
        <w:rPr>
          <w:rFonts w:hint="eastAsia"/>
          <w:color w:val="000000" w:themeColor="text1"/>
        </w:rPr>
        <w:t>成功</w:t>
      </w:r>
      <w:r w:rsidR="007D4DA2">
        <w:rPr>
          <w:rFonts w:hint="eastAsia"/>
          <w:color w:val="000000" w:themeColor="text1"/>
        </w:rPr>
        <w:t>地</w:t>
      </w:r>
      <w:r w:rsidRPr="009D03D0">
        <w:rPr>
          <w:rFonts w:hint="eastAsia"/>
          <w:color w:val="000000" w:themeColor="text1"/>
        </w:rPr>
        <w:t>预测了</w:t>
      </w:r>
      <w:commentRangeStart w:id="54"/>
      <w:r w:rsidRPr="009D03D0">
        <w:rPr>
          <w:rFonts w:hint="eastAsia"/>
          <w:color w:val="000000" w:themeColor="text1"/>
        </w:rPr>
        <w:t>上世纪末互联网行业股市泡沫的破灭</w:t>
      </w:r>
      <w:commentRangeEnd w:id="54"/>
      <w:r w:rsidR="004829FA">
        <w:rPr>
          <w:rStyle w:val="ac"/>
        </w:rPr>
        <w:commentReference w:id="54"/>
      </w:r>
      <w:r w:rsidRPr="009D03D0">
        <w:rPr>
          <w:rFonts w:hint="eastAsia"/>
          <w:color w:val="000000" w:themeColor="text1"/>
        </w:rPr>
        <w:t>，</w:t>
      </w:r>
      <w:r w:rsidR="007D4DA2">
        <w:rPr>
          <w:rFonts w:hint="eastAsia"/>
          <w:color w:val="000000" w:themeColor="text1"/>
        </w:rPr>
        <w:t>作者</w:t>
      </w:r>
      <w:r w:rsidRPr="009D03D0">
        <w:rPr>
          <w:rFonts w:hint="eastAsia"/>
          <w:color w:val="000000" w:themeColor="text1"/>
        </w:rPr>
        <w:t>也在</w:t>
      </w:r>
      <w:r w:rsidRPr="009D03D0">
        <w:rPr>
          <w:rFonts w:hint="eastAsia"/>
          <w:color w:val="000000" w:themeColor="text1"/>
        </w:rPr>
        <w:t>2007</w:t>
      </w:r>
      <w:r w:rsidRPr="009D03D0">
        <w:rPr>
          <w:rFonts w:hint="eastAsia"/>
          <w:color w:val="000000" w:themeColor="text1"/>
        </w:rPr>
        <w:t>年成功预测了美国房地产</w:t>
      </w:r>
      <w:r w:rsidR="007D4DA2">
        <w:rPr>
          <w:rFonts w:hint="eastAsia"/>
          <w:color w:val="000000" w:themeColor="text1"/>
        </w:rPr>
        <w:t>市场</w:t>
      </w:r>
      <w:r w:rsidRPr="009D03D0">
        <w:rPr>
          <w:rFonts w:hint="eastAsia"/>
          <w:color w:val="000000" w:themeColor="text1"/>
        </w:rPr>
        <w:t>的崩盘</w:t>
      </w:r>
      <w:ins w:id="55" w:author="苏森" w:date="2019-03-19T21:50:00Z">
        <w:r w:rsidR="004829FA">
          <w:rPr>
            <w:rFonts w:hint="eastAsia"/>
            <w:color w:val="000000" w:themeColor="text1"/>
          </w:rPr>
          <w:t>【】</w:t>
        </w:r>
      </w:ins>
      <w:r w:rsidRPr="009D03D0">
        <w:rPr>
          <w:rFonts w:hint="eastAsia"/>
          <w:color w:val="000000" w:themeColor="text1"/>
        </w:rPr>
        <w:t>。</w:t>
      </w:r>
    </w:p>
    <w:p w14:paraId="7244C0F6" w14:textId="7B424BBA" w:rsidR="009F3D23" w:rsidRPr="009D03D0" w:rsidRDefault="00305920" w:rsidP="009B3502">
      <w:pPr>
        <w:ind w:firstLine="480"/>
        <w:jc w:val="left"/>
        <w:rPr>
          <w:color w:val="000000" w:themeColor="text1"/>
        </w:rPr>
      </w:pPr>
      <w:r w:rsidRPr="009D03D0">
        <w:rPr>
          <w:rFonts w:hint="eastAsia"/>
          <w:color w:val="000000" w:themeColor="text1"/>
        </w:rPr>
        <w:t>在诸多</w:t>
      </w:r>
      <w:r w:rsidR="007D4DA2">
        <w:rPr>
          <w:rFonts w:hint="eastAsia"/>
          <w:color w:val="000000" w:themeColor="text1"/>
        </w:rPr>
        <w:t>的</w:t>
      </w:r>
      <w:r w:rsidRPr="009D03D0">
        <w:rPr>
          <w:rFonts w:hint="eastAsia"/>
          <w:color w:val="000000" w:themeColor="text1"/>
        </w:rPr>
        <w:t>非理性因素中，除了对市场的错误预估等因素，上市公司的舆论对于股价的影响也十分明显</w:t>
      </w:r>
      <w:r w:rsidR="0001262D" w:rsidRPr="009D03D0">
        <w:rPr>
          <w:rFonts w:hint="eastAsia"/>
          <w:color w:val="000000" w:themeColor="text1"/>
          <w:vertAlign w:val="superscript"/>
        </w:rPr>
        <w:t>[1]</w:t>
      </w:r>
      <w:r w:rsidRPr="009D03D0">
        <w:rPr>
          <w:rFonts w:hint="eastAsia"/>
          <w:color w:val="000000" w:themeColor="text1"/>
        </w:rPr>
        <w:t>。在当今互联网</w:t>
      </w:r>
      <w:r w:rsidR="008D2EFB" w:rsidRPr="009D03D0">
        <w:rPr>
          <w:rFonts w:hint="eastAsia"/>
          <w:color w:val="000000" w:themeColor="text1"/>
        </w:rPr>
        <w:t>快速发展的</w:t>
      </w:r>
      <w:r w:rsidRPr="009D03D0">
        <w:rPr>
          <w:rFonts w:hint="eastAsia"/>
          <w:color w:val="000000" w:themeColor="text1"/>
        </w:rPr>
        <w:t>时代，任何</w:t>
      </w:r>
      <w:r w:rsidR="00813111">
        <w:rPr>
          <w:rFonts w:hint="eastAsia"/>
          <w:color w:val="000000" w:themeColor="text1"/>
        </w:rPr>
        <w:t>信息或</w:t>
      </w:r>
      <w:r w:rsidR="008D2EFB" w:rsidRPr="009D03D0">
        <w:rPr>
          <w:rFonts w:hint="eastAsia"/>
          <w:color w:val="000000" w:themeColor="text1"/>
        </w:rPr>
        <w:t>公众</w:t>
      </w:r>
      <w:r w:rsidR="00813111">
        <w:rPr>
          <w:rFonts w:hint="eastAsia"/>
          <w:color w:val="000000" w:themeColor="text1"/>
        </w:rPr>
        <w:t>事件</w:t>
      </w:r>
      <w:r w:rsidR="008D2EFB" w:rsidRPr="009D03D0">
        <w:rPr>
          <w:rFonts w:hint="eastAsia"/>
          <w:color w:val="000000" w:themeColor="text1"/>
        </w:rPr>
        <w:t>，其影响</w:t>
      </w:r>
      <w:r w:rsidR="00813111">
        <w:rPr>
          <w:rFonts w:hint="eastAsia"/>
          <w:color w:val="000000" w:themeColor="text1"/>
        </w:rPr>
        <w:t>都</w:t>
      </w:r>
      <w:r w:rsidRPr="009D03D0">
        <w:rPr>
          <w:rFonts w:hint="eastAsia"/>
          <w:color w:val="000000" w:themeColor="text1"/>
        </w:rPr>
        <w:t>有经过互联网被放大的可能性，并且其发酵速度之快与传播效率之高</w:t>
      </w:r>
      <w:r w:rsidR="008D2EFB" w:rsidRPr="009D03D0">
        <w:rPr>
          <w:rFonts w:hint="eastAsia"/>
          <w:color w:val="000000" w:themeColor="text1"/>
        </w:rPr>
        <w:t>，</w:t>
      </w:r>
      <w:r w:rsidRPr="009D03D0">
        <w:rPr>
          <w:rFonts w:hint="eastAsia"/>
          <w:color w:val="000000" w:themeColor="text1"/>
        </w:rPr>
        <w:t>总是远远超过大众的想象。而由于大量希望通过股票市场致富的股民出于对上市公司前景的考虑，</w:t>
      </w:r>
      <w:commentRangeStart w:id="56"/>
      <w:r w:rsidRPr="009D03D0">
        <w:rPr>
          <w:rFonts w:hint="eastAsia"/>
          <w:color w:val="000000" w:themeColor="text1"/>
        </w:rPr>
        <w:t>会很大程度上</w:t>
      </w:r>
      <w:r w:rsidR="008D2EFB" w:rsidRPr="009D03D0">
        <w:rPr>
          <w:rFonts w:hint="eastAsia"/>
          <w:color w:val="000000" w:themeColor="text1"/>
        </w:rPr>
        <w:t>在</w:t>
      </w:r>
      <w:r w:rsidRPr="009D03D0">
        <w:rPr>
          <w:rFonts w:hint="eastAsia"/>
          <w:color w:val="000000" w:themeColor="text1"/>
        </w:rPr>
        <w:t>受到社交媒体舆论影响</w:t>
      </w:r>
      <w:r w:rsidR="007D4DA2">
        <w:rPr>
          <w:rFonts w:hint="eastAsia"/>
          <w:color w:val="000000" w:themeColor="text1"/>
        </w:rPr>
        <w:t>的同时进行股票交易</w:t>
      </w:r>
      <w:commentRangeEnd w:id="56"/>
      <w:r w:rsidR="004829FA">
        <w:rPr>
          <w:rStyle w:val="ac"/>
        </w:rPr>
        <w:commentReference w:id="56"/>
      </w:r>
      <w:r w:rsidRPr="009D03D0">
        <w:rPr>
          <w:rFonts w:hint="eastAsia"/>
          <w:color w:val="000000" w:themeColor="text1"/>
        </w:rPr>
        <w:t>，</w:t>
      </w:r>
      <w:r w:rsidR="007D4DA2">
        <w:rPr>
          <w:rFonts w:hint="eastAsia"/>
          <w:color w:val="000000" w:themeColor="text1"/>
        </w:rPr>
        <w:t>进而</w:t>
      </w:r>
      <w:r w:rsidRPr="009D03D0">
        <w:rPr>
          <w:rFonts w:hint="eastAsia"/>
          <w:color w:val="000000" w:themeColor="text1"/>
        </w:rPr>
        <w:t>会对股票</w:t>
      </w:r>
      <w:r w:rsidR="008D2EFB" w:rsidRPr="009D03D0">
        <w:rPr>
          <w:rFonts w:hint="eastAsia"/>
          <w:color w:val="000000" w:themeColor="text1"/>
        </w:rPr>
        <w:t>波动</w:t>
      </w:r>
      <w:r w:rsidRPr="009D03D0">
        <w:rPr>
          <w:rFonts w:hint="eastAsia"/>
          <w:color w:val="000000" w:themeColor="text1"/>
        </w:rPr>
        <w:t>有可观的影响</w:t>
      </w:r>
      <w:r w:rsidR="0001262D" w:rsidRPr="009D03D0">
        <w:rPr>
          <w:rFonts w:hint="eastAsia"/>
          <w:color w:val="000000" w:themeColor="text1"/>
          <w:vertAlign w:val="superscript"/>
        </w:rPr>
        <w:t>[1-2</w:t>
      </w:r>
      <w:r w:rsidR="0001262D" w:rsidRPr="009D03D0">
        <w:rPr>
          <w:color w:val="000000" w:themeColor="text1"/>
          <w:vertAlign w:val="superscript"/>
        </w:rPr>
        <w:t>,5</w:t>
      </w:r>
      <w:r w:rsidR="0001262D" w:rsidRPr="009D03D0">
        <w:rPr>
          <w:rFonts w:hint="eastAsia"/>
          <w:color w:val="000000" w:themeColor="text1"/>
          <w:vertAlign w:val="superscript"/>
        </w:rPr>
        <w:t>]</w:t>
      </w:r>
      <w:r w:rsidRPr="009D03D0">
        <w:rPr>
          <w:rFonts w:hint="eastAsia"/>
          <w:color w:val="000000" w:themeColor="text1"/>
        </w:rPr>
        <w:t>。例如</w:t>
      </w:r>
      <w:r w:rsidRPr="009D03D0">
        <w:rPr>
          <w:rFonts w:hint="eastAsia"/>
          <w:color w:val="000000" w:themeColor="text1"/>
        </w:rPr>
        <w:t>2018</w:t>
      </w:r>
      <w:r w:rsidRPr="009D03D0">
        <w:rPr>
          <w:rFonts w:hint="eastAsia"/>
          <w:color w:val="000000" w:themeColor="text1"/>
        </w:rPr>
        <w:t>年</w:t>
      </w:r>
      <w:r w:rsidRPr="009D03D0">
        <w:rPr>
          <w:rFonts w:hint="eastAsia"/>
          <w:color w:val="000000" w:themeColor="text1"/>
        </w:rPr>
        <w:t>9</w:t>
      </w:r>
      <w:r w:rsidRPr="009D03D0">
        <w:rPr>
          <w:rFonts w:hint="eastAsia"/>
          <w:color w:val="000000" w:themeColor="text1"/>
        </w:rPr>
        <w:t>月</w:t>
      </w:r>
      <w:r w:rsidRPr="009D03D0">
        <w:rPr>
          <w:rFonts w:hint="eastAsia"/>
          <w:color w:val="000000" w:themeColor="text1"/>
        </w:rPr>
        <w:t>3</w:t>
      </w:r>
      <w:r w:rsidRPr="009D03D0">
        <w:rPr>
          <w:rFonts w:hint="eastAsia"/>
          <w:color w:val="000000" w:themeColor="text1"/>
        </w:rPr>
        <w:t>日，</w:t>
      </w:r>
      <w:commentRangeStart w:id="57"/>
      <w:r w:rsidRPr="009D03D0">
        <w:rPr>
          <w:rFonts w:hint="eastAsia"/>
          <w:color w:val="000000" w:themeColor="text1"/>
        </w:rPr>
        <w:t>京东创始人刘强东</w:t>
      </w:r>
      <w:proofErr w:type="gramStart"/>
      <w:r w:rsidRPr="009D03D0">
        <w:rPr>
          <w:rFonts w:hint="eastAsia"/>
          <w:color w:val="000000" w:themeColor="text1"/>
        </w:rPr>
        <w:t>爆出性侵丑闻</w:t>
      </w:r>
      <w:commentRangeEnd w:id="57"/>
      <w:proofErr w:type="gramEnd"/>
      <w:r w:rsidR="004829FA">
        <w:rPr>
          <w:rStyle w:val="ac"/>
        </w:rPr>
        <w:commentReference w:id="57"/>
      </w:r>
      <w:r w:rsidRPr="009D03D0">
        <w:rPr>
          <w:rFonts w:hint="eastAsia"/>
          <w:color w:val="000000" w:themeColor="text1"/>
        </w:rPr>
        <w:t>，</w:t>
      </w:r>
      <w:r w:rsidR="007D4DA2">
        <w:rPr>
          <w:rFonts w:hint="eastAsia"/>
          <w:color w:val="000000" w:themeColor="text1"/>
        </w:rPr>
        <w:t>这一消息</w:t>
      </w:r>
      <w:r w:rsidRPr="009D03D0">
        <w:rPr>
          <w:rFonts w:hint="eastAsia"/>
          <w:color w:val="000000" w:themeColor="text1"/>
        </w:rPr>
        <w:t>直接导致</w:t>
      </w:r>
      <w:r w:rsidR="008D2EFB" w:rsidRPr="009D03D0">
        <w:rPr>
          <w:rFonts w:hint="eastAsia"/>
          <w:color w:val="000000" w:themeColor="text1"/>
        </w:rPr>
        <w:t>在纳斯达克上市的</w:t>
      </w:r>
      <w:r w:rsidRPr="009D03D0">
        <w:rPr>
          <w:rFonts w:hint="eastAsia"/>
          <w:color w:val="000000" w:themeColor="text1"/>
        </w:rPr>
        <w:t>京东</w:t>
      </w:r>
      <w:r w:rsidR="007D4DA2">
        <w:rPr>
          <w:rFonts w:hint="eastAsia"/>
          <w:color w:val="000000" w:themeColor="text1"/>
        </w:rPr>
        <w:t>的</w:t>
      </w:r>
      <w:r w:rsidRPr="009D03D0">
        <w:rPr>
          <w:rFonts w:hint="eastAsia"/>
          <w:color w:val="000000" w:themeColor="text1"/>
        </w:rPr>
        <w:t>股价在短短几个交易日内大幅度跳水，跌幅达到</w:t>
      </w:r>
      <w:r w:rsidR="009F3D23" w:rsidRPr="009D03D0">
        <w:rPr>
          <w:color w:val="000000" w:themeColor="text1"/>
        </w:rPr>
        <w:t>1</w:t>
      </w:r>
      <w:r w:rsidR="008D2EFB" w:rsidRPr="009D03D0">
        <w:rPr>
          <w:color w:val="000000" w:themeColor="text1"/>
        </w:rPr>
        <w:t>0</w:t>
      </w:r>
      <w:r w:rsidRPr="009D03D0">
        <w:rPr>
          <w:rFonts w:hint="eastAsia"/>
          <w:color w:val="000000" w:themeColor="text1"/>
        </w:rPr>
        <w:t>%</w:t>
      </w:r>
      <w:r w:rsidRPr="009D03D0">
        <w:rPr>
          <w:rFonts w:hint="eastAsia"/>
          <w:color w:val="000000" w:themeColor="text1"/>
        </w:rPr>
        <w:t>之多。</w:t>
      </w:r>
      <w:r w:rsidR="009F3D23" w:rsidRPr="009D03D0">
        <w:rPr>
          <w:rFonts w:hint="eastAsia"/>
          <w:color w:val="000000" w:themeColor="text1"/>
        </w:rPr>
        <w:t>随后</w:t>
      </w:r>
      <w:r w:rsidR="007D4DA2">
        <w:rPr>
          <w:rFonts w:hint="eastAsia"/>
          <w:color w:val="000000" w:themeColor="text1"/>
        </w:rPr>
        <w:t>事件</w:t>
      </w:r>
      <w:r w:rsidR="009F3D23" w:rsidRPr="009D03D0">
        <w:rPr>
          <w:rFonts w:hint="eastAsia"/>
          <w:color w:val="000000" w:themeColor="text1"/>
        </w:rPr>
        <w:t>持续发酵，最终跌幅达到</w:t>
      </w:r>
      <w:r w:rsidR="009F3D23" w:rsidRPr="009D03D0">
        <w:rPr>
          <w:rFonts w:hint="eastAsia"/>
          <w:color w:val="000000" w:themeColor="text1"/>
        </w:rPr>
        <w:t>5</w:t>
      </w:r>
      <w:r w:rsidR="009F3D23" w:rsidRPr="009D03D0">
        <w:rPr>
          <w:color w:val="000000" w:themeColor="text1"/>
        </w:rPr>
        <w:t>0%</w:t>
      </w:r>
      <w:r w:rsidR="009F3D23" w:rsidRPr="009D03D0">
        <w:rPr>
          <w:rFonts w:hint="eastAsia"/>
          <w:color w:val="000000" w:themeColor="text1"/>
        </w:rPr>
        <w:t>之多。图</w:t>
      </w:r>
      <w:r w:rsidR="00E13EF0">
        <w:rPr>
          <w:rFonts w:hint="eastAsia"/>
          <w:color w:val="000000" w:themeColor="text1"/>
        </w:rPr>
        <w:t>1</w:t>
      </w:r>
      <w:r w:rsidR="00E13EF0">
        <w:rPr>
          <w:color w:val="000000" w:themeColor="text1"/>
        </w:rPr>
        <w:t>-1</w:t>
      </w:r>
      <w:r w:rsidR="009F3D23" w:rsidRPr="009D03D0">
        <w:rPr>
          <w:rFonts w:hint="eastAsia"/>
          <w:color w:val="000000" w:themeColor="text1"/>
        </w:rPr>
        <w:t>是</w:t>
      </w:r>
      <w:r w:rsidR="009B3502">
        <w:rPr>
          <w:rFonts w:hint="eastAsia"/>
          <w:color w:val="000000" w:themeColor="text1"/>
        </w:rPr>
        <w:t>舆论事件发生</w:t>
      </w:r>
      <w:r w:rsidR="009F3D23" w:rsidRPr="009D03D0">
        <w:rPr>
          <w:rFonts w:hint="eastAsia"/>
          <w:color w:val="000000" w:themeColor="text1"/>
        </w:rPr>
        <w:t>后几个交易日的京东</w:t>
      </w:r>
      <w:r w:rsidR="009B3502">
        <w:rPr>
          <w:rFonts w:hint="eastAsia"/>
          <w:color w:val="000000" w:themeColor="text1"/>
        </w:rPr>
        <w:t>在</w:t>
      </w:r>
      <w:r w:rsidR="00F130A7">
        <w:rPr>
          <w:color w:val="000000" w:themeColor="text1"/>
        </w:rPr>
        <w:t>NASDAQ</w:t>
      </w:r>
      <w:r w:rsidR="009B3502">
        <w:rPr>
          <w:rFonts w:hint="eastAsia"/>
          <w:color w:val="000000" w:themeColor="text1"/>
        </w:rPr>
        <w:t>股票交易市场的</w:t>
      </w:r>
      <w:r w:rsidR="009F3D23" w:rsidRPr="009D03D0">
        <w:rPr>
          <w:rFonts w:hint="eastAsia"/>
          <w:color w:val="000000" w:themeColor="text1"/>
        </w:rPr>
        <w:t>股价变化。</w:t>
      </w:r>
    </w:p>
    <w:p w14:paraId="65B7D9CF" w14:textId="012B15B5" w:rsidR="009F3D23" w:rsidRPr="00944031" w:rsidRDefault="00CF0F3E" w:rsidP="000C7F4F">
      <w:pPr>
        <w:pStyle w:val="aff0"/>
      </w:pPr>
      <w:r>
        <w:rPr>
          <w:noProof/>
        </w:rPr>
        <w:lastRenderedPageBreak/>
        <mc:AlternateContent>
          <mc:Choice Requires="wps">
            <w:drawing>
              <wp:anchor distT="0" distB="0" distL="114300" distR="114300" simplePos="0" relativeHeight="251659264" behindDoc="0" locked="0" layoutInCell="1" allowOverlap="1" wp14:anchorId="6CEC71E8" wp14:editId="2A5E1BF0">
                <wp:simplePos x="0" y="0"/>
                <wp:positionH relativeFrom="column">
                  <wp:posOffset>4200576</wp:posOffset>
                </wp:positionH>
                <wp:positionV relativeFrom="paragraph">
                  <wp:posOffset>972922</wp:posOffset>
                </wp:positionV>
                <wp:extent cx="277977" cy="848563"/>
                <wp:effectExtent l="0" t="0" r="27305" b="27940"/>
                <wp:wrapNone/>
                <wp:docPr id="1" name="椭圆 1"/>
                <wp:cNvGraphicFramePr/>
                <a:graphic xmlns:a="http://schemas.openxmlformats.org/drawingml/2006/main">
                  <a:graphicData uri="http://schemas.microsoft.com/office/word/2010/wordprocessingShape">
                    <wps:wsp>
                      <wps:cNvSpPr/>
                      <wps:spPr>
                        <a:xfrm>
                          <a:off x="0" y="0"/>
                          <a:ext cx="277977" cy="84856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CF0ABA" id="椭圆 1" o:spid="_x0000_s1026" style="position:absolute;left:0;text-align:left;margin-left:330.75pt;margin-top:76.6pt;width:21.9pt;height:66.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" filled="f" strokecolor="red" strokeweight="1.5pt">
                <v:stroke joinstyle="miter"/>
              </v:oval>
            </w:pict>
          </mc:Fallback>
        </mc:AlternateContent>
      </w:r>
      <w:r w:rsidR="00DD165E" w:rsidRPr="00944031">
        <w:rPr>
          <w:noProof/>
        </w:rPr>
        <w:drawing>
          <wp:inline distT="0" distB="0" distL="0" distR="0" wp14:anchorId="4FD48F34" wp14:editId="6809EDF9">
            <wp:extent cx="5274310" cy="3491865"/>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491865"/>
                    </a:xfrm>
                    <a:prstGeom prst="rect">
                      <a:avLst/>
                    </a:prstGeom>
                  </pic:spPr>
                </pic:pic>
              </a:graphicData>
            </a:graphic>
          </wp:inline>
        </w:drawing>
      </w:r>
    </w:p>
    <w:p w14:paraId="5260232B" w14:textId="1F6309FB" w:rsidR="009F3D23" w:rsidRPr="00944031" w:rsidRDefault="009F3D23" w:rsidP="000C7F4F">
      <w:pPr>
        <w:pStyle w:val="aff0"/>
      </w:pPr>
      <w:r w:rsidRPr="00944031">
        <w:t>图</w:t>
      </w:r>
      <w:r w:rsidRPr="00944031">
        <w:t>1-1 2018-09</w:t>
      </w:r>
      <w:r w:rsidRPr="00944031">
        <w:t>前后京东</w:t>
      </w:r>
      <w:r w:rsidRPr="00944031">
        <w:t>(jd.com)</w:t>
      </w:r>
      <w:r w:rsidRPr="00944031">
        <w:t>在</w:t>
      </w:r>
      <w:r w:rsidRPr="00944031">
        <w:t>NASDAQ</w:t>
      </w:r>
      <w:r w:rsidR="00467A4C" w:rsidRPr="00944031">
        <w:rPr>
          <w:rFonts w:hint="eastAsia"/>
          <w:vertAlign w:val="superscript"/>
        </w:rPr>
        <w:t>[</w:t>
      </w:r>
      <w:r w:rsidR="00467A4C" w:rsidRPr="00944031">
        <w:rPr>
          <w:vertAlign w:val="superscript"/>
        </w:rPr>
        <w:t>32]</w:t>
      </w:r>
      <w:r w:rsidRPr="00944031">
        <w:t>市值变化</w:t>
      </w:r>
    </w:p>
    <w:p w14:paraId="235DB129" w14:textId="6AF5F3AE" w:rsidR="00305920" w:rsidRPr="009D03D0" w:rsidRDefault="00305920" w:rsidP="009B3502">
      <w:pPr>
        <w:ind w:firstLine="480"/>
        <w:rPr>
          <w:color w:val="000000" w:themeColor="text1"/>
        </w:rPr>
      </w:pPr>
      <w:r w:rsidRPr="009D03D0">
        <w:rPr>
          <w:rFonts w:hint="eastAsia"/>
          <w:color w:val="000000" w:themeColor="text1"/>
        </w:rPr>
        <w:t>在主流金融学术界对股票走势的分析</w:t>
      </w:r>
      <w:r w:rsidR="007D4DA2">
        <w:rPr>
          <w:rFonts w:hint="eastAsia"/>
          <w:color w:val="000000" w:themeColor="text1"/>
        </w:rPr>
        <w:t>工作</w:t>
      </w:r>
      <w:r w:rsidRPr="009D03D0">
        <w:rPr>
          <w:rFonts w:hint="eastAsia"/>
          <w:color w:val="000000" w:themeColor="text1"/>
        </w:rPr>
        <w:t>中，大</w:t>
      </w:r>
      <w:r w:rsidR="008462FB">
        <w:rPr>
          <w:rFonts w:hint="eastAsia"/>
          <w:color w:val="000000" w:themeColor="text1"/>
        </w:rPr>
        <w:t>部分</w:t>
      </w:r>
      <w:r w:rsidRPr="009D03D0">
        <w:rPr>
          <w:rFonts w:hint="eastAsia"/>
          <w:color w:val="000000" w:themeColor="text1"/>
        </w:rPr>
        <w:t>都是基于上市公司的财</w:t>
      </w:r>
      <w:r w:rsidR="008462FB">
        <w:rPr>
          <w:rFonts w:hint="eastAsia"/>
          <w:color w:val="000000" w:themeColor="text1"/>
        </w:rPr>
        <w:t>务</w:t>
      </w:r>
      <w:r w:rsidRPr="009D03D0">
        <w:rPr>
          <w:rFonts w:hint="eastAsia"/>
          <w:color w:val="000000" w:themeColor="text1"/>
        </w:rPr>
        <w:t>状况以及市场前景进行的综合分析</w:t>
      </w:r>
      <w:r w:rsidR="007D4DA2">
        <w:rPr>
          <w:rFonts w:hint="eastAsia"/>
          <w:color w:val="000000" w:themeColor="text1"/>
        </w:rPr>
        <w:t>工作</w:t>
      </w:r>
      <w:r w:rsidRPr="009D03D0">
        <w:rPr>
          <w:rFonts w:hint="eastAsia"/>
          <w:color w:val="000000" w:themeColor="text1"/>
        </w:rPr>
        <w:t>，</w:t>
      </w:r>
      <w:r w:rsidR="008D2EFB" w:rsidRPr="009D03D0">
        <w:rPr>
          <w:rFonts w:hint="eastAsia"/>
          <w:color w:val="000000" w:themeColor="text1"/>
        </w:rPr>
        <w:t>例如基于公司财报</w:t>
      </w:r>
      <w:r w:rsidR="007D4DA2">
        <w:rPr>
          <w:rFonts w:hint="eastAsia"/>
          <w:color w:val="000000" w:themeColor="text1"/>
        </w:rPr>
        <w:t>的</w:t>
      </w:r>
      <w:r w:rsidR="008D2EFB" w:rsidRPr="009D03D0">
        <w:rPr>
          <w:rFonts w:hint="eastAsia"/>
          <w:color w:val="000000" w:themeColor="text1"/>
        </w:rPr>
        <w:t>市盈率、市净率、市销率等，或者基于行业轮动、资金走向等方向进行</w:t>
      </w:r>
      <w:r w:rsidR="007D4DA2">
        <w:rPr>
          <w:rFonts w:hint="eastAsia"/>
          <w:color w:val="000000" w:themeColor="text1"/>
        </w:rPr>
        <w:t>的</w:t>
      </w:r>
      <w:r w:rsidR="008D2EFB" w:rsidRPr="009D03D0">
        <w:rPr>
          <w:rFonts w:hint="eastAsia"/>
          <w:color w:val="000000" w:themeColor="text1"/>
        </w:rPr>
        <w:t>分析。</w:t>
      </w:r>
      <w:commentRangeStart w:id="58"/>
      <w:r w:rsidRPr="009D03D0">
        <w:rPr>
          <w:rFonts w:hint="eastAsia"/>
          <w:color w:val="000000" w:themeColor="text1"/>
        </w:rPr>
        <w:t>其分析</w:t>
      </w:r>
      <w:commentRangeEnd w:id="58"/>
      <w:r w:rsidR="004829FA">
        <w:rPr>
          <w:rStyle w:val="ac"/>
        </w:rPr>
        <w:commentReference w:id="58"/>
      </w:r>
      <w:r w:rsidRPr="009D03D0">
        <w:rPr>
          <w:rFonts w:hint="eastAsia"/>
          <w:color w:val="000000" w:themeColor="text1"/>
        </w:rPr>
        <w:t>周期较长，而针对于短期的、基于</w:t>
      </w:r>
      <w:commentRangeStart w:id="59"/>
      <w:r w:rsidRPr="009D03D0">
        <w:rPr>
          <w:rFonts w:hint="eastAsia"/>
          <w:color w:val="000000" w:themeColor="text1"/>
        </w:rPr>
        <w:t>社交网络舆论</w:t>
      </w:r>
      <w:commentRangeEnd w:id="59"/>
      <w:r w:rsidR="004829FA">
        <w:rPr>
          <w:rStyle w:val="ac"/>
        </w:rPr>
        <w:commentReference w:id="59"/>
      </w:r>
      <w:r w:rsidRPr="009D03D0">
        <w:rPr>
          <w:rFonts w:hint="eastAsia"/>
          <w:color w:val="000000" w:themeColor="text1"/>
        </w:rPr>
        <w:t>的研究较少。在以往的研究中，</w:t>
      </w:r>
      <w:proofErr w:type="spellStart"/>
      <w:r w:rsidRPr="009D03D0">
        <w:rPr>
          <w:rFonts w:hint="eastAsia"/>
          <w:color w:val="000000" w:themeColor="text1"/>
        </w:rPr>
        <w:t>Bollen</w:t>
      </w:r>
      <w:proofErr w:type="spellEnd"/>
      <w:r w:rsidRPr="009D03D0">
        <w:rPr>
          <w:rFonts w:hint="eastAsia"/>
          <w:color w:val="000000" w:themeColor="text1"/>
        </w:rPr>
        <w:t>等人</w:t>
      </w:r>
      <w:r w:rsidRPr="009D03D0">
        <w:rPr>
          <w:rFonts w:hint="eastAsia"/>
          <w:color w:val="000000" w:themeColor="text1"/>
          <w:vertAlign w:val="superscript"/>
        </w:rPr>
        <w:t>[2-3]</w:t>
      </w:r>
      <w:r w:rsidRPr="009D03D0">
        <w:rPr>
          <w:rFonts w:hint="eastAsia"/>
          <w:color w:val="000000" w:themeColor="text1"/>
        </w:rPr>
        <w:t>利用</w:t>
      </w:r>
      <w:proofErr w:type="spellStart"/>
      <w:r w:rsidRPr="009D03D0">
        <w:rPr>
          <w:rFonts w:hint="eastAsia"/>
          <w:color w:val="000000" w:themeColor="text1"/>
        </w:rPr>
        <w:t>OpinionFinder</w:t>
      </w:r>
      <w:proofErr w:type="spellEnd"/>
      <w:r w:rsidRPr="009D03D0">
        <w:rPr>
          <w:rFonts w:hint="eastAsia"/>
          <w:color w:val="000000" w:themeColor="text1"/>
        </w:rPr>
        <w:t>与</w:t>
      </w:r>
      <w:r w:rsidRPr="009D03D0">
        <w:rPr>
          <w:rFonts w:hint="eastAsia"/>
          <w:color w:val="000000" w:themeColor="text1"/>
        </w:rPr>
        <w:t>GPOMS</w:t>
      </w:r>
      <w:r w:rsidRPr="009D03D0">
        <w:rPr>
          <w:rFonts w:hint="eastAsia"/>
          <w:color w:val="000000" w:themeColor="text1"/>
        </w:rPr>
        <w:t>等工具，以</w:t>
      </w:r>
      <w:r w:rsidRPr="009D03D0">
        <w:rPr>
          <w:rFonts w:hint="eastAsia"/>
          <w:color w:val="000000" w:themeColor="text1"/>
        </w:rPr>
        <w:t>Twitter</w:t>
      </w:r>
      <w:r w:rsidRPr="009D03D0">
        <w:rPr>
          <w:rFonts w:hint="eastAsia"/>
          <w:color w:val="000000" w:themeColor="text1"/>
        </w:rPr>
        <w:t>的推文作为数据来源，对推文进行情感分析，并对道琼斯指数（</w:t>
      </w:r>
      <w:r w:rsidRPr="009D03D0">
        <w:rPr>
          <w:rFonts w:hint="eastAsia"/>
          <w:color w:val="000000" w:themeColor="text1"/>
        </w:rPr>
        <w:t>DJIA</w:t>
      </w:r>
      <w:r w:rsidRPr="009D03D0">
        <w:rPr>
          <w:rFonts w:hint="eastAsia"/>
          <w:color w:val="000000" w:themeColor="text1"/>
        </w:rPr>
        <w:t>）进行预测。其结果发现</w:t>
      </w:r>
      <w:r w:rsidRPr="009D03D0">
        <w:rPr>
          <w:rFonts w:hint="eastAsia"/>
          <w:color w:val="000000" w:themeColor="text1"/>
        </w:rPr>
        <w:t>GPOMS</w:t>
      </w:r>
      <w:r w:rsidRPr="009D03D0">
        <w:rPr>
          <w:rFonts w:hint="eastAsia"/>
          <w:color w:val="000000" w:themeColor="text1"/>
        </w:rPr>
        <w:t>中的“</w:t>
      </w:r>
      <w:r w:rsidRPr="009D03D0">
        <w:rPr>
          <w:rFonts w:hint="eastAsia"/>
          <w:color w:val="000000" w:themeColor="text1"/>
        </w:rPr>
        <w:t>Calm</w:t>
      </w:r>
      <w:r w:rsidRPr="009D03D0">
        <w:rPr>
          <w:rFonts w:hint="eastAsia"/>
          <w:color w:val="000000" w:themeColor="text1"/>
        </w:rPr>
        <w:t>”情感对于道琼斯指数的涨跌有</w:t>
      </w:r>
      <w:r w:rsidRPr="009D03D0">
        <w:rPr>
          <w:rFonts w:hint="eastAsia"/>
          <w:color w:val="000000" w:themeColor="text1"/>
        </w:rPr>
        <w:t>87.6%</w:t>
      </w:r>
      <w:r w:rsidRPr="009D03D0">
        <w:rPr>
          <w:rFonts w:hint="eastAsia"/>
          <w:color w:val="000000" w:themeColor="text1"/>
        </w:rPr>
        <w:t>的预测</w:t>
      </w:r>
      <w:commentRangeStart w:id="60"/>
      <w:r w:rsidRPr="009D03D0">
        <w:rPr>
          <w:rFonts w:hint="eastAsia"/>
          <w:color w:val="000000" w:themeColor="text1"/>
        </w:rPr>
        <w:t>准确率</w:t>
      </w:r>
      <w:commentRangeEnd w:id="60"/>
      <w:r w:rsidR="00DA397D">
        <w:rPr>
          <w:rStyle w:val="ac"/>
        </w:rPr>
        <w:commentReference w:id="60"/>
      </w:r>
      <w:r w:rsidRPr="009D03D0">
        <w:rPr>
          <w:rFonts w:hint="eastAsia"/>
          <w:color w:val="000000" w:themeColor="text1"/>
        </w:rPr>
        <w:t>。</w:t>
      </w:r>
    </w:p>
    <w:p w14:paraId="6FEB0B38" w14:textId="0E656113" w:rsidR="009B3502" w:rsidRDefault="00305920" w:rsidP="009B3502">
      <w:pPr>
        <w:ind w:firstLine="480"/>
        <w:rPr>
          <w:color w:val="000000" w:themeColor="text1"/>
        </w:rPr>
      </w:pPr>
      <w:r w:rsidRPr="009D03D0">
        <w:rPr>
          <w:rFonts w:hint="eastAsia"/>
          <w:color w:val="000000" w:themeColor="text1"/>
        </w:rPr>
        <w:t>但是</w:t>
      </w:r>
      <w:proofErr w:type="spellStart"/>
      <w:r w:rsidRPr="009D03D0">
        <w:rPr>
          <w:rFonts w:hint="eastAsia"/>
          <w:color w:val="000000" w:themeColor="text1"/>
        </w:rPr>
        <w:t>Bollen</w:t>
      </w:r>
      <w:proofErr w:type="spellEnd"/>
      <w:r w:rsidRPr="009D03D0">
        <w:rPr>
          <w:rFonts w:hint="eastAsia"/>
          <w:color w:val="000000" w:themeColor="text1"/>
        </w:rPr>
        <w:t>等人的研究有以下不足：</w:t>
      </w:r>
    </w:p>
    <w:p w14:paraId="49788500" w14:textId="15053F53" w:rsidR="009B3502" w:rsidRDefault="00305920" w:rsidP="009B3502">
      <w:pPr>
        <w:ind w:firstLine="480"/>
        <w:rPr>
          <w:color w:val="000000" w:themeColor="text1"/>
        </w:rPr>
      </w:pPr>
      <w:r w:rsidRPr="009D03D0">
        <w:rPr>
          <w:rFonts w:hint="eastAsia"/>
          <w:color w:val="000000" w:themeColor="text1"/>
        </w:rPr>
        <w:t>1.</w:t>
      </w:r>
      <w:r w:rsidR="009B3502">
        <w:rPr>
          <w:color w:val="000000" w:themeColor="text1"/>
        </w:rPr>
        <w:t xml:space="preserve"> </w:t>
      </w:r>
      <w:r w:rsidRPr="009D03D0">
        <w:rPr>
          <w:rFonts w:hint="eastAsia"/>
          <w:color w:val="000000" w:themeColor="text1"/>
        </w:rPr>
        <w:t>研究的数据集来源于</w:t>
      </w:r>
      <w:r w:rsidRPr="009D03D0">
        <w:rPr>
          <w:rFonts w:hint="eastAsia"/>
          <w:color w:val="000000" w:themeColor="text1"/>
        </w:rPr>
        <w:t>2008</w:t>
      </w:r>
      <w:r w:rsidRPr="009D03D0">
        <w:rPr>
          <w:rFonts w:hint="eastAsia"/>
          <w:color w:val="000000" w:themeColor="text1"/>
        </w:rPr>
        <w:t>年</w:t>
      </w:r>
      <w:r w:rsidRPr="009D03D0">
        <w:rPr>
          <w:rFonts w:hint="eastAsia"/>
          <w:color w:val="000000" w:themeColor="text1"/>
        </w:rPr>
        <w:t>2</w:t>
      </w:r>
      <w:r w:rsidRPr="009D03D0">
        <w:rPr>
          <w:rFonts w:hint="eastAsia"/>
          <w:color w:val="000000" w:themeColor="text1"/>
        </w:rPr>
        <w:t>月至</w:t>
      </w:r>
      <w:r w:rsidRPr="009D03D0">
        <w:rPr>
          <w:rFonts w:hint="eastAsia"/>
          <w:color w:val="000000" w:themeColor="text1"/>
        </w:rPr>
        <w:t>12</w:t>
      </w:r>
      <w:r w:rsidRPr="009D03D0">
        <w:rPr>
          <w:rFonts w:hint="eastAsia"/>
          <w:color w:val="000000" w:themeColor="text1"/>
        </w:rPr>
        <w:t>月的</w:t>
      </w:r>
      <w:r w:rsidR="007D4DA2">
        <w:rPr>
          <w:rFonts w:hint="eastAsia"/>
          <w:color w:val="000000" w:themeColor="text1"/>
        </w:rPr>
        <w:t>推文历史数据以及</w:t>
      </w:r>
      <w:r w:rsidRPr="009D03D0">
        <w:rPr>
          <w:rFonts w:hint="eastAsia"/>
          <w:color w:val="000000" w:themeColor="text1"/>
        </w:rPr>
        <w:t>道琼斯指数的历史数据，而非基于实时的股票市场与当前社交</w:t>
      </w:r>
      <w:r w:rsidR="007D4DA2">
        <w:rPr>
          <w:rFonts w:hint="eastAsia"/>
          <w:color w:val="000000" w:themeColor="text1"/>
        </w:rPr>
        <w:t>网络</w:t>
      </w:r>
      <w:r w:rsidRPr="009D03D0">
        <w:rPr>
          <w:rFonts w:hint="eastAsia"/>
          <w:color w:val="000000" w:themeColor="text1"/>
        </w:rPr>
        <w:t>舆情</w:t>
      </w:r>
      <w:r w:rsidR="007D4DA2">
        <w:rPr>
          <w:rFonts w:hint="eastAsia"/>
          <w:color w:val="000000" w:themeColor="text1"/>
        </w:rPr>
        <w:t>的数据</w:t>
      </w:r>
      <w:r w:rsidRPr="009D03D0">
        <w:rPr>
          <w:rFonts w:hint="eastAsia"/>
          <w:color w:val="000000" w:themeColor="text1"/>
        </w:rPr>
        <w:t>，其</w:t>
      </w:r>
      <w:r w:rsidR="000B143E">
        <w:rPr>
          <w:rFonts w:hint="eastAsia"/>
          <w:color w:val="000000" w:themeColor="text1"/>
        </w:rPr>
        <w:t>短期</w:t>
      </w:r>
      <w:r w:rsidRPr="009D03D0">
        <w:rPr>
          <w:rFonts w:hint="eastAsia"/>
          <w:color w:val="000000" w:themeColor="text1"/>
        </w:rPr>
        <w:t>预测的指导意义</w:t>
      </w:r>
      <w:r w:rsidR="008D2EFB" w:rsidRPr="009D03D0">
        <w:rPr>
          <w:rFonts w:hint="eastAsia"/>
          <w:color w:val="000000" w:themeColor="text1"/>
        </w:rPr>
        <w:t>十分</w:t>
      </w:r>
      <w:r w:rsidRPr="009D03D0">
        <w:rPr>
          <w:rFonts w:hint="eastAsia"/>
          <w:color w:val="000000" w:themeColor="text1"/>
        </w:rPr>
        <w:t>有限；</w:t>
      </w:r>
    </w:p>
    <w:p w14:paraId="4D4F9FC5" w14:textId="77E3F9AC" w:rsidR="009B3502" w:rsidRDefault="00305920" w:rsidP="009B3502">
      <w:pPr>
        <w:ind w:firstLine="480"/>
        <w:rPr>
          <w:color w:val="000000" w:themeColor="text1"/>
        </w:rPr>
      </w:pPr>
      <w:r w:rsidRPr="009D03D0">
        <w:rPr>
          <w:rFonts w:hint="eastAsia"/>
          <w:color w:val="000000" w:themeColor="text1"/>
        </w:rPr>
        <w:t xml:space="preserve">2. </w:t>
      </w:r>
      <w:r w:rsidR="007D4DA2">
        <w:rPr>
          <w:rFonts w:hint="eastAsia"/>
          <w:color w:val="000000" w:themeColor="text1"/>
        </w:rPr>
        <w:t>参与</w:t>
      </w:r>
      <w:r w:rsidRPr="009D03D0">
        <w:rPr>
          <w:rFonts w:hint="eastAsia"/>
          <w:color w:val="000000" w:themeColor="text1"/>
        </w:rPr>
        <w:t>研究的</w:t>
      </w:r>
      <w:r w:rsidR="00813111">
        <w:rPr>
          <w:rFonts w:hint="eastAsia"/>
          <w:color w:val="000000" w:themeColor="text1"/>
        </w:rPr>
        <w:t>反映</w:t>
      </w:r>
      <w:r w:rsidRPr="009D03D0">
        <w:rPr>
          <w:rFonts w:hint="eastAsia"/>
          <w:color w:val="000000" w:themeColor="text1"/>
        </w:rPr>
        <w:t>股票市场变化</w:t>
      </w:r>
      <w:r w:rsidR="007D4DA2">
        <w:rPr>
          <w:rFonts w:hint="eastAsia"/>
          <w:color w:val="000000" w:themeColor="text1"/>
        </w:rPr>
        <w:t>的指标</w:t>
      </w:r>
      <w:r w:rsidR="00813111">
        <w:rPr>
          <w:rFonts w:hint="eastAsia"/>
          <w:color w:val="000000" w:themeColor="text1"/>
        </w:rPr>
        <w:t>仅仅是道琼斯指数这一项指标。道琼斯指数由</w:t>
      </w:r>
      <w:r w:rsidR="007D4DA2">
        <w:rPr>
          <w:rFonts w:hint="eastAsia"/>
          <w:color w:val="000000" w:themeColor="text1"/>
        </w:rPr>
        <w:t>综合</w:t>
      </w:r>
      <w:r w:rsidRPr="009D03D0">
        <w:rPr>
          <w:rFonts w:hint="eastAsia"/>
          <w:color w:val="000000" w:themeColor="text1"/>
        </w:rPr>
        <w:t>美国</w:t>
      </w:r>
      <w:r w:rsidRPr="009D03D0">
        <w:rPr>
          <w:rFonts w:hint="eastAsia"/>
          <w:color w:val="000000" w:themeColor="text1"/>
        </w:rPr>
        <w:t>30</w:t>
      </w:r>
      <w:r w:rsidRPr="009D03D0">
        <w:rPr>
          <w:rFonts w:hint="eastAsia"/>
          <w:color w:val="000000" w:themeColor="text1"/>
        </w:rPr>
        <w:t>家重大企业股价</w:t>
      </w:r>
      <w:r w:rsidR="007D4DA2">
        <w:rPr>
          <w:rFonts w:hint="eastAsia"/>
          <w:color w:val="000000" w:themeColor="text1"/>
        </w:rPr>
        <w:t>涨跌而</w:t>
      </w:r>
      <w:r w:rsidRPr="009D03D0">
        <w:rPr>
          <w:rFonts w:hint="eastAsia"/>
          <w:color w:val="000000" w:themeColor="text1"/>
        </w:rPr>
        <w:t>得到，其低价股涨跌的权重远小于高价股涨跌的权重，且道琼斯指数一般用于评价美国</w:t>
      </w:r>
      <w:r w:rsidR="007D4DA2">
        <w:rPr>
          <w:rFonts w:hint="eastAsia"/>
          <w:color w:val="000000" w:themeColor="text1"/>
        </w:rPr>
        <w:t>整体</w:t>
      </w:r>
      <w:r w:rsidRPr="009D03D0">
        <w:rPr>
          <w:rFonts w:hint="eastAsia"/>
          <w:color w:val="000000" w:themeColor="text1"/>
        </w:rPr>
        <w:t>工业的发展，无法对某些具体的上市公司进行评价；</w:t>
      </w:r>
    </w:p>
    <w:p w14:paraId="58FA1D6B" w14:textId="77777777" w:rsidR="007D4DA2" w:rsidRDefault="00305920" w:rsidP="009B3502">
      <w:pPr>
        <w:ind w:firstLine="480"/>
        <w:rPr>
          <w:color w:val="000000" w:themeColor="text1"/>
        </w:rPr>
      </w:pPr>
      <w:r w:rsidRPr="009D03D0">
        <w:rPr>
          <w:rFonts w:hint="eastAsia"/>
          <w:color w:val="000000" w:themeColor="text1"/>
        </w:rPr>
        <w:t xml:space="preserve">3. </w:t>
      </w:r>
      <w:proofErr w:type="spellStart"/>
      <w:r w:rsidRPr="009D03D0">
        <w:rPr>
          <w:rFonts w:hint="eastAsia"/>
          <w:color w:val="000000" w:themeColor="text1"/>
        </w:rPr>
        <w:t>Bollen</w:t>
      </w:r>
      <w:proofErr w:type="spellEnd"/>
      <w:r w:rsidRPr="009D03D0">
        <w:rPr>
          <w:rFonts w:hint="eastAsia"/>
          <w:color w:val="000000" w:themeColor="text1"/>
        </w:rPr>
        <w:t>等人仅仅发现“</w:t>
      </w:r>
      <w:r w:rsidRPr="009D03D0">
        <w:rPr>
          <w:rFonts w:hint="eastAsia"/>
          <w:color w:val="000000" w:themeColor="text1"/>
        </w:rPr>
        <w:t>Calm</w:t>
      </w:r>
      <w:r w:rsidRPr="009D03D0">
        <w:rPr>
          <w:rFonts w:hint="eastAsia"/>
          <w:color w:val="000000" w:themeColor="text1"/>
        </w:rPr>
        <w:t>”这一情感</w:t>
      </w:r>
      <w:r w:rsidR="007D4DA2">
        <w:rPr>
          <w:rFonts w:hint="eastAsia"/>
          <w:color w:val="000000" w:themeColor="text1"/>
        </w:rPr>
        <w:t>因素</w:t>
      </w:r>
      <w:r w:rsidRPr="009D03D0">
        <w:rPr>
          <w:rFonts w:hint="eastAsia"/>
          <w:color w:val="000000" w:themeColor="text1"/>
        </w:rPr>
        <w:t>对股票市场有显著关联，而</w:t>
      </w:r>
      <w:r w:rsidRPr="009D03D0">
        <w:rPr>
          <w:rFonts w:hint="eastAsia"/>
          <w:color w:val="000000" w:themeColor="text1"/>
        </w:rPr>
        <w:t>GPOMS</w:t>
      </w:r>
      <w:r w:rsidRPr="009D03D0">
        <w:rPr>
          <w:rFonts w:hint="eastAsia"/>
          <w:color w:val="000000" w:themeColor="text1"/>
        </w:rPr>
        <w:t>其他的</w:t>
      </w:r>
      <w:r w:rsidRPr="009D03D0">
        <w:rPr>
          <w:rFonts w:hint="eastAsia"/>
          <w:color w:val="000000" w:themeColor="text1"/>
        </w:rPr>
        <w:t>5</w:t>
      </w:r>
      <w:r w:rsidRPr="009D03D0">
        <w:rPr>
          <w:rFonts w:hint="eastAsia"/>
          <w:color w:val="000000" w:themeColor="text1"/>
        </w:rPr>
        <w:t>个情感并没有发现显著关系。</w:t>
      </w:r>
    </w:p>
    <w:p w14:paraId="0E2B7ADD" w14:textId="77777777" w:rsidR="00A06457" w:rsidRDefault="007D4DA2" w:rsidP="00A06457">
      <w:pPr>
        <w:ind w:firstLine="480"/>
        <w:rPr>
          <w:color w:val="000000" w:themeColor="text1"/>
        </w:rPr>
      </w:pPr>
      <w:r>
        <w:rPr>
          <w:rFonts w:hint="eastAsia"/>
          <w:color w:val="000000" w:themeColor="text1"/>
        </w:rPr>
        <w:t>综上所述，</w:t>
      </w:r>
      <w:proofErr w:type="spellStart"/>
      <w:r w:rsidR="00305920" w:rsidRPr="009D03D0">
        <w:rPr>
          <w:rFonts w:hint="eastAsia"/>
          <w:color w:val="000000" w:themeColor="text1"/>
        </w:rPr>
        <w:t>Bollen</w:t>
      </w:r>
      <w:proofErr w:type="spellEnd"/>
      <w:r w:rsidR="00305920" w:rsidRPr="009D03D0">
        <w:rPr>
          <w:rFonts w:hint="eastAsia"/>
          <w:color w:val="000000" w:themeColor="text1"/>
        </w:rPr>
        <w:t>等人</w:t>
      </w:r>
      <w:r>
        <w:rPr>
          <w:rFonts w:hint="eastAsia"/>
          <w:color w:val="000000" w:themeColor="text1"/>
        </w:rPr>
        <w:t>的</w:t>
      </w:r>
      <w:r w:rsidR="00305920" w:rsidRPr="009D03D0">
        <w:rPr>
          <w:rFonts w:hint="eastAsia"/>
          <w:color w:val="000000" w:themeColor="text1"/>
        </w:rPr>
        <w:t>研究</w:t>
      </w:r>
      <w:r w:rsidR="00A06457">
        <w:rPr>
          <w:rFonts w:hint="eastAsia"/>
          <w:color w:val="000000" w:themeColor="text1"/>
        </w:rPr>
        <w:t>在</w:t>
      </w:r>
      <w:r w:rsidR="00305920" w:rsidRPr="009D03D0">
        <w:rPr>
          <w:rFonts w:hint="eastAsia"/>
          <w:color w:val="000000" w:themeColor="text1"/>
        </w:rPr>
        <w:t>实时性与</w:t>
      </w:r>
      <w:commentRangeStart w:id="61"/>
      <w:r w:rsidR="00305920" w:rsidRPr="009D03D0">
        <w:rPr>
          <w:rFonts w:hint="eastAsia"/>
          <w:color w:val="000000" w:themeColor="text1"/>
        </w:rPr>
        <w:t>具体性</w:t>
      </w:r>
      <w:commentRangeEnd w:id="61"/>
      <w:r w:rsidR="00DA397D">
        <w:rPr>
          <w:rStyle w:val="ac"/>
        </w:rPr>
        <w:commentReference w:id="61"/>
      </w:r>
      <w:r w:rsidR="00305920" w:rsidRPr="009D03D0">
        <w:rPr>
          <w:rFonts w:hint="eastAsia"/>
          <w:color w:val="000000" w:themeColor="text1"/>
        </w:rPr>
        <w:t>上有一定的局限性。</w:t>
      </w:r>
    </w:p>
    <w:p w14:paraId="3DC48DBA" w14:textId="46197525" w:rsidR="00305920" w:rsidRPr="009D03D0" w:rsidRDefault="00305920" w:rsidP="00A06457">
      <w:pPr>
        <w:ind w:firstLine="480"/>
        <w:rPr>
          <w:color w:val="000000" w:themeColor="text1"/>
        </w:rPr>
      </w:pPr>
      <w:r w:rsidRPr="009D03D0">
        <w:rPr>
          <w:rFonts w:hint="eastAsia"/>
          <w:color w:val="000000" w:themeColor="text1"/>
        </w:rPr>
        <w:t>在</w:t>
      </w:r>
      <w:proofErr w:type="spellStart"/>
      <w:r w:rsidRPr="009D03D0">
        <w:rPr>
          <w:rFonts w:hint="eastAsia"/>
          <w:color w:val="000000" w:themeColor="text1"/>
        </w:rPr>
        <w:t>Bollen</w:t>
      </w:r>
      <w:proofErr w:type="spellEnd"/>
      <w:r w:rsidRPr="009D03D0">
        <w:rPr>
          <w:rFonts w:hint="eastAsia"/>
          <w:color w:val="000000" w:themeColor="text1"/>
        </w:rPr>
        <w:t>等人的基础上，</w:t>
      </w:r>
      <w:r w:rsidRPr="009D03D0">
        <w:rPr>
          <w:rFonts w:hint="eastAsia"/>
          <w:color w:val="000000" w:themeColor="text1"/>
        </w:rPr>
        <w:t>Sul</w:t>
      </w:r>
      <w:r w:rsidRPr="009D03D0">
        <w:rPr>
          <w:rFonts w:hint="eastAsia"/>
          <w:color w:val="000000" w:themeColor="text1"/>
        </w:rPr>
        <w:t>等人</w:t>
      </w:r>
      <w:r w:rsidRPr="009D03D0">
        <w:rPr>
          <w:rFonts w:hint="eastAsia"/>
          <w:color w:val="000000" w:themeColor="text1"/>
          <w:vertAlign w:val="superscript"/>
        </w:rPr>
        <w:t>[4]</w:t>
      </w:r>
      <w:r w:rsidRPr="009D03D0">
        <w:rPr>
          <w:rFonts w:hint="eastAsia"/>
          <w:color w:val="000000" w:themeColor="text1"/>
        </w:rPr>
        <w:t>又对标普</w:t>
      </w:r>
      <w:r w:rsidRPr="009D03D0">
        <w:rPr>
          <w:rFonts w:hint="eastAsia"/>
          <w:color w:val="000000" w:themeColor="text1"/>
        </w:rPr>
        <w:t>500</w:t>
      </w:r>
      <w:r w:rsidRPr="009D03D0">
        <w:rPr>
          <w:rFonts w:hint="eastAsia"/>
          <w:color w:val="000000" w:themeColor="text1"/>
        </w:rPr>
        <w:t>（</w:t>
      </w:r>
      <w:r w:rsidRPr="009D03D0">
        <w:rPr>
          <w:rFonts w:hint="eastAsia"/>
          <w:color w:val="000000" w:themeColor="text1"/>
        </w:rPr>
        <w:t>S&amp;P500)</w:t>
      </w:r>
      <w:r w:rsidRPr="009D03D0">
        <w:rPr>
          <w:rFonts w:hint="eastAsia"/>
          <w:color w:val="000000" w:themeColor="text1"/>
        </w:rPr>
        <w:t>中具体的公司进行了类似的分析</w:t>
      </w:r>
      <w:r w:rsidR="00A06457">
        <w:rPr>
          <w:rFonts w:hint="eastAsia"/>
          <w:color w:val="000000" w:themeColor="text1"/>
        </w:rPr>
        <w:t>。</w:t>
      </w:r>
      <w:r w:rsidR="00A06457">
        <w:rPr>
          <w:rFonts w:hint="eastAsia"/>
          <w:color w:val="000000" w:themeColor="text1"/>
        </w:rPr>
        <w:t>Su</w:t>
      </w:r>
      <w:r w:rsidR="00A06457">
        <w:rPr>
          <w:color w:val="000000" w:themeColor="text1"/>
        </w:rPr>
        <w:t>l</w:t>
      </w:r>
      <w:r w:rsidR="00A06457">
        <w:rPr>
          <w:rFonts w:hint="eastAsia"/>
          <w:color w:val="000000" w:themeColor="text1"/>
        </w:rPr>
        <w:t>等人</w:t>
      </w:r>
      <w:r w:rsidRPr="009D03D0">
        <w:rPr>
          <w:rFonts w:hint="eastAsia"/>
          <w:color w:val="000000" w:themeColor="text1"/>
        </w:rPr>
        <w:t>定义了情感价（</w:t>
      </w:r>
      <w:r w:rsidRPr="009D03D0">
        <w:rPr>
          <w:rFonts w:hint="eastAsia"/>
          <w:color w:val="000000" w:themeColor="text1"/>
        </w:rPr>
        <w:t>emotional valence</w:t>
      </w:r>
      <w:r w:rsidRPr="009D03D0">
        <w:rPr>
          <w:rFonts w:hint="eastAsia"/>
          <w:color w:val="000000" w:themeColor="text1"/>
        </w:rPr>
        <w:t>）这一变量，利用线性回归的方法进行分析，并且按照</w:t>
      </w:r>
      <w:r w:rsidRPr="009D03D0">
        <w:rPr>
          <w:rFonts w:hint="eastAsia"/>
          <w:color w:val="000000" w:themeColor="text1"/>
        </w:rPr>
        <w:t>1</w:t>
      </w:r>
      <w:r w:rsidRPr="009D03D0">
        <w:rPr>
          <w:rFonts w:hint="eastAsia"/>
          <w:color w:val="000000" w:themeColor="text1"/>
        </w:rPr>
        <w:t>天短期与</w:t>
      </w:r>
      <w:r w:rsidRPr="009D03D0">
        <w:rPr>
          <w:rFonts w:hint="eastAsia"/>
          <w:color w:val="000000" w:themeColor="text1"/>
        </w:rPr>
        <w:t>10</w:t>
      </w:r>
      <w:r w:rsidRPr="009D03D0">
        <w:rPr>
          <w:rFonts w:hint="eastAsia"/>
          <w:color w:val="000000" w:themeColor="text1"/>
        </w:rPr>
        <w:t>天长期两种情况进行分类讨论，</w:t>
      </w:r>
      <w:r w:rsidR="00A06457">
        <w:rPr>
          <w:rFonts w:hint="eastAsia"/>
          <w:color w:val="000000" w:themeColor="text1"/>
        </w:rPr>
        <w:t>且</w:t>
      </w:r>
      <w:r w:rsidRPr="009D03D0">
        <w:rPr>
          <w:rFonts w:hint="eastAsia"/>
          <w:color w:val="000000" w:themeColor="text1"/>
        </w:rPr>
        <w:t>得到了较好的结果。但是考虑到其线性回归的方法较为简单，可能存在着整体欠拟合的</w:t>
      </w:r>
      <w:r w:rsidR="00A06457">
        <w:rPr>
          <w:rFonts w:hint="eastAsia"/>
          <w:color w:val="000000" w:themeColor="text1"/>
        </w:rPr>
        <w:t>情况</w:t>
      </w:r>
      <w:r w:rsidRPr="009D03D0">
        <w:rPr>
          <w:rFonts w:hint="eastAsia"/>
          <w:color w:val="000000" w:themeColor="text1"/>
        </w:rPr>
        <w:t>。而且，</w:t>
      </w:r>
      <w:r w:rsidRPr="009D03D0">
        <w:rPr>
          <w:rFonts w:hint="eastAsia"/>
          <w:color w:val="000000" w:themeColor="text1"/>
        </w:rPr>
        <w:t>Sul</w:t>
      </w:r>
      <w:r w:rsidRPr="009D03D0">
        <w:rPr>
          <w:rFonts w:hint="eastAsia"/>
          <w:color w:val="000000" w:themeColor="text1"/>
        </w:rPr>
        <w:t>等人较好的结果也仅仅是某些参数下的某些指标较好，可能存在着局部过拟合的情况。另外，</w:t>
      </w:r>
      <w:r w:rsidRPr="009D03D0">
        <w:rPr>
          <w:rFonts w:hint="eastAsia"/>
          <w:color w:val="000000" w:themeColor="text1"/>
        </w:rPr>
        <w:t>Sul</w:t>
      </w:r>
      <w:r w:rsidRPr="009D03D0">
        <w:rPr>
          <w:rFonts w:hint="eastAsia"/>
          <w:color w:val="000000" w:themeColor="text1"/>
        </w:rPr>
        <w:t>等人的工作也仅仅是对历史推特与股</w:t>
      </w:r>
      <w:r w:rsidRPr="009D03D0">
        <w:rPr>
          <w:rFonts w:hint="eastAsia"/>
          <w:color w:val="000000" w:themeColor="text1"/>
        </w:rPr>
        <w:lastRenderedPageBreak/>
        <w:t>票数据进行的分析，而并不是基于实时舆情的预测</w:t>
      </w:r>
      <w:r w:rsidR="00A06457">
        <w:rPr>
          <w:rFonts w:hint="eastAsia"/>
          <w:color w:val="000000" w:themeColor="text1"/>
        </w:rPr>
        <w:t>分析</w:t>
      </w:r>
      <w:r w:rsidRPr="009D03D0">
        <w:rPr>
          <w:rFonts w:hint="eastAsia"/>
          <w:color w:val="000000" w:themeColor="text1"/>
        </w:rPr>
        <w:t>，其</w:t>
      </w:r>
      <w:r w:rsidR="00E33418">
        <w:rPr>
          <w:rFonts w:hint="eastAsia"/>
          <w:color w:val="000000" w:themeColor="text1"/>
        </w:rPr>
        <w:t>对于短期股票价格波动预测的</w:t>
      </w:r>
      <w:r w:rsidRPr="009D03D0">
        <w:rPr>
          <w:rFonts w:hint="eastAsia"/>
          <w:color w:val="000000" w:themeColor="text1"/>
        </w:rPr>
        <w:t>指导意义同样不大</w:t>
      </w:r>
      <w:r w:rsidR="00A06457">
        <w:rPr>
          <w:rFonts w:hint="eastAsia"/>
          <w:color w:val="000000" w:themeColor="text1"/>
        </w:rPr>
        <w:t>。</w:t>
      </w:r>
    </w:p>
    <w:p w14:paraId="1345947E" w14:textId="75E52E53" w:rsidR="00305920" w:rsidRPr="009D03D0" w:rsidRDefault="00305920" w:rsidP="009B3502">
      <w:pPr>
        <w:ind w:firstLine="480"/>
        <w:rPr>
          <w:color w:val="000000" w:themeColor="text1"/>
        </w:rPr>
      </w:pPr>
      <w:commentRangeStart w:id="62"/>
      <w:r w:rsidRPr="009D03D0">
        <w:rPr>
          <w:rFonts w:hint="eastAsia"/>
          <w:color w:val="000000" w:themeColor="text1"/>
        </w:rPr>
        <w:t>在这一背景下，一个</w:t>
      </w:r>
      <w:r w:rsidR="003329F8">
        <w:rPr>
          <w:rFonts w:hint="eastAsia"/>
          <w:color w:val="000000" w:themeColor="text1"/>
        </w:rPr>
        <w:t>基于社交网络</w:t>
      </w:r>
      <w:r w:rsidR="00462848">
        <w:rPr>
          <w:rFonts w:hint="eastAsia"/>
          <w:color w:val="000000" w:themeColor="text1"/>
        </w:rPr>
        <w:t>情感分析的</w:t>
      </w:r>
      <w:r w:rsidRPr="009D03D0">
        <w:rPr>
          <w:rFonts w:hint="eastAsia"/>
          <w:color w:val="000000" w:themeColor="text1"/>
        </w:rPr>
        <w:t>实时</w:t>
      </w:r>
      <w:r w:rsidR="00462848">
        <w:rPr>
          <w:rFonts w:hint="eastAsia"/>
          <w:color w:val="000000" w:themeColor="text1"/>
        </w:rPr>
        <w:t>股价</w:t>
      </w:r>
      <w:r w:rsidRPr="009D03D0">
        <w:rPr>
          <w:rFonts w:hint="eastAsia"/>
          <w:color w:val="000000" w:themeColor="text1"/>
        </w:rPr>
        <w:t>预测系统更能符合当前研究的要求。</w:t>
      </w:r>
      <w:commentRangeEnd w:id="62"/>
      <w:r w:rsidR="00DA397D">
        <w:rPr>
          <w:rStyle w:val="ac"/>
        </w:rPr>
        <w:commentReference w:id="62"/>
      </w:r>
      <w:r w:rsidRPr="009D03D0">
        <w:rPr>
          <w:rFonts w:hint="eastAsia"/>
          <w:color w:val="000000" w:themeColor="text1"/>
        </w:rPr>
        <w:t>首先，</w:t>
      </w:r>
      <w:commentRangeStart w:id="63"/>
      <w:r w:rsidRPr="009D03D0">
        <w:rPr>
          <w:rFonts w:hint="eastAsia"/>
          <w:color w:val="000000" w:themeColor="text1"/>
        </w:rPr>
        <w:t>股票</w:t>
      </w:r>
      <w:r w:rsidR="00E33418">
        <w:rPr>
          <w:rFonts w:hint="eastAsia"/>
          <w:color w:val="000000" w:themeColor="text1"/>
        </w:rPr>
        <w:t>价格</w:t>
      </w:r>
      <w:r w:rsidRPr="009D03D0">
        <w:rPr>
          <w:rFonts w:hint="eastAsia"/>
          <w:color w:val="000000" w:themeColor="text1"/>
        </w:rPr>
        <w:t>是</w:t>
      </w:r>
      <w:r w:rsidR="00E33418">
        <w:rPr>
          <w:rFonts w:hint="eastAsia"/>
          <w:color w:val="000000" w:themeColor="text1"/>
        </w:rPr>
        <w:t>投资者对</w:t>
      </w:r>
      <w:r w:rsidRPr="009D03D0">
        <w:rPr>
          <w:rFonts w:hint="eastAsia"/>
          <w:color w:val="000000" w:themeColor="text1"/>
        </w:rPr>
        <w:t>上市公司未来回报</w:t>
      </w:r>
      <w:r w:rsidR="00E33418">
        <w:rPr>
          <w:rFonts w:hint="eastAsia"/>
          <w:color w:val="000000" w:themeColor="text1"/>
        </w:rPr>
        <w:t>预期</w:t>
      </w:r>
      <w:r w:rsidRPr="009D03D0">
        <w:rPr>
          <w:rFonts w:hint="eastAsia"/>
          <w:color w:val="000000" w:themeColor="text1"/>
        </w:rPr>
        <w:t>的直接体现，</w:t>
      </w:r>
      <w:proofErr w:type="gramStart"/>
      <w:r w:rsidRPr="009D03D0">
        <w:rPr>
          <w:rFonts w:hint="eastAsia"/>
          <w:color w:val="000000" w:themeColor="text1"/>
        </w:rPr>
        <w:t>作出</w:t>
      </w:r>
      <w:proofErr w:type="gramEnd"/>
      <w:r w:rsidRPr="009D03D0">
        <w:rPr>
          <w:rFonts w:hint="eastAsia"/>
          <w:color w:val="000000" w:themeColor="text1"/>
        </w:rPr>
        <w:t>对未来</w:t>
      </w:r>
      <w:r w:rsidR="00A06457">
        <w:rPr>
          <w:rFonts w:hint="eastAsia"/>
          <w:color w:val="000000" w:themeColor="text1"/>
        </w:rPr>
        <w:t>股价</w:t>
      </w:r>
      <w:r w:rsidRPr="009D03D0">
        <w:rPr>
          <w:rFonts w:hint="eastAsia"/>
          <w:color w:val="000000" w:themeColor="text1"/>
        </w:rPr>
        <w:t>的预测</w:t>
      </w:r>
      <w:r w:rsidR="00A06457">
        <w:rPr>
          <w:rFonts w:hint="eastAsia"/>
          <w:color w:val="000000" w:themeColor="text1"/>
        </w:rPr>
        <w:t>，其</w:t>
      </w:r>
      <w:r w:rsidR="00E33418">
        <w:rPr>
          <w:rFonts w:hint="eastAsia"/>
          <w:color w:val="000000" w:themeColor="text1"/>
        </w:rPr>
        <w:t>现实</w:t>
      </w:r>
      <w:r w:rsidRPr="009D03D0">
        <w:rPr>
          <w:rFonts w:hint="eastAsia"/>
          <w:color w:val="000000" w:themeColor="text1"/>
        </w:rPr>
        <w:t>意义</w:t>
      </w:r>
      <w:proofErr w:type="gramStart"/>
      <w:r w:rsidRPr="009D03D0">
        <w:rPr>
          <w:rFonts w:hint="eastAsia"/>
          <w:color w:val="000000" w:themeColor="text1"/>
        </w:rPr>
        <w:t>比分析</w:t>
      </w:r>
      <w:proofErr w:type="gramEnd"/>
      <w:r w:rsidRPr="009D03D0">
        <w:rPr>
          <w:rFonts w:hint="eastAsia"/>
          <w:color w:val="000000" w:themeColor="text1"/>
        </w:rPr>
        <w:t>股票历史数据</w:t>
      </w:r>
      <w:r w:rsidR="00A06457">
        <w:rPr>
          <w:rFonts w:hint="eastAsia"/>
          <w:color w:val="000000" w:themeColor="text1"/>
        </w:rPr>
        <w:t>以及</w:t>
      </w:r>
      <w:r w:rsidR="00E33418">
        <w:rPr>
          <w:rFonts w:hint="eastAsia"/>
          <w:color w:val="000000" w:themeColor="text1"/>
        </w:rPr>
        <w:t>回溯</w:t>
      </w:r>
      <w:r w:rsidR="00A06457">
        <w:rPr>
          <w:rFonts w:hint="eastAsia"/>
          <w:color w:val="000000" w:themeColor="text1"/>
        </w:rPr>
        <w:t>股</w:t>
      </w:r>
      <w:r w:rsidR="00E33418">
        <w:rPr>
          <w:rFonts w:hint="eastAsia"/>
          <w:color w:val="000000" w:themeColor="text1"/>
        </w:rPr>
        <w:t>价</w:t>
      </w:r>
      <w:r w:rsidRPr="009D03D0">
        <w:rPr>
          <w:rFonts w:hint="eastAsia"/>
          <w:color w:val="000000" w:themeColor="text1"/>
        </w:rPr>
        <w:t>历史走向</w:t>
      </w:r>
      <w:r w:rsidR="00A06457">
        <w:rPr>
          <w:rFonts w:hint="eastAsia"/>
          <w:color w:val="000000" w:themeColor="text1"/>
        </w:rPr>
        <w:t>要</w:t>
      </w:r>
      <w:r w:rsidRPr="009D03D0">
        <w:rPr>
          <w:rFonts w:hint="eastAsia"/>
          <w:color w:val="000000" w:themeColor="text1"/>
        </w:rPr>
        <w:t>更</w:t>
      </w:r>
      <w:r w:rsidR="00A06457">
        <w:rPr>
          <w:rFonts w:hint="eastAsia"/>
          <w:color w:val="000000" w:themeColor="text1"/>
        </w:rPr>
        <w:t>为</w:t>
      </w:r>
      <w:r w:rsidRPr="009D03D0">
        <w:rPr>
          <w:rFonts w:hint="eastAsia"/>
          <w:color w:val="000000" w:themeColor="text1"/>
        </w:rPr>
        <w:t>重要。其次</w:t>
      </w:r>
      <w:r w:rsidR="00E33418">
        <w:rPr>
          <w:rFonts w:hint="eastAsia"/>
          <w:color w:val="000000" w:themeColor="text1"/>
        </w:rPr>
        <w:t>，</w:t>
      </w:r>
      <w:r w:rsidRPr="009D03D0">
        <w:rPr>
          <w:rFonts w:hint="eastAsia"/>
          <w:color w:val="000000" w:themeColor="text1"/>
        </w:rPr>
        <w:t>股票市场瞬息万变，在短时间内</w:t>
      </w:r>
      <w:r w:rsidR="00E33418">
        <w:rPr>
          <w:rFonts w:hint="eastAsia"/>
          <w:color w:val="000000" w:themeColor="text1"/>
        </w:rPr>
        <w:t>对股价</w:t>
      </w:r>
      <w:r w:rsidRPr="009D03D0">
        <w:rPr>
          <w:rFonts w:hint="eastAsia"/>
          <w:color w:val="000000" w:themeColor="text1"/>
        </w:rPr>
        <w:t>作出合理的预测，符合在实际情况下的</w:t>
      </w:r>
      <w:r w:rsidR="00E33418">
        <w:rPr>
          <w:rFonts w:hint="eastAsia"/>
          <w:color w:val="000000" w:themeColor="text1"/>
        </w:rPr>
        <w:t>股票投资</w:t>
      </w:r>
      <w:r w:rsidRPr="009D03D0">
        <w:rPr>
          <w:rFonts w:hint="eastAsia"/>
          <w:color w:val="000000" w:themeColor="text1"/>
        </w:rPr>
        <w:t>要求</w:t>
      </w:r>
      <w:r w:rsidR="00296A63" w:rsidRPr="009D03D0">
        <w:rPr>
          <w:color w:val="000000" w:themeColor="text1"/>
          <w:vertAlign w:val="superscript"/>
        </w:rPr>
        <w:t>[6]</w:t>
      </w:r>
      <w:r w:rsidRPr="009D03D0">
        <w:rPr>
          <w:rFonts w:hint="eastAsia"/>
          <w:color w:val="000000" w:themeColor="text1"/>
        </w:rPr>
        <w:t>。</w:t>
      </w:r>
      <w:commentRangeEnd w:id="63"/>
      <w:r w:rsidR="00DA397D">
        <w:rPr>
          <w:rStyle w:val="ac"/>
        </w:rPr>
        <w:commentReference w:id="63"/>
      </w:r>
    </w:p>
    <w:p w14:paraId="7408A911" w14:textId="3413B7F3" w:rsidR="008D2EFB" w:rsidRPr="004408EA" w:rsidRDefault="008D2EFB" w:rsidP="004408EA">
      <w:pPr>
        <w:pStyle w:val="2"/>
        <w:spacing w:before="326" w:after="326"/>
      </w:pPr>
      <w:bookmarkStart w:id="64" w:name="_Toc2274869"/>
      <w:bookmarkStart w:id="65" w:name="_Toc2329300"/>
      <w:bookmarkStart w:id="66" w:name="_Toc3724914"/>
      <w:r w:rsidRPr="004408EA">
        <w:rPr>
          <w:rFonts w:hint="eastAsia"/>
        </w:rPr>
        <w:t>1.</w:t>
      </w:r>
      <w:r w:rsidRPr="004408EA">
        <w:t xml:space="preserve">2 </w:t>
      </w:r>
      <w:r w:rsidRPr="004408EA">
        <w:rPr>
          <w:rFonts w:hint="eastAsia"/>
        </w:rPr>
        <w:t>研究</w:t>
      </w:r>
      <w:r w:rsidR="00B32E3F">
        <w:rPr>
          <w:rFonts w:hint="eastAsia"/>
        </w:rPr>
        <w:t>目标</w:t>
      </w:r>
      <w:r w:rsidRPr="004408EA">
        <w:rPr>
          <w:rFonts w:hint="eastAsia"/>
        </w:rPr>
        <w:t>和研究</w:t>
      </w:r>
      <w:bookmarkEnd w:id="64"/>
      <w:bookmarkEnd w:id="65"/>
      <w:commentRangeStart w:id="67"/>
      <w:r w:rsidR="00B32E3F">
        <w:rPr>
          <w:rFonts w:hint="eastAsia"/>
        </w:rPr>
        <w:t>内容</w:t>
      </w:r>
      <w:bookmarkEnd w:id="66"/>
      <w:commentRangeEnd w:id="67"/>
      <w:r w:rsidR="00A20880">
        <w:rPr>
          <w:rStyle w:val="ac"/>
          <w:rFonts w:eastAsia="宋体" w:cstheme="minorBidi"/>
          <w:b w:val="0"/>
          <w:bCs w:val="0"/>
        </w:rPr>
        <w:commentReference w:id="67"/>
      </w:r>
    </w:p>
    <w:p w14:paraId="220CA7C5" w14:textId="4870FE8D" w:rsidR="008D2EFB" w:rsidRPr="009D03D0" w:rsidRDefault="008D2EFB" w:rsidP="004408EA">
      <w:pPr>
        <w:pStyle w:val="3"/>
        <w:spacing w:before="163" w:after="163"/>
      </w:pPr>
      <w:bookmarkStart w:id="68" w:name="_Toc2274870"/>
      <w:bookmarkStart w:id="69" w:name="_Toc3724915"/>
      <w:r w:rsidRPr="009D03D0">
        <w:rPr>
          <w:rFonts w:hint="eastAsia"/>
        </w:rPr>
        <w:t>1.</w:t>
      </w:r>
      <w:r w:rsidRPr="009D03D0">
        <w:t>2</w:t>
      </w:r>
      <w:r w:rsidRPr="009D03D0">
        <w:rPr>
          <w:rFonts w:hint="eastAsia"/>
        </w:rPr>
        <w:t>.</w:t>
      </w:r>
      <w:r w:rsidRPr="009D03D0">
        <w:t xml:space="preserve">1 </w:t>
      </w:r>
      <w:r w:rsidRPr="009D03D0">
        <w:rPr>
          <w:rFonts w:hint="eastAsia"/>
        </w:rPr>
        <w:t>研究</w:t>
      </w:r>
      <w:bookmarkEnd w:id="68"/>
      <w:r w:rsidR="008459A3">
        <w:rPr>
          <w:rFonts w:hint="eastAsia"/>
        </w:rPr>
        <w:t>目标</w:t>
      </w:r>
      <w:bookmarkEnd w:id="69"/>
    </w:p>
    <w:p w14:paraId="3788F367" w14:textId="031F6DC8" w:rsidR="009B3502" w:rsidRDefault="008459A3" w:rsidP="009B3502">
      <w:pPr>
        <w:ind w:firstLine="480"/>
        <w:rPr>
          <w:color w:val="000000" w:themeColor="text1"/>
        </w:rPr>
      </w:pPr>
      <w:commentRangeStart w:id="70"/>
      <w:r>
        <w:rPr>
          <w:rFonts w:hint="eastAsia"/>
          <w:color w:val="000000" w:themeColor="text1"/>
        </w:rPr>
        <w:t>为了解决上述研究背景下前人</w:t>
      </w:r>
      <w:r w:rsidR="00813111">
        <w:rPr>
          <w:rFonts w:hint="eastAsia"/>
          <w:color w:val="000000" w:themeColor="text1"/>
        </w:rPr>
        <w:t>工作</w:t>
      </w:r>
      <w:r>
        <w:rPr>
          <w:rFonts w:hint="eastAsia"/>
          <w:color w:val="000000" w:themeColor="text1"/>
        </w:rPr>
        <w:t>尚未解决的问题，</w:t>
      </w:r>
      <w:commentRangeEnd w:id="70"/>
      <w:r w:rsidR="00DA397D">
        <w:rPr>
          <w:rStyle w:val="ac"/>
        </w:rPr>
        <w:commentReference w:id="70"/>
      </w:r>
      <w:r w:rsidR="008D2EFB" w:rsidRPr="009D03D0">
        <w:rPr>
          <w:rFonts w:hint="eastAsia"/>
          <w:color w:val="000000" w:themeColor="text1"/>
        </w:rPr>
        <w:t>本</w:t>
      </w:r>
      <w:r w:rsidR="000C7F4F">
        <w:rPr>
          <w:rFonts w:hint="eastAsia"/>
          <w:color w:val="000000" w:themeColor="text1"/>
        </w:rPr>
        <w:t>文</w:t>
      </w:r>
      <w:r w:rsidR="00C614AA">
        <w:rPr>
          <w:rFonts w:hint="eastAsia"/>
          <w:color w:val="000000" w:themeColor="text1"/>
        </w:rPr>
        <w:t>的研究目标为设计并实现</w:t>
      </w:r>
      <w:r w:rsidR="005C1BEC">
        <w:rPr>
          <w:rFonts w:hint="eastAsia"/>
          <w:color w:val="000000" w:themeColor="text1"/>
        </w:rPr>
        <w:t>一套</w:t>
      </w:r>
      <w:r w:rsidR="00C614AA">
        <w:rPr>
          <w:rFonts w:hint="eastAsia"/>
          <w:color w:val="000000" w:themeColor="text1"/>
        </w:rPr>
        <w:t>基于</w:t>
      </w:r>
      <w:r w:rsidR="005C1BEC">
        <w:rPr>
          <w:rFonts w:hint="eastAsia"/>
          <w:color w:val="000000" w:themeColor="text1"/>
        </w:rPr>
        <w:t>社交</w:t>
      </w:r>
      <w:r w:rsidR="00C614AA">
        <w:rPr>
          <w:rFonts w:hint="eastAsia"/>
          <w:color w:val="000000" w:themeColor="text1"/>
        </w:rPr>
        <w:t>网络情感分析的股价</w:t>
      </w:r>
      <w:r w:rsidR="005C1BEC">
        <w:rPr>
          <w:rFonts w:hint="eastAsia"/>
          <w:color w:val="000000" w:themeColor="text1"/>
        </w:rPr>
        <w:t>实时</w:t>
      </w:r>
      <w:r w:rsidR="00C614AA">
        <w:rPr>
          <w:rFonts w:hint="eastAsia"/>
          <w:color w:val="000000" w:themeColor="text1"/>
        </w:rPr>
        <w:t>预测系统，能够根据</w:t>
      </w:r>
      <w:commentRangeStart w:id="71"/>
      <w:r w:rsidR="00C614AA">
        <w:rPr>
          <w:rFonts w:hint="eastAsia"/>
          <w:color w:val="000000" w:themeColor="text1"/>
        </w:rPr>
        <w:t>社交</w:t>
      </w:r>
      <w:r w:rsidR="005C1BEC">
        <w:rPr>
          <w:rFonts w:hint="eastAsia"/>
          <w:color w:val="000000" w:themeColor="text1"/>
        </w:rPr>
        <w:t>舆论</w:t>
      </w:r>
      <w:commentRangeEnd w:id="71"/>
      <w:r w:rsidR="00DA397D">
        <w:rPr>
          <w:rStyle w:val="ac"/>
        </w:rPr>
        <w:commentReference w:id="71"/>
      </w:r>
      <w:r w:rsidR="005C1BEC">
        <w:rPr>
          <w:rFonts w:hint="eastAsia"/>
          <w:color w:val="000000" w:themeColor="text1"/>
        </w:rPr>
        <w:t>倾向</w:t>
      </w:r>
      <w:r w:rsidR="00C614AA">
        <w:rPr>
          <w:rFonts w:hint="eastAsia"/>
          <w:color w:val="000000" w:themeColor="text1"/>
        </w:rPr>
        <w:t>预测出上市公司的股价的</w:t>
      </w:r>
      <w:r w:rsidR="005C1BEC">
        <w:rPr>
          <w:rFonts w:hint="eastAsia"/>
          <w:color w:val="000000" w:themeColor="text1"/>
        </w:rPr>
        <w:t>走向</w:t>
      </w:r>
      <w:r w:rsidR="00C614AA">
        <w:rPr>
          <w:rFonts w:hint="eastAsia"/>
          <w:color w:val="000000" w:themeColor="text1"/>
        </w:rPr>
        <w:t>，为使用者</w:t>
      </w:r>
      <w:r w:rsidR="005C1BEC">
        <w:rPr>
          <w:rFonts w:hint="eastAsia"/>
          <w:color w:val="000000" w:themeColor="text1"/>
        </w:rPr>
        <w:t>提供</w:t>
      </w:r>
      <w:r w:rsidR="00C614AA">
        <w:rPr>
          <w:rFonts w:hint="eastAsia"/>
          <w:color w:val="000000" w:themeColor="text1"/>
        </w:rPr>
        <w:t>参考。</w:t>
      </w:r>
    </w:p>
    <w:p w14:paraId="44EFBFC0" w14:textId="30EB7F98" w:rsidR="00C614AA" w:rsidRDefault="00C614AA" w:rsidP="00C614AA">
      <w:pPr>
        <w:pStyle w:val="3"/>
        <w:spacing w:before="163" w:after="163"/>
      </w:pPr>
      <w:bookmarkStart w:id="72" w:name="_Toc3724916"/>
      <w:r>
        <w:rPr>
          <w:rFonts w:hint="eastAsia"/>
        </w:rPr>
        <w:t>1</w:t>
      </w:r>
      <w:r>
        <w:t xml:space="preserve">.2.2 </w:t>
      </w:r>
      <w:r>
        <w:rPr>
          <w:rFonts w:hint="eastAsia"/>
        </w:rPr>
        <w:t>研究内容</w:t>
      </w:r>
      <w:bookmarkEnd w:id="72"/>
    </w:p>
    <w:p w14:paraId="558ABC57" w14:textId="566304E4" w:rsidR="00C614AA" w:rsidRPr="00C614AA" w:rsidRDefault="00C614AA" w:rsidP="00C614AA">
      <w:pPr>
        <w:ind w:firstLine="480"/>
      </w:pPr>
      <w:r>
        <w:rPr>
          <w:rFonts w:hint="eastAsia"/>
        </w:rPr>
        <w:t>根据提出的研究目标，研究内容大致分为三个部分：</w:t>
      </w:r>
    </w:p>
    <w:p w14:paraId="102CD984" w14:textId="67C34E45" w:rsidR="00C614AA" w:rsidRDefault="00C614AA" w:rsidP="00C614AA">
      <w:pPr>
        <w:ind w:firstLine="480"/>
        <w:rPr>
          <w:color w:val="000000" w:themeColor="text1"/>
        </w:rPr>
      </w:pPr>
      <w:r w:rsidRPr="009D03D0">
        <w:rPr>
          <w:rFonts w:hint="eastAsia"/>
          <w:color w:val="000000" w:themeColor="text1"/>
        </w:rPr>
        <w:t>1.</w:t>
      </w:r>
      <w:r w:rsidRPr="009D03D0">
        <w:rPr>
          <w:color w:val="000000" w:themeColor="text1"/>
        </w:rPr>
        <w:t xml:space="preserve"> </w:t>
      </w:r>
      <w:r>
        <w:rPr>
          <w:rFonts w:hint="eastAsia"/>
          <w:color w:val="000000" w:themeColor="text1"/>
        </w:rPr>
        <w:t>研究实时社交网络数据的获取以及预处理方法</w:t>
      </w:r>
      <w:r w:rsidR="005C1BEC">
        <w:rPr>
          <w:rFonts w:hint="eastAsia"/>
          <w:color w:val="000000" w:themeColor="text1"/>
        </w:rPr>
        <w:t>；</w:t>
      </w:r>
    </w:p>
    <w:p w14:paraId="23A166C2" w14:textId="30E40AAE" w:rsidR="00C614AA" w:rsidRDefault="00C614AA" w:rsidP="00C614AA">
      <w:pPr>
        <w:ind w:firstLine="480"/>
        <w:rPr>
          <w:color w:val="000000" w:themeColor="text1"/>
        </w:rPr>
      </w:pPr>
      <w:r w:rsidRPr="009D03D0">
        <w:rPr>
          <w:color w:val="000000" w:themeColor="text1"/>
        </w:rPr>
        <w:t xml:space="preserve">2. </w:t>
      </w:r>
      <w:r>
        <w:rPr>
          <w:rFonts w:hint="eastAsia"/>
          <w:color w:val="000000" w:themeColor="text1"/>
        </w:rPr>
        <w:t>基于实时社交网络情感分析以及股价预测</w:t>
      </w:r>
      <w:r w:rsidRPr="009D03D0">
        <w:rPr>
          <w:rFonts w:hint="eastAsia"/>
          <w:color w:val="000000" w:themeColor="text1"/>
        </w:rPr>
        <w:t>算法的训练以及部署；</w:t>
      </w:r>
    </w:p>
    <w:p w14:paraId="01EFF719" w14:textId="426010FA" w:rsidR="00C614AA" w:rsidRPr="009D03D0" w:rsidRDefault="00C614AA" w:rsidP="00C614AA">
      <w:pPr>
        <w:ind w:firstLine="480"/>
        <w:rPr>
          <w:color w:val="000000" w:themeColor="text1"/>
        </w:rPr>
      </w:pPr>
      <w:r w:rsidRPr="009D03D0">
        <w:rPr>
          <w:color w:val="000000" w:themeColor="text1"/>
        </w:rPr>
        <w:t>3</w:t>
      </w:r>
      <w:r w:rsidRPr="009D03D0">
        <w:rPr>
          <w:rFonts w:hint="eastAsia"/>
          <w:color w:val="000000" w:themeColor="text1"/>
        </w:rPr>
        <w:t>.</w:t>
      </w:r>
      <w:r w:rsidRPr="009D03D0">
        <w:rPr>
          <w:color w:val="000000" w:themeColor="text1"/>
        </w:rPr>
        <w:t xml:space="preserve"> </w:t>
      </w:r>
      <w:r>
        <w:rPr>
          <w:rFonts w:hint="eastAsia"/>
          <w:color w:val="000000" w:themeColor="text1"/>
        </w:rPr>
        <w:t>构建基于社交网络情感分析的实时流处理系统以及</w:t>
      </w:r>
      <w:r w:rsidRPr="009D03D0">
        <w:rPr>
          <w:rFonts w:hint="eastAsia"/>
          <w:color w:val="000000" w:themeColor="text1"/>
        </w:rPr>
        <w:t>可视化</w:t>
      </w:r>
      <w:r>
        <w:rPr>
          <w:rFonts w:hint="eastAsia"/>
          <w:color w:val="000000" w:themeColor="text1"/>
        </w:rPr>
        <w:t>系统</w:t>
      </w:r>
      <w:r w:rsidRPr="009D03D0">
        <w:rPr>
          <w:rFonts w:hint="eastAsia"/>
          <w:color w:val="000000" w:themeColor="text1"/>
        </w:rPr>
        <w:t>。</w:t>
      </w:r>
    </w:p>
    <w:p w14:paraId="1931378D" w14:textId="77777777" w:rsidR="00C614AA" w:rsidRPr="00C614AA" w:rsidRDefault="00C614AA" w:rsidP="00C614AA">
      <w:pPr>
        <w:ind w:firstLine="480"/>
        <w:rPr>
          <w:color w:val="000000" w:themeColor="text1"/>
        </w:rPr>
      </w:pPr>
      <w:commentRangeStart w:id="73"/>
      <w:r w:rsidRPr="009D03D0">
        <w:rPr>
          <w:rFonts w:hint="eastAsia"/>
          <w:color w:val="000000" w:themeColor="text1"/>
        </w:rPr>
        <w:t>三个</w:t>
      </w:r>
      <w:r>
        <w:rPr>
          <w:rFonts w:hint="eastAsia"/>
          <w:color w:val="000000" w:themeColor="text1"/>
        </w:rPr>
        <w:t>重要的研究目标具体如下</w:t>
      </w:r>
      <w:r w:rsidRPr="009D03D0">
        <w:rPr>
          <w:rFonts w:hint="eastAsia"/>
          <w:color w:val="000000" w:themeColor="text1"/>
        </w:rPr>
        <w:t>。</w:t>
      </w:r>
      <w:commentRangeEnd w:id="73"/>
      <w:r w:rsidR="00DA397D">
        <w:rPr>
          <w:rStyle w:val="ac"/>
        </w:rPr>
        <w:commentReference w:id="73"/>
      </w:r>
    </w:p>
    <w:p w14:paraId="2A3EF51C" w14:textId="6ACECC90" w:rsidR="00BA0A21" w:rsidRPr="00711A41" w:rsidRDefault="00BA0A21" w:rsidP="000B143E">
      <w:pPr>
        <w:pStyle w:val="4"/>
        <w:spacing w:beforeLines="50" w:before="163" w:afterLines="50" w:after="163"/>
        <w:ind w:firstLineChars="0" w:firstLine="0"/>
      </w:pPr>
      <w:bookmarkStart w:id="74" w:name="_Toc2274875"/>
      <w:bookmarkStart w:id="75" w:name="_Toc2329517"/>
      <w:bookmarkStart w:id="76" w:name="_Toc3499605"/>
      <w:bookmarkStart w:id="77" w:name="_Toc3575557"/>
      <w:bookmarkStart w:id="78" w:name="_Toc3579225"/>
      <w:r w:rsidRPr="000B143E">
        <w:rPr>
          <w:rFonts w:ascii="Times New Roman" w:eastAsia="黑体" w:hAnsi="Times New Roman" w:cstheme="minorBidi"/>
          <w:sz w:val="24"/>
        </w:rPr>
        <w:t>1.</w:t>
      </w:r>
      <w:r w:rsidRPr="002175B3">
        <w:rPr>
          <w:rFonts w:ascii="Times New Roman" w:eastAsia="黑体" w:hAnsi="Times New Roman" w:cstheme="minorBidi"/>
          <w:sz w:val="24"/>
        </w:rPr>
        <w:t>2</w:t>
      </w:r>
      <w:r w:rsidRPr="000B143E">
        <w:rPr>
          <w:rFonts w:ascii="Times New Roman" w:eastAsia="黑体" w:hAnsi="Times New Roman" w:cstheme="minorBidi"/>
          <w:sz w:val="24"/>
        </w:rPr>
        <w:t>.</w:t>
      </w:r>
      <w:r w:rsidRPr="002175B3">
        <w:rPr>
          <w:rFonts w:ascii="Times New Roman" w:eastAsia="黑体" w:hAnsi="Times New Roman" w:cstheme="minorBidi"/>
          <w:sz w:val="24"/>
        </w:rPr>
        <w:t>2</w:t>
      </w:r>
      <w:r w:rsidRPr="000B143E">
        <w:rPr>
          <w:rFonts w:ascii="Times New Roman" w:eastAsia="黑体" w:hAnsi="Times New Roman" w:cstheme="minorBidi"/>
          <w:sz w:val="24"/>
        </w:rPr>
        <w:t>.</w:t>
      </w:r>
      <w:r w:rsidRPr="002175B3">
        <w:rPr>
          <w:rFonts w:ascii="Times New Roman" w:eastAsia="黑体" w:hAnsi="Times New Roman" w:cstheme="minorBidi"/>
          <w:sz w:val="24"/>
        </w:rPr>
        <w:t>1</w:t>
      </w:r>
      <w:r w:rsidRPr="002175B3">
        <w:rPr>
          <w:rFonts w:ascii="Times New Roman" w:eastAsia="黑体" w:hAnsi="Times New Roman"/>
          <w:sz w:val="24"/>
        </w:rPr>
        <w:t xml:space="preserve"> </w:t>
      </w:r>
      <w:r w:rsidR="008D3541" w:rsidRPr="000B143E">
        <w:rPr>
          <w:rFonts w:ascii="Times New Roman" w:eastAsia="黑体" w:hAnsi="Times New Roman" w:hint="eastAsia"/>
          <w:sz w:val="24"/>
        </w:rPr>
        <w:t>海量社交网络</w:t>
      </w:r>
      <w:r w:rsidRPr="002175B3">
        <w:rPr>
          <w:rFonts w:ascii="Times New Roman" w:eastAsia="黑体" w:hAnsi="Times New Roman" w:hint="eastAsia"/>
          <w:sz w:val="24"/>
        </w:rPr>
        <w:t>数据的获取</w:t>
      </w:r>
      <w:bookmarkEnd w:id="74"/>
      <w:bookmarkEnd w:id="75"/>
      <w:r w:rsidR="004A01E4" w:rsidRPr="002175B3">
        <w:rPr>
          <w:rFonts w:ascii="Times New Roman" w:eastAsia="黑体" w:hAnsi="Times New Roman" w:hint="eastAsia"/>
          <w:sz w:val="24"/>
        </w:rPr>
        <w:t>以及预处理方法</w:t>
      </w:r>
      <w:bookmarkEnd w:id="76"/>
      <w:bookmarkEnd w:id="77"/>
      <w:bookmarkEnd w:id="78"/>
    </w:p>
    <w:p w14:paraId="6E0CBF11" w14:textId="669980DD" w:rsidR="00C614AA" w:rsidRDefault="00E9538F" w:rsidP="00C614AA">
      <w:pPr>
        <w:ind w:firstLine="480"/>
        <w:rPr>
          <w:color w:val="000000" w:themeColor="text1"/>
        </w:rPr>
      </w:pPr>
      <w:commentRangeStart w:id="79"/>
      <w:r>
        <w:rPr>
          <w:rFonts w:hint="eastAsia"/>
          <w:color w:val="000000" w:themeColor="text1"/>
        </w:rPr>
        <w:t>在开展</w:t>
      </w:r>
      <w:r w:rsidR="00BA0A21" w:rsidRPr="009D03D0">
        <w:rPr>
          <w:rFonts w:hint="eastAsia"/>
          <w:color w:val="000000" w:themeColor="text1"/>
        </w:rPr>
        <w:t>研究</w:t>
      </w:r>
      <w:r>
        <w:rPr>
          <w:rFonts w:hint="eastAsia"/>
          <w:color w:val="000000" w:themeColor="text1"/>
        </w:rPr>
        <w:t>之前，</w:t>
      </w:r>
      <w:commentRangeEnd w:id="79"/>
      <w:r w:rsidR="00DA397D">
        <w:rPr>
          <w:rStyle w:val="ac"/>
        </w:rPr>
        <w:commentReference w:id="79"/>
      </w:r>
      <w:r w:rsidR="00BA0A21" w:rsidRPr="009D03D0">
        <w:rPr>
          <w:rFonts w:hint="eastAsia"/>
          <w:color w:val="000000" w:themeColor="text1"/>
        </w:rPr>
        <w:t>需要首先解决数据获取</w:t>
      </w:r>
      <w:r w:rsidR="00416D0B">
        <w:rPr>
          <w:rFonts w:hint="eastAsia"/>
          <w:color w:val="000000" w:themeColor="text1"/>
        </w:rPr>
        <w:t>的问题</w:t>
      </w:r>
      <w:r w:rsidR="000C7F4F">
        <w:rPr>
          <w:rFonts w:hint="eastAsia"/>
          <w:color w:val="000000" w:themeColor="text1"/>
        </w:rPr>
        <w:t>。</w:t>
      </w:r>
      <w:r w:rsidR="00BA0A21" w:rsidRPr="009D03D0">
        <w:rPr>
          <w:rFonts w:hint="eastAsia"/>
          <w:color w:val="000000" w:themeColor="text1"/>
        </w:rPr>
        <w:t>数据获取</w:t>
      </w:r>
      <w:r w:rsidR="005C1BEC">
        <w:rPr>
          <w:rFonts w:hint="eastAsia"/>
          <w:color w:val="000000" w:themeColor="text1"/>
        </w:rPr>
        <w:t>可以</w:t>
      </w:r>
      <w:r w:rsidR="008D3541">
        <w:rPr>
          <w:rFonts w:hint="eastAsia"/>
          <w:color w:val="000000" w:themeColor="text1"/>
        </w:rPr>
        <w:t>依靠</w:t>
      </w:r>
      <w:r w:rsidR="00BA0A21" w:rsidRPr="009D03D0">
        <w:rPr>
          <w:rFonts w:hint="eastAsia"/>
          <w:color w:val="000000" w:themeColor="text1"/>
        </w:rPr>
        <w:t>社交网站</w:t>
      </w:r>
      <w:r w:rsidR="008D3541">
        <w:rPr>
          <w:rFonts w:hint="eastAsia"/>
          <w:color w:val="000000" w:themeColor="text1"/>
        </w:rPr>
        <w:t>提供</w:t>
      </w:r>
      <w:r w:rsidR="00416D0B">
        <w:rPr>
          <w:rFonts w:hint="eastAsia"/>
          <w:color w:val="000000" w:themeColor="text1"/>
        </w:rPr>
        <w:t>的</w:t>
      </w:r>
      <w:r w:rsidR="00BA0A21" w:rsidRPr="009D03D0">
        <w:rPr>
          <w:rFonts w:hint="eastAsia"/>
          <w:color w:val="000000" w:themeColor="text1"/>
        </w:rPr>
        <w:t>开放</w:t>
      </w:r>
      <w:r w:rsidR="00BA0A21" w:rsidRPr="009D03D0">
        <w:rPr>
          <w:rFonts w:hint="eastAsia"/>
          <w:color w:val="000000" w:themeColor="text1"/>
        </w:rPr>
        <w:t>API</w:t>
      </w:r>
      <w:r w:rsidR="00BA0A21" w:rsidRPr="009D03D0">
        <w:rPr>
          <w:rFonts w:hint="eastAsia"/>
          <w:color w:val="000000" w:themeColor="text1"/>
        </w:rPr>
        <w:t>完成</w:t>
      </w:r>
      <w:r w:rsidR="00F47EBB">
        <w:rPr>
          <w:rFonts w:hint="eastAsia"/>
          <w:color w:val="000000" w:themeColor="text1"/>
        </w:rPr>
        <w:t>。</w:t>
      </w:r>
      <w:r w:rsidR="00945D30">
        <w:rPr>
          <w:rFonts w:hint="eastAsia"/>
          <w:color w:val="000000" w:themeColor="text1"/>
        </w:rPr>
        <w:t>获取后的数据需要进行</w:t>
      </w:r>
      <w:r w:rsidR="008D3541">
        <w:rPr>
          <w:rFonts w:hint="eastAsia"/>
          <w:color w:val="000000" w:themeColor="text1"/>
        </w:rPr>
        <w:t>数据</w:t>
      </w:r>
      <w:r w:rsidR="00945D30">
        <w:rPr>
          <w:rFonts w:hint="eastAsia"/>
          <w:color w:val="000000" w:themeColor="text1"/>
        </w:rPr>
        <w:t>预处理。</w:t>
      </w:r>
      <w:r w:rsidR="00C614AA" w:rsidRPr="009D03D0">
        <w:rPr>
          <w:rFonts w:hint="eastAsia"/>
          <w:color w:val="000000" w:themeColor="text1"/>
        </w:rPr>
        <w:t>社交网络</w:t>
      </w:r>
      <w:r w:rsidR="00C614AA">
        <w:rPr>
          <w:rFonts w:hint="eastAsia"/>
          <w:color w:val="000000" w:themeColor="text1"/>
        </w:rPr>
        <w:t>平台</w:t>
      </w:r>
      <w:r w:rsidR="00C614AA" w:rsidRPr="009D03D0">
        <w:rPr>
          <w:rFonts w:hint="eastAsia"/>
          <w:color w:val="000000" w:themeColor="text1"/>
        </w:rPr>
        <w:t>每时每刻</w:t>
      </w:r>
      <w:r w:rsidR="00C614AA">
        <w:rPr>
          <w:rFonts w:hint="eastAsia"/>
          <w:color w:val="000000" w:themeColor="text1"/>
        </w:rPr>
        <w:t>都</w:t>
      </w:r>
      <w:r w:rsidR="00C614AA" w:rsidRPr="009D03D0">
        <w:rPr>
          <w:rFonts w:hint="eastAsia"/>
          <w:color w:val="000000" w:themeColor="text1"/>
        </w:rPr>
        <w:t>会产生大量的文本数据，对其中的每一条文本数据都进行分析是不切合实际的</w:t>
      </w:r>
      <w:r w:rsidR="00C614AA">
        <w:rPr>
          <w:rFonts w:hint="eastAsia"/>
          <w:color w:val="000000" w:themeColor="text1"/>
        </w:rPr>
        <w:t>，</w:t>
      </w:r>
      <w:r w:rsidR="00C614AA" w:rsidRPr="009D03D0">
        <w:rPr>
          <w:rFonts w:hint="eastAsia"/>
          <w:color w:val="000000" w:themeColor="text1"/>
        </w:rPr>
        <w:t>所以</w:t>
      </w:r>
      <w:r w:rsidR="00C614AA">
        <w:rPr>
          <w:rFonts w:hint="eastAsia"/>
          <w:color w:val="000000" w:themeColor="text1"/>
        </w:rPr>
        <w:t>为了找到数据预处理的通用方法，需要找到能在</w:t>
      </w:r>
      <w:r w:rsidR="00C614AA" w:rsidRPr="009D03D0">
        <w:rPr>
          <w:rFonts w:hint="eastAsia"/>
          <w:color w:val="000000" w:themeColor="text1"/>
        </w:rPr>
        <w:t>数据分析前完成</w:t>
      </w:r>
      <w:r w:rsidR="00C614AA">
        <w:rPr>
          <w:rFonts w:hint="eastAsia"/>
          <w:color w:val="000000" w:themeColor="text1"/>
        </w:rPr>
        <w:t>的</w:t>
      </w:r>
      <w:r w:rsidR="00C614AA" w:rsidRPr="009D03D0">
        <w:rPr>
          <w:rFonts w:hint="eastAsia"/>
          <w:color w:val="000000" w:themeColor="text1"/>
        </w:rPr>
        <w:t>数据</w:t>
      </w:r>
      <w:r w:rsidR="00C614AA">
        <w:rPr>
          <w:rFonts w:hint="eastAsia"/>
          <w:color w:val="000000" w:themeColor="text1"/>
        </w:rPr>
        <w:t>间筛选</w:t>
      </w:r>
      <w:r w:rsidR="00C614AA" w:rsidRPr="009D03D0">
        <w:rPr>
          <w:rFonts w:hint="eastAsia"/>
          <w:color w:val="000000" w:themeColor="text1"/>
        </w:rPr>
        <w:t>的</w:t>
      </w:r>
      <w:r w:rsidR="00C614AA">
        <w:rPr>
          <w:rFonts w:hint="eastAsia"/>
          <w:color w:val="000000" w:themeColor="text1"/>
        </w:rPr>
        <w:t>通用方法</w:t>
      </w:r>
      <w:r w:rsidR="00C614AA" w:rsidRPr="009D03D0">
        <w:rPr>
          <w:rFonts w:hint="eastAsia"/>
          <w:color w:val="000000" w:themeColor="text1"/>
        </w:rPr>
        <w:t>。</w:t>
      </w:r>
    </w:p>
    <w:p w14:paraId="7A0AD081" w14:textId="77777777" w:rsidR="00C614AA" w:rsidRDefault="00C614AA" w:rsidP="00C614AA">
      <w:pPr>
        <w:ind w:firstLine="480"/>
        <w:rPr>
          <w:color w:val="000000" w:themeColor="text1"/>
        </w:rPr>
      </w:pPr>
      <w:r>
        <w:rPr>
          <w:rFonts w:hint="eastAsia"/>
          <w:color w:val="000000" w:themeColor="text1"/>
        </w:rPr>
        <w:t>其次，</w:t>
      </w:r>
      <w:r w:rsidRPr="009D03D0">
        <w:rPr>
          <w:rFonts w:hint="eastAsia"/>
          <w:color w:val="000000" w:themeColor="text1"/>
        </w:rPr>
        <w:t>社交网络媒体</w:t>
      </w:r>
      <w:r>
        <w:rPr>
          <w:rFonts w:hint="eastAsia"/>
          <w:color w:val="000000" w:themeColor="text1"/>
        </w:rPr>
        <w:t>的文本</w:t>
      </w:r>
      <w:r w:rsidRPr="009D03D0">
        <w:rPr>
          <w:rFonts w:hint="eastAsia"/>
          <w:color w:val="000000" w:themeColor="text1"/>
        </w:rPr>
        <w:t>中存在大量与传统文本</w:t>
      </w:r>
      <w:r>
        <w:rPr>
          <w:rFonts w:hint="eastAsia"/>
          <w:color w:val="000000" w:themeColor="text1"/>
        </w:rPr>
        <w:t>的</w:t>
      </w:r>
      <w:r w:rsidRPr="009D03D0">
        <w:rPr>
          <w:rFonts w:hint="eastAsia"/>
          <w:color w:val="000000" w:themeColor="text1"/>
        </w:rPr>
        <w:t>语法、词汇</w:t>
      </w:r>
      <w:r>
        <w:rPr>
          <w:rFonts w:hint="eastAsia"/>
          <w:color w:val="000000" w:themeColor="text1"/>
        </w:rPr>
        <w:t>等有区别</w:t>
      </w:r>
      <w:r w:rsidRPr="009D03D0">
        <w:rPr>
          <w:rFonts w:hint="eastAsia"/>
          <w:color w:val="000000" w:themeColor="text1"/>
        </w:rPr>
        <w:t>的</w:t>
      </w:r>
      <w:r>
        <w:rPr>
          <w:rFonts w:hint="eastAsia"/>
          <w:color w:val="000000" w:themeColor="text1"/>
        </w:rPr>
        <w:t>表达</w:t>
      </w:r>
      <w:r w:rsidRPr="009D03D0">
        <w:rPr>
          <w:rFonts w:hint="eastAsia"/>
          <w:color w:val="000000" w:themeColor="text1"/>
        </w:rPr>
        <w:t>，例如</w:t>
      </w:r>
      <w:r>
        <w:rPr>
          <w:rFonts w:hint="eastAsia"/>
          <w:color w:val="000000" w:themeColor="text1"/>
        </w:rPr>
        <w:t>文本中</w:t>
      </w:r>
      <w:r w:rsidRPr="009D03D0">
        <w:rPr>
          <w:rFonts w:hint="eastAsia"/>
          <w:color w:val="000000" w:themeColor="text1"/>
        </w:rPr>
        <w:t>有</w:t>
      </w:r>
      <w:commentRangeStart w:id="80"/>
      <w:r w:rsidRPr="009D03D0">
        <w:rPr>
          <w:rFonts w:hint="eastAsia"/>
          <w:color w:val="000000" w:themeColor="text1"/>
        </w:rPr>
        <w:t>许多网络俚语与“梗”（</w:t>
      </w:r>
      <w:r>
        <w:rPr>
          <w:color w:val="000000" w:themeColor="text1"/>
        </w:rPr>
        <w:t>gig</w:t>
      </w:r>
      <w:r w:rsidRPr="009D03D0">
        <w:rPr>
          <w:rFonts w:hint="eastAsia"/>
          <w:color w:val="000000" w:themeColor="text1"/>
        </w:rPr>
        <w:t>）</w:t>
      </w:r>
      <w:commentRangeEnd w:id="80"/>
      <w:r w:rsidR="00851FDC">
        <w:rPr>
          <w:rStyle w:val="ac"/>
        </w:rPr>
        <w:commentReference w:id="80"/>
      </w:r>
      <w:r w:rsidRPr="009D03D0">
        <w:rPr>
          <w:rFonts w:hint="eastAsia"/>
          <w:color w:val="000000" w:themeColor="text1"/>
        </w:rPr>
        <w:t>，许多表情符号（例如“</w:t>
      </w:r>
      <w:r w:rsidRPr="009D03D0">
        <w:rPr>
          <w:rFonts w:hint="eastAsia"/>
          <w:color w:val="000000" w:themeColor="text1"/>
        </w:rPr>
        <w:t>:)</w:t>
      </w:r>
      <w:r w:rsidRPr="009D03D0">
        <w:rPr>
          <w:rFonts w:hint="eastAsia"/>
          <w:color w:val="000000" w:themeColor="text1"/>
        </w:rPr>
        <w:t>”表示微笑或者开心），甚至原始文本中有许多</w:t>
      </w:r>
      <w:r>
        <w:rPr>
          <w:rFonts w:hint="eastAsia"/>
          <w:color w:val="000000" w:themeColor="text1"/>
        </w:rPr>
        <w:t>利用</w:t>
      </w:r>
      <w:r w:rsidRPr="009D03D0">
        <w:rPr>
          <w:rFonts w:hint="eastAsia"/>
          <w:color w:val="000000" w:themeColor="text1"/>
        </w:rPr>
        <w:t>Unicode</w:t>
      </w:r>
      <w:r>
        <w:rPr>
          <w:rFonts w:hint="eastAsia"/>
          <w:color w:val="000000" w:themeColor="text1"/>
        </w:rPr>
        <w:t>编码格式</w:t>
      </w:r>
      <w:r w:rsidRPr="009D03D0">
        <w:rPr>
          <w:rFonts w:hint="eastAsia"/>
          <w:color w:val="000000" w:themeColor="text1"/>
        </w:rPr>
        <w:t>表示的</w:t>
      </w:r>
      <w:r>
        <w:rPr>
          <w:rFonts w:hint="eastAsia"/>
          <w:color w:val="000000" w:themeColor="text1"/>
        </w:rPr>
        <w:t>“</w:t>
      </w:r>
      <w:r w:rsidRPr="009D03D0">
        <w:rPr>
          <w:rFonts w:hint="eastAsia"/>
          <w:color w:val="000000" w:themeColor="text1"/>
        </w:rPr>
        <w:t>emoji</w:t>
      </w:r>
      <w:r>
        <w:rPr>
          <w:rFonts w:hint="eastAsia"/>
          <w:color w:val="000000" w:themeColor="text1"/>
        </w:rPr>
        <w:t>”</w:t>
      </w:r>
      <w:r w:rsidRPr="009D03D0">
        <w:rPr>
          <w:rFonts w:hint="eastAsia"/>
          <w:color w:val="000000" w:themeColor="text1"/>
        </w:rPr>
        <w:t>表情符号。</w:t>
      </w:r>
      <w:r>
        <w:rPr>
          <w:rFonts w:hint="eastAsia"/>
          <w:color w:val="000000" w:themeColor="text1"/>
        </w:rPr>
        <w:t>以上的各种</w:t>
      </w:r>
      <w:r w:rsidRPr="009D03D0">
        <w:rPr>
          <w:rFonts w:hint="eastAsia"/>
          <w:color w:val="000000" w:themeColor="text1"/>
        </w:rPr>
        <w:t>特殊的表达情况都需要</w:t>
      </w:r>
      <w:r>
        <w:rPr>
          <w:rFonts w:hint="eastAsia"/>
          <w:color w:val="000000" w:themeColor="text1"/>
        </w:rPr>
        <w:t>找到对应</w:t>
      </w:r>
      <w:r w:rsidRPr="009D03D0">
        <w:rPr>
          <w:rFonts w:hint="eastAsia"/>
          <w:color w:val="000000" w:themeColor="text1"/>
        </w:rPr>
        <w:t>特殊</w:t>
      </w:r>
      <w:r>
        <w:rPr>
          <w:rFonts w:hint="eastAsia"/>
          <w:color w:val="000000" w:themeColor="text1"/>
        </w:rPr>
        <w:t>的</w:t>
      </w:r>
      <w:r w:rsidRPr="009D03D0">
        <w:rPr>
          <w:rFonts w:hint="eastAsia"/>
          <w:color w:val="000000" w:themeColor="text1"/>
        </w:rPr>
        <w:t>处理</w:t>
      </w:r>
      <w:r>
        <w:rPr>
          <w:rFonts w:hint="eastAsia"/>
          <w:color w:val="000000" w:themeColor="text1"/>
        </w:rPr>
        <w:t>方法。</w:t>
      </w:r>
    </w:p>
    <w:p w14:paraId="0BEDE345" w14:textId="77777777" w:rsidR="00C614AA" w:rsidRPr="009D03D0" w:rsidRDefault="00C614AA" w:rsidP="00C614AA">
      <w:pPr>
        <w:ind w:firstLine="480"/>
        <w:rPr>
          <w:color w:val="000000" w:themeColor="text1"/>
        </w:rPr>
      </w:pPr>
      <w:r w:rsidRPr="009D03D0">
        <w:rPr>
          <w:rFonts w:hint="eastAsia"/>
          <w:color w:val="000000" w:themeColor="text1"/>
        </w:rPr>
        <w:t>除此之外，通过数据获取工具获取到的社交网络</w:t>
      </w:r>
      <w:r>
        <w:rPr>
          <w:rFonts w:hint="eastAsia"/>
          <w:color w:val="000000" w:themeColor="text1"/>
        </w:rPr>
        <w:t>文本</w:t>
      </w:r>
      <w:r w:rsidRPr="009D03D0">
        <w:rPr>
          <w:rFonts w:hint="eastAsia"/>
          <w:color w:val="000000" w:themeColor="text1"/>
        </w:rPr>
        <w:t>数据往往是比较完整的格式化数据，但是并不是所有</w:t>
      </w:r>
      <w:r>
        <w:rPr>
          <w:rFonts w:hint="eastAsia"/>
          <w:color w:val="000000" w:themeColor="text1"/>
        </w:rPr>
        <w:t>数据</w:t>
      </w:r>
      <w:r w:rsidRPr="009D03D0">
        <w:rPr>
          <w:rFonts w:hint="eastAsia"/>
          <w:color w:val="000000" w:themeColor="text1"/>
        </w:rPr>
        <w:t>信息</w:t>
      </w:r>
      <w:r>
        <w:rPr>
          <w:rFonts w:hint="eastAsia"/>
          <w:color w:val="000000" w:themeColor="text1"/>
        </w:rPr>
        <w:t>或者</w:t>
      </w:r>
      <w:r w:rsidRPr="009D03D0">
        <w:rPr>
          <w:rFonts w:hint="eastAsia"/>
          <w:color w:val="000000" w:themeColor="text1"/>
        </w:rPr>
        <w:t>所有字段都是有用的，所以需要</w:t>
      </w:r>
      <w:r>
        <w:rPr>
          <w:rFonts w:hint="eastAsia"/>
          <w:color w:val="000000" w:themeColor="text1"/>
        </w:rPr>
        <w:t>找到格式化数据过滤（即数据内筛选）的通用方法。</w:t>
      </w:r>
    </w:p>
    <w:p w14:paraId="66A36B1C" w14:textId="5B26CB2E" w:rsidR="00BA0A21" w:rsidRPr="004E6890" w:rsidRDefault="00BA0A21" w:rsidP="000B143E">
      <w:pPr>
        <w:pStyle w:val="4"/>
        <w:spacing w:beforeLines="50" w:before="163" w:afterLines="50" w:after="163"/>
        <w:ind w:firstLineChars="0" w:firstLine="0"/>
      </w:pPr>
      <w:bookmarkStart w:id="81" w:name="_Toc2274876"/>
      <w:bookmarkStart w:id="82" w:name="_Toc2329518"/>
      <w:bookmarkStart w:id="83" w:name="_Toc3499606"/>
      <w:bookmarkStart w:id="84" w:name="_Toc3575558"/>
      <w:bookmarkStart w:id="85" w:name="_Toc3579226"/>
      <w:r w:rsidRPr="000B143E">
        <w:rPr>
          <w:rFonts w:ascii="Times New Roman" w:eastAsia="黑体" w:hAnsi="Times New Roman"/>
          <w:sz w:val="24"/>
        </w:rPr>
        <w:t xml:space="preserve">1.2.2.2 </w:t>
      </w:r>
      <w:bookmarkEnd w:id="81"/>
      <w:bookmarkEnd w:id="82"/>
      <w:r w:rsidR="00945D30" w:rsidRPr="000B143E">
        <w:rPr>
          <w:rFonts w:ascii="Times New Roman" w:eastAsia="黑体" w:hAnsi="Times New Roman" w:hint="eastAsia"/>
          <w:sz w:val="24"/>
        </w:rPr>
        <w:t>实时社交网络情感分析以及股价预测算法的训练以及</w:t>
      </w:r>
      <w:commentRangeStart w:id="86"/>
      <w:r w:rsidR="00945D30" w:rsidRPr="000B143E">
        <w:rPr>
          <w:rFonts w:ascii="Times New Roman" w:eastAsia="黑体" w:hAnsi="Times New Roman" w:hint="eastAsia"/>
          <w:sz w:val="24"/>
        </w:rPr>
        <w:t>部署</w:t>
      </w:r>
      <w:bookmarkEnd w:id="83"/>
      <w:bookmarkEnd w:id="84"/>
      <w:bookmarkEnd w:id="85"/>
      <w:commentRangeEnd w:id="86"/>
      <w:r w:rsidR="004C1655">
        <w:rPr>
          <w:rStyle w:val="ac"/>
          <w:rFonts w:ascii="Times New Roman" w:eastAsia="宋体" w:hAnsi="Times New Roman" w:cstheme="minorBidi"/>
          <w:b w:val="0"/>
          <w:bCs w:val="0"/>
        </w:rPr>
        <w:commentReference w:id="86"/>
      </w:r>
    </w:p>
    <w:p w14:paraId="0F9DFCA8" w14:textId="0A7D2694" w:rsidR="005C1BEC" w:rsidRDefault="005C1BEC" w:rsidP="005C1BEC">
      <w:pPr>
        <w:ind w:firstLine="480"/>
        <w:rPr>
          <w:color w:val="000000" w:themeColor="text1"/>
        </w:rPr>
      </w:pPr>
      <w:r>
        <w:rPr>
          <w:rFonts w:hint="eastAsia"/>
          <w:color w:val="000000" w:themeColor="text1"/>
        </w:rPr>
        <w:t>一般而言，情感</w:t>
      </w:r>
      <w:r w:rsidRPr="009D03D0">
        <w:rPr>
          <w:rFonts w:hint="eastAsia"/>
          <w:color w:val="000000" w:themeColor="text1"/>
        </w:rPr>
        <w:t>分析的</w:t>
      </w:r>
      <w:r>
        <w:rPr>
          <w:rFonts w:hint="eastAsia"/>
          <w:color w:val="000000" w:themeColor="text1"/>
        </w:rPr>
        <w:t>通用方法即是</w:t>
      </w:r>
      <w:r w:rsidRPr="009D03D0">
        <w:rPr>
          <w:rFonts w:hint="eastAsia"/>
          <w:color w:val="000000" w:themeColor="text1"/>
        </w:rPr>
        <w:t>传统的自然语言</w:t>
      </w:r>
      <w:r>
        <w:rPr>
          <w:rFonts w:hint="eastAsia"/>
          <w:color w:val="000000" w:themeColor="text1"/>
        </w:rPr>
        <w:t>处理方法，</w:t>
      </w:r>
      <w:r w:rsidRPr="009D03D0">
        <w:rPr>
          <w:rFonts w:hint="eastAsia"/>
          <w:color w:val="000000" w:themeColor="text1"/>
        </w:rPr>
        <w:t>包括建立情感词词库，学习分类文本，选择正确特征</w:t>
      </w:r>
      <w:r>
        <w:rPr>
          <w:rFonts w:hint="eastAsia"/>
          <w:color w:val="000000" w:themeColor="text1"/>
        </w:rPr>
        <w:t>和</w:t>
      </w:r>
      <w:r w:rsidRPr="009D03D0">
        <w:rPr>
          <w:rFonts w:hint="eastAsia"/>
          <w:color w:val="000000" w:themeColor="text1"/>
        </w:rPr>
        <w:t>探索上下文语境等几个方面。</w:t>
      </w:r>
    </w:p>
    <w:p w14:paraId="56A452FB" w14:textId="3810260B" w:rsidR="00F966EB" w:rsidRDefault="00F51244" w:rsidP="00F47EBB">
      <w:pPr>
        <w:ind w:firstLineChars="0" w:firstLine="480"/>
        <w:rPr>
          <w:color w:val="000000" w:themeColor="text1"/>
        </w:rPr>
      </w:pPr>
      <w:r w:rsidRPr="00F51244">
        <w:rPr>
          <w:rFonts w:hint="eastAsia"/>
          <w:color w:val="000000" w:themeColor="text1"/>
        </w:rPr>
        <w:t>1.</w:t>
      </w:r>
      <w:r>
        <w:rPr>
          <w:rFonts w:hint="eastAsia"/>
          <w:color w:val="000000" w:themeColor="text1"/>
        </w:rPr>
        <w:t xml:space="preserve"> </w:t>
      </w:r>
      <w:r w:rsidR="00A228D1" w:rsidRPr="00F51244">
        <w:rPr>
          <w:rFonts w:hint="eastAsia"/>
          <w:color w:val="000000" w:themeColor="text1"/>
        </w:rPr>
        <w:t>建立情感词</w:t>
      </w:r>
      <w:r w:rsidR="00E45431">
        <w:rPr>
          <w:rFonts w:hint="eastAsia"/>
          <w:color w:val="000000" w:themeColor="text1"/>
        </w:rPr>
        <w:t>词</w:t>
      </w:r>
      <w:r w:rsidR="00A228D1" w:rsidRPr="00F51244">
        <w:rPr>
          <w:rFonts w:hint="eastAsia"/>
          <w:color w:val="000000" w:themeColor="text1"/>
        </w:rPr>
        <w:t>库</w:t>
      </w:r>
      <w:r>
        <w:rPr>
          <w:rFonts w:hint="eastAsia"/>
          <w:color w:val="000000" w:themeColor="text1"/>
        </w:rPr>
        <w:t>。建立情感词</w:t>
      </w:r>
      <w:r w:rsidR="00E45431">
        <w:rPr>
          <w:rFonts w:hint="eastAsia"/>
          <w:color w:val="000000" w:themeColor="text1"/>
        </w:rPr>
        <w:t>词</w:t>
      </w:r>
      <w:r>
        <w:rPr>
          <w:rFonts w:hint="eastAsia"/>
          <w:color w:val="000000" w:themeColor="text1"/>
        </w:rPr>
        <w:t>库</w:t>
      </w:r>
      <w:r w:rsidR="00A228D1" w:rsidRPr="00F51244">
        <w:rPr>
          <w:rFonts w:hint="eastAsia"/>
          <w:color w:val="000000" w:themeColor="text1"/>
        </w:rPr>
        <w:t>实际是选择合适的文本库并且选择合适的算法进行训练，将表述情感的词汇作为特征提取出来。在训练数据集的选择</w:t>
      </w:r>
      <w:r w:rsidR="00A228D1" w:rsidRPr="00F51244">
        <w:rPr>
          <w:rFonts w:hint="eastAsia"/>
          <w:color w:val="000000" w:themeColor="text1"/>
        </w:rPr>
        <w:lastRenderedPageBreak/>
        <w:t>上</w:t>
      </w:r>
      <w:r w:rsidR="00E45431">
        <w:rPr>
          <w:rFonts w:hint="eastAsia"/>
          <w:color w:val="000000" w:themeColor="text1"/>
        </w:rPr>
        <w:t>，其</w:t>
      </w:r>
      <w:r w:rsidR="00A228D1" w:rsidRPr="00F51244">
        <w:rPr>
          <w:rFonts w:hint="eastAsia"/>
          <w:color w:val="000000" w:themeColor="text1"/>
        </w:rPr>
        <w:t>文本数据需要符合网络用语的特征。例如，有情感标注的</w:t>
      </w:r>
      <w:r w:rsidR="00A228D1" w:rsidRPr="00F51244">
        <w:rPr>
          <w:rFonts w:hint="eastAsia"/>
          <w:color w:val="000000" w:themeColor="text1"/>
        </w:rPr>
        <w:t>Twitter</w:t>
      </w:r>
      <w:r w:rsidR="00A228D1" w:rsidRPr="00F51244">
        <w:rPr>
          <w:rFonts w:hint="eastAsia"/>
          <w:color w:val="000000" w:themeColor="text1"/>
        </w:rPr>
        <w:t>数据，亚马逊商品评论与评分数据等。</w:t>
      </w:r>
    </w:p>
    <w:p w14:paraId="7F72F38F" w14:textId="4FFEE955" w:rsidR="00F51244" w:rsidRDefault="00F51244" w:rsidP="001F69C2">
      <w:pPr>
        <w:ind w:firstLine="480"/>
        <w:rPr>
          <w:color w:val="000000" w:themeColor="text1"/>
        </w:rPr>
      </w:pPr>
      <w:r>
        <w:rPr>
          <w:rFonts w:hint="eastAsia"/>
          <w:color w:val="000000" w:themeColor="text1"/>
        </w:rPr>
        <w:t>2</w:t>
      </w:r>
      <w:r>
        <w:rPr>
          <w:color w:val="000000" w:themeColor="text1"/>
        </w:rPr>
        <w:t xml:space="preserve">. </w:t>
      </w:r>
      <w:r>
        <w:rPr>
          <w:rFonts w:hint="eastAsia"/>
          <w:color w:val="000000" w:themeColor="text1"/>
        </w:rPr>
        <w:t>文本分类的算法。</w:t>
      </w:r>
      <w:r w:rsidR="00F47EBB">
        <w:rPr>
          <w:rFonts w:hint="eastAsia"/>
          <w:color w:val="000000" w:themeColor="text1"/>
        </w:rPr>
        <w:t>研究文本分类算法主要是将自然语言数据转化为数学语言描述的数据，并且映射到</w:t>
      </w:r>
      <w:commentRangeStart w:id="87"/>
      <w:r w:rsidR="00F47EBB">
        <w:rPr>
          <w:rFonts w:hint="eastAsia"/>
          <w:color w:val="000000" w:themeColor="text1"/>
        </w:rPr>
        <w:t>1</w:t>
      </w:r>
      <w:r w:rsidR="00F47EBB">
        <w:rPr>
          <w:rFonts w:hint="eastAsia"/>
          <w:color w:val="000000" w:themeColor="text1"/>
        </w:rPr>
        <w:t>中的</w:t>
      </w:r>
      <w:commentRangeEnd w:id="87"/>
      <w:r w:rsidR="00A20880">
        <w:rPr>
          <w:rStyle w:val="ac"/>
        </w:rPr>
        <w:commentReference w:id="87"/>
      </w:r>
      <w:r w:rsidR="00F47EBB">
        <w:rPr>
          <w:rFonts w:hint="eastAsia"/>
          <w:color w:val="000000" w:themeColor="text1"/>
        </w:rPr>
        <w:t>情感词库中。</w:t>
      </w:r>
      <w:r w:rsidR="00E45431">
        <w:rPr>
          <w:rFonts w:hint="eastAsia"/>
          <w:color w:val="000000" w:themeColor="text1"/>
        </w:rPr>
        <w:t>对于文本分类的方法</w:t>
      </w:r>
      <w:r>
        <w:rPr>
          <w:rFonts w:hint="eastAsia"/>
          <w:color w:val="000000" w:themeColor="text1"/>
        </w:rPr>
        <w:t>涉及到的算法包括</w:t>
      </w:r>
      <w:r w:rsidR="00F47EBB" w:rsidRPr="009D03D0">
        <w:rPr>
          <w:rFonts w:hint="eastAsia"/>
          <w:color w:val="000000" w:themeColor="text1"/>
        </w:rPr>
        <w:t>主成分分析</w:t>
      </w:r>
      <w:r w:rsidR="00F47EBB" w:rsidRPr="009D03D0">
        <w:rPr>
          <w:color w:val="000000" w:themeColor="text1"/>
          <w:vertAlign w:val="superscript"/>
        </w:rPr>
        <w:t>[7]</w:t>
      </w:r>
      <w:r w:rsidR="00F47EBB" w:rsidRPr="009D03D0">
        <w:rPr>
          <w:rFonts w:hint="eastAsia"/>
          <w:color w:val="000000" w:themeColor="text1"/>
        </w:rPr>
        <w:t>（</w:t>
      </w:r>
      <w:r w:rsidR="00F47EBB" w:rsidRPr="009D03D0">
        <w:rPr>
          <w:rFonts w:hint="eastAsia"/>
          <w:color w:val="000000" w:themeColor="text1"/>
        </w:rPr>
        <w:t>Primary Component</w:t>
      </w:r>
      <w:r w:rsidR="00F47EBB" w:rsidRPr="009D03D0">
        <w:rPr>
          <w:color w:val="000000" w:themeColor="text1"/>
        </w:rPr>
        <w:t xml:space="preserve"> </w:t>
      </w:r>
      <w:r w:rsidR="00F47EBB" w:rsidRPr="009D03D0">
        <w:rPr>
          <w:rFonts w:hint="eastAsia"/>
          <w:color w:val="000000" w:themeColor="text1"/>
        </w:rPr>
        <w:t>Analysis,</w:t>
      </w:r>
      <w:r w:rsidR="00F47EBB" w:rsidRPr="009D03D0">
        <w:rPr>
          <w:color w:val="000000" w:themeColor="text1"/>
        </w:rPr>
        <w:t xml:space="preserve"> </w:t>
      </w:r>
      <w:r w:rsidR="00F47EBB" w:rsidRPr="009D03D0">
        <w:rPr>
          <w:rFonts w:hint="eastAsia"/>
          <w:color w:val="000000" w:themeColor="text1"/>
        </w:rPr>
        <w:t>PCA</w:t>
      </w:r>
      <w:r w:rsidR="00F47EBB" w:rsidRPr="009D03D0">
        <w:rPr>
          <w:rFonts w:hint="eastAsia"/>
          <w:color w:val="000000" w:themeColor="text1"/>
        </w:rPr>
        <w:t>）</w:t>
      </w:r>
      <w:r w:rsidR="000B143E">
        <w:rPr>
          <w:rFonts w:hint="eastAsia"/>
          <w:color w:val="000000" w:themeColor="text1"/>
        </w:rPr>
        <w:t>算法</w:t>
      </w:r>
      <w:r w:rsidR="00F47EBB">
        <w:rPr>
          <w:rFonts w:hint="eastAsia"/>
          <w:color w:val="000000" w:themeColor="text1"/>
        </w:rPr>
        <w:t>、</w:t>
      </w:r>
      <w:r w:rsidR="00F47EBB" w:rsidRPr="009D03D0">
        <w:rPr>
          <w:rFonts w:hint="eastAsia"/>
          <w:color w:val="000000" w:themeColor="text1"/>
        </w:rPr>
        <w:t>词频反向词频算法</w:t>
      </w:r>
      <w:r w:rsidR="00F47EBB" w:rsidRPr="009D03D0">
        <w:rPr>
          <w:color w:val="000000" w:themeColor="text1"/>
          <w:vertAlign w:val="superscript"/>
        </w:rPr>
        <w:t>[8]</w:t>
      </w:r>
      <w:r w:rsidR="00F47EBB" w:rsidRPr="009D03D0">
        <w:rPr>
          <w:rFonts w:hint="eastAsia"/>
          <w:color w:val="000000" w:themeColor="text1"/>
        </w:rPr>
        <w:t>（</w:t>
      </w:r>
      <w:r w:rsidR="00F47EBB">
        <w:rPr>
          <w:rFonts w:hint="eastAsia"/>
          <w:color w:val="000000" w:themeColor="text1"/>
        </w:rPr>
        <w:t>T</w:t>
      </w:r>
      <w:r w:rsidR="00F47EBB" w:rsidRPr="009D03D0">
        <w:rPr>
          <w:rFonts w:hint="eastAsia"/>
          <w:color w:val="000000" w:themeColor="text1"/>
        </w:rPr>
        <w:t>erm</w:t>
      </w:r>
      <w:r w:rsidR="00F47EBB" w:rsidRPr="009D03D0">
        <w:rPr>
          <w:color w:val="000000" w:themeColor="text1"/>
        </w:rPr>
        <w:t xml:space="preserve"> </w:t>
      </w:r>
      <w:r w:rsidR="00F47EBB">
        <w:rPr>
          <w:color w:val="000000" w:themeColor="text1"/>
        </w:rPr>
        <w:t>F</w:t>
      </w:r>
      <w:r w:rsidR="00F47EBB" w:rsidRPr="009D03D0">
        <w:rPr>
          <w:color w:val="000000" w:themeColor="text1"/>
        </w:rPr>
        <w:t xml:space="preserve">requency- </w:t>
      </w:r>
      <w:r w:rsidR="00F47EBB">
        <w:rPr>
          <w:color w:val="000000" w:themeColor="text1"/>
        </w:rPr>
        <w:t>I</w:t>
      </w:r>
      <w:r w:rsidR="00F47EBB" w:rsidRPr="009D03D0">
        <w:rPr>
          <w:color w:val="000000" w:themeColor="text1"/>
        </w:rPr>
        <w:t xml:space="preserve">nverse </w:t>
      </w:r>
      <w:r w:rsidR="00F47EBB">
        <w:rPr>
          <w:color w:val="000000" w:themeColor="text1"/>
        </w:rPr>
        <w:t>D</w:t>
      </w:r>
      <w:r w:rsidR="00F47EBB" w:rsidRPr="009D03D0">
        <w:rPr>
          <w:color w:val="000000" w:themeColor="text1"/>
        </w:rPr>
        <w:t xml:space="preserve">ocument </w:t>
      </w:r>
      <w:r w:rsidR="00F47EBB">
        <w:rPr>
          <w:color w:val="000000" w:themeColor="text1"/>
        </w:rPr>
        <w:t>F</w:t>
      </w:r>
      <w:r w:rsidR="00F47EBB" w:rsidRPr="009D03D0">
        <w:rPr>
          <w:color w:val="000000" w:themeColor="text1"/>
        </w:rPr>
        <w:t xml:space="preserve">requency, </w:t>
      </w:r>
      <w:r w:rsidR="00F47EBB">
        <w:rPr>
          <w:color w:val="000000" w:themeColor="text1"/>
        </w:rPr>
        <w:t>TF-IDF</w:t>
      </w:r>
      <w:r w:rsidR="00F47EBB" w:rsidRPr="009D03D0">
        <w:rPr>
          <w:rFonts w:hint="eastAsia"/>
          <w:color w:val="000000" w:themeColor="text1"/>
        </w:rPr>
        <w:t>）</w:t>
      </w:r>
      <w:r w:rsidR="00F47EBB">
        <w:rPr>
          <w:rFonts w:hint="eastAsia"/>
          <w:color w:val="000000" w:themeColor="text1"/>
        </w:rPr>
        <w:t>算法、</w:t>
      </w:r>
      <w:r w:rsidR="00F47EBB" w:rsidRPr="009D03D0">
        <w:rPr>
          <w:rFonts w:hint="eastAsia"/>
          <w:color w:val="000000" w:themeColor="text1"/>
        </w:rPr>
        <w:t>word2vec</w:t>
      </w:r>
      <w:r w:rsidR="00F47EBB">
        <w:rPr>
          <w:rFonts w:hint="eastAsia"/>
          <w:color w:val="000000" w:themeColor="text1"/>
        </w:rPr>
        <w:t>算法、支持向量机（</w:t>
      </w:r>
      <w:r w:rsidR="00F47EBB">
        <w:rPr>
          <w:rFonts w:hint="eastAsia"/>
          <w:color w:val="000000" w:themeColor="text1"/>
        </w:rPr>
        <w:t>Support</w:t>
      </w:r>
      <w:r w:rsidR="00F47EBB">
        <w:rPr>
          <w:color w:val="000000" w:themeColor="text1"/>
        </w:rPr>
        <w:t xml:space="preserve"> </w:t>
      </w:r>
      <w:r w:rsidR="00F47EBB">
        <w:rPr>
          <w:rFonts w:hint="eastAsia"/>
          <w:color w:val="000000" w:themeColor="text1"/>
        </w:rPr>
        <w:t>Vector</w:t>
      </w:r>
      <w:r w:rsidR="00F47EBB">
        <w:rPr>
          <w:color w:val="000000" w:themeColor="text1"/>
        </w:rPr>
        <w:t xml:space="preserve"> </w:t>
      </w:r>
      <w:r w:rsidR="00F47EBB">
        <w:rPr>
          <w:rFonts w:hint="eastAsia"/>
          <w:color w:val="000000" w:themeColor="text1"/>
        </w:rPr>
        <w:t>Machine</w:t>
      </w:r>
      <w:r w:rsidR="00F47EBB">
        <w:rPr>
          <w:color w:val="000000" w:themeColor="text1"/>
        </w:rPr>
        <w:t>, SVM</w:t>
      </w:r>
      <w:r w:rsidR="00F47EBB">
        <w:rPr>
          <w:rFonts w:hint="eastAsia"/>
          <w:color w:val="000000" w:themeColor="text1"/>
        </w:rPr>
        <w:t>）算法、卷积神经网络（</w:t>
      </w:r>
      <w:r w:rsidR="00F47EBB">
        <w:rPr>
          <w:rFonts w:hint="eastAsia"/>
          <w:color w:val="000000" w:themeColor="text1"/>
        </w:rPr>
        <w:t>C</w:t>
      </w:r>
      <w:r w:rsidR="00F47EBB">
        <w:rPr>
          <w:color w:val="000000" w:themeColor="text1"/>
        </w:rPr>
        <w:t>onvolutional Neural Networks, CNN</w:t>
      </w:r>
      <w:r w:rsidR="00F47EBB">
        <w:rPr>
          <w:rFonts w:hint="eastAsia"/>
          <w:color w:val="000000" w:themeColor="text1"/>
        </w:rPr>
        <w:t>）算法等</w:t>
      </w:r>
      <w:r w:rsidR="00524D8F">
        <w:rPr>
          <w:rFonts w:hint="eastAsia"/>
          <w:color w:val="000000" w:themeColor="text1"/>
        </w:rPr>
        <w:t>。</w:t>
      </w:r>
    </w:p>
    <w:p w14:paraId="3EA0AD8B" w14:textId="569113FE" w:rsidR="001F69C2" w:rsidRDefault="00F51244" w:rsidP="00B10895">
      <w:pPr>
        <w:ind w:firstLine="480"/>
      </w:pPr>
      <w:r>
        <w:rPr>
          <w:rFonts w:hint="eastAsia"/>
        </w:rPr>
        <w:t>3</w:t>
      </w:r>
      <w:r>
        <w:t xml:space="preserve">. </w:t>
      </w:r>
      <w:r>
        <w:rPr>
          <w:rFonts w:hint="eastAsia"/>
        </w:rPr>
        <w:t>选择正确的特征与探索上下文语境</w:t>
      </w:r>
      <w:r w:rsidR="001F69C2">
        <w:rPr>
          <w:rFonts w:hint="eastAsia"/>
        </w:rPr>
        <w:t>。选择正确的特征主要是对上文</w:t>
      </w:r>
      <w:commentRangeStart w:id="88"/>
      <w:r w:rsidR="001F69C2">
        <w:rPr>
          <w:rFonts w:hint="eastAsia"/>
        </w:rPr>
        <w:t>1</w:t>
      </w:r>
      <w:r w:rsidR="001F69C2">
        <w:t>,2</w:t>
      </w:r>
      <w:r w:rsidR="00E45431">
        <w:rPr>
          <w:rFonts w:hint="eastAsia"/>
        </w:rPr>
        <w:t>中</w:t>
      </w:r>
      <w:commentRangeEnd w:id="88"/>
      <w:r w:rsidR="00A20880">
        <w:rPr>
          <w:rStyle w:val="ac"/>
        </w:rPr>
        <w:commentReference w:id="88"/>
      </w:r>
      <w:r w:rsidR="00E45431">
        <w:rPr>
          <w:rFonts w:hint="eastAsia"/>
        </w:rPr>
        <w:t>提出的算法</w:t>
      </w:r>
      <w:r w:rsidR="001F69C2">
        <w:rPr>
          <w:rFonts w:hint="eastAsia"/>
        </w:rPr>
        <w:t>选择合适的特征以及参数进行训练。探索上下文语境主要是选择合适的模型表示上下文关系。例如</w:t>
      </w:r>
      <w:r w:rsidR="001F69C2">
        <w:rPr>
          <w:rFonts w:hint="eastAsia"/>
        </w:rPr>
        <w:t>CNN</w:t>
      </w:r>
      <w:r w:rsidR="001F69C2">
        <w:rPr>
          <w:rFonts w:hint="eastAsia"/>
        </w:rPr>
        <w:t>中词汇组合的粒度选择，如果粒度过小，词汇上下文难以表达相应的含义，如果粒度过大，那么其上下文分析与整句分析类似，</w:t>
      </w:r>
      <w:r w:rsidR="00B10895">
        <w:rPr>
          <w:rFonts w:hint="eastAsia"/>
          <w:color w:val="000000" w:themeColor="text1"/>
        </w:rPr>
        <w:t>其意义有限</w:t>
      </w:r>
      <w:r w:rsidR="001F69C2">
        <w:rPr>
          <w:rFonts w:hint="eastAsia"/>
        </w:rPr>
        <w:t>。</w:t>
      </w:r>
    </w:p>
    <w:p w14:paraId="4B9C7276" w14:textId="74890E58" w:rsidR="00A228D1" w:rsidRPr="009D03D0" w:rsidRDefault="00A228D1" w:rsidP="00A228D1">
      <w:pPr>
        <w:ind w:firstLine="480"/>
        <w:rPr>
          <w:color w:val="000000" w:themeColor="text1"/>
        </w:rPr>
      </w:pPr>
      <w:commentRangeStart w:id="89"/>
      <w:r w:rsidRPr="009D03D0">
        <w:rPr>
          <w:rFonts w:hint="eastAsia"/>
          <w:color w:val="000000" w:themeColor="text1"/>
        </w:rPr>
        <w:t>除了</w:t>
      </w:r>
      <w:r>
        <w:rPr>
          <w:rFonts w:hint="eastAsia"/>
          <w:color w:val="000000" w:themeColor="text1"/>
        </w:rPr>
        <w:t>使用</w:t>
      </w:r>
      <w:r w:rsidRPr="009D03D0">
        <w:rPr>
          <w:rFonts w:hint="eastAsia"/>
          <w:color w:val="000000" w:themeColor="text1"/>
        </w:rPr>
        <w:t>传统的自然语言处理方法以外，针对</w:t>
      </w:r>
      <w:r w:rsidR="00E45431">
        <w:rPr>
          <w:rFonts w:hint="eastAsia"/>
          <w:color w:val="000000" w:themeColor="text1"/>
        </w:rPr>
        <w:t>社交网络</w:t>
      </w:r>
      <w:r>
        <w:rPr>
          <w:rFonts w:hint="eastAsia"/>
          <w:color w:val="000000" w:themeColor="text1"/>
        </w:rPr>
        <w:t>文本数据的</w:t>
      </w:r>
      <w:r w:rsidRPr="009D03D0">
        <w:rPr>
          <w:rFonts w:hint="eastAsia"/>
          <w:color w:val="000000" w:themeColor="text1"/>
        </w:rPr>
        <w:t>情感分析</w:t>
      </w:r>
      <w:r>
        <w:rPr>
          <w:rFonts w:hint="eastAsia"/>
          <w:color w:val="000000" w:themeColor="text1"/>
        </w:rPr>
        <w:t>也可以使用许多</w:t>
      </w:r>
      <w:r w:rsidRPr="009D03D0">
        <w:rPr>
          <w:rFonts w:hint="eastAsia"/>
          <w:color w:val="000000" w:themeColor="text1"/>
        </w:rPr>
        <w:t>前人开发的工具，</w:t>
      </w:r>
      <w:commentRangeEnd w:id="89"/>
      <w:r w:rsidR="00A20880">
        <w:rPr>
          <w:rStyle w:val="ac"/>
        </w:rPr>
        <w:commentReference w:id="89"/>
      </w:r>
      <w:r w:rsidRPr="009D03D0">
        <w:rPr>
          <w:rFonts w:hint="eastAsia"/>
          <w:color w:val="000000" w:themeColor="text1"/>
        </w:rPr>
        <w:t>例如</w:t>
      </w:r>
      <w:proofErr w:type="spellStart"/>
      <w:r w:rsidRPr="009D03D0">
        <w:rPr>
          <w:rFonts w:hint="eastAsia"/>
          <w:color w:val="000000" w:themeColor="text1"/>
        </w:rPr>
        <w:t>OpinionFinder</w:t>
      </w:r>
      <w:proofErr w:type="spellEnd"/>
      <w:r w:rsidRPr="009D03D0">
        <w:rPr>
          <w:rFonts w:hint="eastAsia"/>
          <w:color w:val="000000" w:themeColor="text1"/>
          <w:vertAlign w:val="superscript"/>
        </w:rPr>
        <w:t>[</w:t>
      </w:r>
      <w:r w:rsidRPr="009D03D0">
        <w:rPr>
          <w:color w:val="000000" w:themeColor="text1"/>
          <w:vertAlign w:val="superscript"/>
        </w:rPr>
        <w:t>10]</w:t>
      </w:r>
      <w:r w:rsidRPr="009D03D0">
        <w:rPr>
          <w:rFonts w:hint="eastAsia"/>
          <w:color w:val="000000" w:themeColor="text1"/>
        </w:rPr>
        <w:t>与</w:t>
      </w:r>
      <w:proofErr w:type="spellStart"/>
      <w:r w:rsidRPr="009D03D0">
        <w:rPr>
          <w:rFonts w:hint="eastAsia"/>
          <w:color w:val="000000" w:themeColor="text1"/>
        </w:rPr>
        <w:t>SentiWordNet</w:t>
      </w:r>
      <w:proofErr w:type="spellEnd"/>
      <w:r w:rsidRPr="009D03D0">
        <w:rPr>
          <w:color w:val="000000" w:themeColor="text1"/>
          <w:vertAlign w:val="superscript"/>
        </w:rPr>
        <w:t>[11]</w:t>
      </w:r>
      <w:r w:rsidRPr="009D03D0">
        <w:rPr>
          <w:rFonts w:hint="eastAsia"/>
          <w:color w:val="000000" w:themeColor="text1"/>
        </w:rPr>
        <w:t>等</w:t>
      </w:r>
      <w:r>
        <w:rPr>
          <w:rFonts w:hint="eastAsia"/>
          <w:color w:val="000000" w:themeColor="text1"/>
        </w:rPr>
        <w:t>工具</w:t>
      </w:r>
      <w:r w:rsidRPr="009D03D0">
        <w:rPr>
          <w:rFonts w:hint="eastAsia"/>
          <w:color w:val="000000" w:themeColor="text1"/>
        </w:rPr>
        <w:t>。</w:t>
      </w:r>
      <w:r w:rsidRPr="009D03D0">
        <w:rPr>
          <w:rFonts w:hint="eastAsia"/>
          <w:color w:val="000000" w:themeColor="text1"/>
        </w:rPr>
        <w:t xml:space="preserve"> </w:t>
      </w:r>
      <w:proofErr w:type="spellStart"/>
      <w:r w:rsidRPr="009D03D0">
        <w:rPr>
          <w:rFonts w:hint="eastAsia"/>
          <w:color w:val="000000" w:themeColor="text1"/>
        </w:rPr>
        <w:t>OpinionFinder</w:t>
      </w:r>
      <w:proofErr w:type="spellEnd"/>
      <w:r w:rsidRPr="009D03D0">
        <w:rPr>
          <w:rFonts w:hint="eastAsia"/>
          <w:color w:val="000000" w:themeColor="text1"/>
        </w:rPr>
        <w:t>是基于数据挖掘平台</w:t>
      </w:r>
      <w:r w:rsidRPr="009D03D0">
        <w:rPr>
          <w:rFonts w:hint="eastAsia"/>
          <w:color w:val="000000" w:themeColor="text1"/>
        </w:rPr>
        <w:t>Weka</w:t>
      </w:r>
      <w:r w:rsidRPr="009D03D0">
        <w:rPr>
          <w:rFonts w:hint="eastAsia"/>
          <w:color w:val="000000" w:themeColor="text1"/>
        </w:rPr>
        <w:t>与词汇标签平台</w:t>
      </w:r>
      <w:r w:rsidRPr="009D03D0">
        <w:rPr>
          <w:rFonts w:hint="eastAsia"/>
          <w:color w:val="000000" w:themeColor="text1"/>
        </w:rPr>
        <w:t xml:space="preserve">The </w:t>
      </w:r>
      <w:r w:rsidRPr="009D03D0">
        <w:rPr>
          <w:color w:val="000000" w:themeColor="text1"/>
        </w:rPr>
        <w:t>Stanford</w:t>
      </w:r>
      <w:r w:rsidRPr="009D03D0">
        <w:rPr>
          <w:rFonts w:hint="eastAsia"/>
          <w:color w:val="000000" w:themeColor="text1"/>
        </w:rPr>
        <w:t xml:space="preserve"> Log-Linear Part-of-Speech Tagger</w:t>
      </w:r>
      <w:r w:rsidRPr="009D03D0">
        <w:rPr>
          <w:rFonts w:hint="eastAsia"/>
          <w:color w:val="000000" w:themeColor="text1"/>
        </w:rPr>
        <w:t>开发的一个语义情感分析平台，</w:t>
      </w:r>
      <w:r>
        <w:rPr>
          <w:rFonts w:hint="eastAsia"/>
          <w:color w:val="000000" w:themeColor="text1"/>
        </w:rPr>
        <w:t>该平台</w:t>
      </w:r>
      <w:r w:rsidRPr="009D03D0">
        <w:rPr>
          <w:rFonts w:hint="eastAsia"/>
          <w:color w:val="000000" w:themeColor="text1"/>
        </w:rPr>
        <w:t>可以</w:t>
      </w:r>
      <w:r>
        <w:rPr>
          <w:rFonts w:hint="eastAsia"/>
          <w:color w:val="000000" w:themeColor="text1"/>
        </w:rPr>
        <w:t>根据输入的文本</w:t>
      </w:r>
      <w:r w:rsidRPr="009D03D0">
        <w:rPr>
          <w:rFonts w:hint="eastAsia"/>
          <w:color w:val="000000" w:themeColor="text1"/>
        </w:rPr>
        <w:t>给出情感</w:t>
      </w:r>
      <w:r>
        <w:rPr>
          <w:rFonts w:hint="eastAsia"/>
          <w:color w:val="000000" w:themeColor="text1"/>
        </w:rPr>
        <w:t>的</w:t>
      </w:r>
      <w:r w:rsidRPr="00A7180B">
        <w:rPr>
          <w:rFonts w:hint="eastAsia"/>
          <w:color w:val="FF0000"/>
          <w:rPrChange w:id="90" w:author="苏森" w:date="2019-03-20T21:03:00Z">
            <w:rPr>
              <w:rFonts w:hint="eastAsia"/>
              <w:color w:val="000000" w:themeColor="text1"/>
            </w:rPr>
          </w:rPrChange>
        </w:rPr>
        <w:t>极性</w:t>
      </w:r>
      <w:r w:rsidRPr="009D03D0">
        <w:rPr>
          <w:rFonts w:hint="eastAsia"/>
          <w:color w:val="000000" w:themeColor="text1"/>
        </w:rPr>
        <w:t>的分析</w:t>
      </w:r>
      <w:r w:rsidRPr="009D03D0">
        <w:rPr>
          <w:rFonts w:hint="eastAsia"/>
          <w:color w:val="000000" w:themeColor="text1"/>
          <w:vertAlign w:val="superscript"/>
        </w:rPr>
        <w:t>[</w:t>
      </w:r>
      <w:r w:rsidRPr="009D03D0">
        <w:rPr>
          <w:color w:val="000000" w:themeColor="text1"/>
          <w:vertAlign w:val="superscript"/>
        </w:rPr>
        <w:t>10]</w:t>
      </w:r>
      <w:r w:rsidRPr="009D03D0">
        <w:rPr>
          <w:rFonts w:hint="eastAsia"/>
          <w:color w:val="000000" w:themeColor="text1"/>
        </w:rPr>
        <w:t>（</w:t>
      </w:r>
      <w:r w:rsidRPr="009D03D0">
        <w:rPr>
          <w:rFonts w:hint="eastAsia"/>
          <w:color w:val="000000" w:themeColor="text1"/>
        </w:rPr>
        <w:t>Positive/Negative/Neutral</w:t>
      </w:r>
      <w:r w:rsidRPr="009D03D0">
        <w:rPr>
          <w:rFonts w:hint="eastAsia"/>
          <w:color w:val="000000" w:themeColor="text1"/>
        </w:rPr>
        <w:t>）。</w:t>
      </w:r>
      <w:commentRangeStart w:id="91"/>
      <w:proofErr w:type="spellStart"/>
      <w:r w:rsidRPr="009D03D0">
        <w:rPr>
          <w:rFonts w:hint="eastAsia"/>
          <w:color w:val="000000" w:themeColor="text1"/>
        </w:rPr>
        <w:t>SentiWordNet</w:t>
      </w:r>
      <w:proofErr w:type="spellEnd"/>
      <w:r w:rsidR="00B10895">
        <w:rPr>
          <w:rFonts w:hint="eastAsia"/>
          <w:color w:val="000000" w:themeColor="text1"/>
        </w:rPr>
        <w:t>功能</w:t>
      </w:r>
      <w:r w:rsidRPr="009D03D0">
        <w:rPr>
          <w:rFonts w:hint="eastAsia"/>
          <w:color w:val="000000" w:themeColor="text1"/>
        </w:rPr>
        <w:t>与</w:t>
      </w:r>
      <w:proofErr w:type="spellStart"/>
      <w:r w:rsidRPr="009D03D0">
        <w:rPr>
          <w:rFonts w:hint="eastAsia"/>
          <w:color w:val="000000" w:themeColor="text1"/>
        </w:rPr>
        <w:t>OpinionFinder</w:t>
      </w:r>
      <w:proofErr w:type="spellEnd"/>
      <w:r w:rsidR="008E2485">
        <w:rPr>
          <w:rFonts w:hint="eastAsia"/>
          <w:color w:val="000000" w:themeColor="text1"/>
        </w:rPr>
        <w:t>类似，</w:t>
      </w:r>
      <w:r w:rsidRPr="009D03D0">
        <w:rPr>
          <w:rFonts w:hint="eastAsia"/>
          <w:color w:val="000000" w:themeColor="text1"/>
        </w:rPr>
        <w:t>是一个意见分析的语料库，能对文本进行情感的极性分析</w:t>
      </w:r>
      <w:r w:rsidRPr="009D03D0">
        <w:rPr>
          <w:rFonts w:hint="eastAsia"/>
          <w:color w:val="000000" w:themeColor="text1"/>
          <w:vertAlign w:val="superscript"/>
        </w:rPr>
        <w:t>[</w:t>
      </w:r>
      <w:r w:rsidRPr="009D03D0">
        <w:rPr>
          <w:color w:val="000000" w:themeColor="text1"/>
          <w:vertAlign w:val="superscript"/>
        </w:rPr>
        <w:t>11]</w:t>
      </w:r>
      <w:r w:rsidRPr="009D03D0">
        <w:rPr>
          <w:rFonts w:hint="eastAsia"/>
          <w:color w:val="000000" w:themeColor="text1"/>
        </w:rPr>
        <w:t>。</w:t>
      </w:r>
      <w:commentRangeEnd w:id="91"/>
      <w:r w:rsidR="00A7180B">
        <w:rPr>
          <w:rStyle w:val="ac"/>
        </w:rPr>
        <w:commentReference w:id="91"/>
      </w:r>
    </w:p>
    <w:p w14:paraId="3242132A" w14:textId="458D3C2B" w:rsidR="00A228D1" w:rsidRDefault="00A228D1" w:rsidP="00A228D1">
      <w:pPr>
        <w:ind w:firstLine="480"/>
        <w:rPr>
          <w:color w:val="000000" w:themeColor="text1"/>
        </w:rPr>
      </w:pPr>
      <w:r w:rsidRPr="009D03D0">
        <w:rPr>
          <w:rFonts w:hint="eastAsia"/>
          <w:color w:val="000000" w:themeColor="text1"/>
        </w:rPr>
        <w:t>以上平台也可以在多个不同</w:t>
      </w:r>
      <w:r>
        <w:rPr>
          <w:rFonts w:hint="eastAsia"/>
          <w:color w:val="000000" w:themeColor="text1"/>
        </w:rPr>
        <w:t>种情感的</w:t>
      </w:r>
      <w:r w:rsidRPr="009D03D0">
        <w:rPr>
          <w:rFonts w:hint="eastAsia"/>
          <w:color w:val="000000" w:themeColor="text1"/>
        </w:rPr>
        <w:t>维度上对情感进行评分</w:t>
      </w:r>
      <w:r>
        <w:rPr>
          <w:rFonts w:hint="eastAsia"/>
          <w:color w:val="000000" w:themeColor="text1"/>
        </w:rPr>
        <w:t>，</w:t>
      </w:r>
      <w:r w:rsidRPr="009D03D0">
        <w:rPr>
          <w:rFonts w:hint="eastAsia"/>
          <w:color w:val="000000" w:themeColor="text1"/>
        </w:rPr>
        <w:t>在多个不同的</w:t>
      </w:r>
      <w:r>
        <w:rPr>
          <w:rFonts w:hint="eastAsia"/>
          <w:color w:val="000000" w:themeColor="text1"/>
        </w:rPr>
        <w:t>情感</w:t>
      </w:r>
      <w:r w:rsidRPr="009D03D0">
        <w:rPr>
          <w:rFonts w:hint="eastAsia"/>
          <w:color w:val="000000" w:themeColor="text1"/>
        </w:rPr>
        <w:t>维度上的评分</w:t>
      </w:r>
      <w:r>
        <w:rPr>
          <w:rFonts w:hint="eastAsia"/>
          <w:color w:val="000000" w:themeColor="text1"/>
        </w:rPr>
        <w:t>的</w:t>
      </w:r>
      <w:r w:rsidRPr="009D03D0">
        <w:rPr>
          <w:rFonts w:hint="eastAsia"/>
          <w:color w:val="000000" w:themeColor="text1"/>
        </w:rPr>
        <w:t>线性或者非线性的组合，</w:t>
      </w:r>
      <w:r>
        <w:rPr>
          <w:rFonts w:hint="eastAsia"/>
          <w:color w:val="000000" w:themeColor="text1"/>
        </w:rPr>
        <w:t>可以</w:t>
      </w:r>
      <w:r w:rsidRPr="009D03D0">
        <w:rPr>
          <w:rFonts w:hint="eastAsia"/>
          <w:color w:val="000000" w:themeColor="text1"/>
        </w:rPr>
        <w:t>将</w:t>
      </w:r>
      <w:r>
        <w:rPr>
          <w:rFonts w:hint="eastAsia"/>
          <w:color w:val="000000" w:themeColor="text1"/>
        </w:rPr>
        <w:t>多</w:t>
      </w:r>
      <w:r w:rsidRPr="009D03D0">
        <w:rPr>
          <w:rFonts w:hint="eastAsia"/>
          <w:color w:val="000000" w:themeColor="text1"/>
        </w:rPr>
        <w:t>维的情感向量映射为积极</w:t>
      </w:r>
      <w:r w:rsidR="00E45431">
        <w:rPr>
          <w:rFonts w:hint="eastAsia"/>
          <w:color w:val="000000" w:themeColor="text1"/>
        </w:rPr>
        <w:t>或</w:t>
      </w:r>
      <w:r w:rsidRPr="009D03D0">
        <w:rPr>
          <w:rFonts w:hint="eastAsia"/>
          <w:color w:val="000000" w:themeColor="text1"/>
        </w:rPr>
        <w:t>消极一个维度。</w:t>
      </w:r>
      <w:r>
        <w:rPr>
          <w:rFonts w:hint="eastAsia"/>
          <w:color w:val="000000" w:themeColor="text1"/>
        </w:rPr>
        <w:t>这需要</w:t>
      </w:r>
      <w:r w:rsidRPr="009D03D0">
        <w:rPr>
          <w:rFonts w:hint="eastAsia"/>
          <w:color w:val="000000" w:themeColor="text1"/>
        </w:rPr>
        <w:t>在参数的选定与模型的选择上反复对比不同模型的侧重点。例如，愤怒这一情感在</w:t>
      </w:r>
      <w:r>
        <w:rPr>
          <w:rFonts w:hint="eastAsia"/>
          <w:color w:val="000000" w:themeColor="text1"/>
        </w:rPr>
        <w:t>某些</w:t>
      </w:r>
      <w:r w:rsidRPr="009D03D0">
        <w:rPr>
          <w:rFonts w:hint="eastAsia"/>
          <w:color w:val="000000" w:themeColor="text1"/>
        </w:rPr>
        <w:t>情况下对股价</w:t>
      </w:r>
      <w:r>
        <w:rPr>
          <w:rFonts w:hint="eastAsia"/>
          <w:color w:val="000000" w:themeColor="text1"/>
        </w:rPr>
        <w:t>的</w:t>
      </w:r>
      <w:r w:rsidRPr="009D03D0">
        <w:rPr>
          <w:rFonts w:hint="eastAsia"/>
          <w:color w:val="000000" w:themeColor="text1"/>
        </w:rPr>
        <w:t>消极影响</w:t>
      </w:r>
      <w:r>
        <w:rPr>
          <w:rFonts w:hint="eastAsia"/>
          <w:color w:val="000000" w:themeColor="text1"/>
        </w:rPr>
        <w:t>程度要远大于其他情感</w:t>
      </w:r>
      <w:r w:rsidRPr="009D03D0">
        <w:rPr>
          <w:rFonts w:hint="eastAsia"/>
          <w:color w:val="000000" w:themeColor="text1"/>
        </w:rPr>
        <w:t>，某一</w:t>
      </w:r>
      <w:r>
        <w:rPr>
          <w:rFonts w:hint="eastAsia"/>
          <w:color w:val="000000" w:themeColor="text1"/>
        </w:rPr>
        <w:t>令公众愤怒的</w:t>
      </w:r>
      <w:r w:rsidRPr="009D03D0">
        <w:rPr>
          <w:rFonts w:hint="eastAsia"/>
          <w:color w:val="000000" w:themeColor="text1"/>
        </w:rPr>
        <w:t>與情事件可能会</w:t>
      </w:r>
      <w:r>
        <w:rPr>
          <w:rFonts w:hint="eastAsia"/>
          <w:color w:val="000000" w:themeColor="text1"/>
        </w:rPr>
        <w:t>使对应上市公司的</w:t>
      </w:r>
      <w:r w:rsidRPr="009D03D0">
        <w:rPr>
          <w:rFonts w:hint="eastAsia"/>
          <w:color w:val="000000" w:themeColor="text1"/>
        </w:rPr>
        <w:t>股票</w:t>
      </w:r>
      <w:r>
        <w:rPr>
          <w:rFonts w:hint="eastAsia"/>
          <w:color w:val="000000" w:themeColor="text1"/>
        </w:rPr>
        <w:t>在短期内</w:t>
      </w:r>
      <w:r w:rsidR="009771A8">
        <w:rPr>
          <w:rFonts w:hint="eastAsia"/>
          <w:color w:val="000000" w:themeColor="text1"/>
        </w:rPr>
        <w:t>产生剧烈震荡。但是随着事件的</w:t>
      </w:r>
      <w:r w:rsidRPr="009D03D0">
        <w:rPr>
          <w:rFonts w:hint="eastAsia"/>
          <w:color w:val="000000" w:themeColor="text1"/>
        </w:rPr>
        <w:t>淡化，从稍微长的时间尺度</w:t>
      </w:r>
      <w:r>
        <w:rPr>
          <w:rFonts w:hint="eastAsia"/>
          <w:color w:val="000000" w:themeColor="text1"/>
        </w:rPr>
        <w:t>进行分析，其公司的</w:t>
      </w:r>
      <w:r w:rsidRPr="009D03D0">
        <w:rPr>
          <w:rFonts w:hint="eastAsia"/>
          <w:color w:val="000000" w:themeColor="text1"/>
        </w:rPr>
        <w:t>股票往往会</w:t>
      </w:r>
      <w:r>
        <w:rPr>
          <w:rFonts w:hint="eastAsia"/>
          <w:color w:val="000000" w:themeColor="text1"/>
        </w:rPr>
        <w:t>产生</w:t>
      </w:r>
      <w:r w:rsidRPr="009D03D0">
        <w:rPr>
          <w:rFonts w:hint="eastAsia"/>
          <w:color w:val="000000" w:themeColor="text1"/>
        </w:rPr>
        <w:t>回弹</w:t>
      </w:r>
      <w:r>
        <w:rPr>
          <w:rFonts w:hint="eastAsia"/>
          <w:color w:val="000000" w:themeColor="text1"/>
        </w:rPr>
        <w:t>。</w:t>
      </w:r>
      <w:r w:rsidRPr="009D03D0">
        <w:rPr>
          <w:rFonts w:hint="eastAsia"/>
          <w:color w:val="000000" w:themeColor="text1"/>
        </w:rPr>
        <w:t>因为当</w:t>
      </w:r>
      <w:r>
        <w:rPr>
          <w:rFonts w:hint="eastAsia"/>
          <w:color w:val="000000" w:themeColor="text1"/>
        </w:rPr>
        <w:t>考虑的</w:t>
      </w:r>
      <w:r w:rsidRPr="009D03D0">
        <w:rPr>
          <w:rFonts w:hint="eastAsia"/>
          <w:color w:val="000000" w:themeColor="text1"/>
        </w:rPr>
        <w:t>时间尺度较长时，股票的价格变化依旧来自于其上市公司的</w:t>
      </w:r>
      <w:r>
        <w:rPr>
          <w:rFonts w:hint="eastAsia"/>
          <w:color w:val="000000" w:themeColor="text1"/>
        </w:rPr>
        <w:t>整体资产</w:t>
      </w:r>
      <w:r w:rsidRPr="009D03D0">
        <w:rPr>
          <w:rFonts w:hint="eastAsia"/>
          <w:color w:val="000000" w:themeColor="text1"/>
        </w:rPr>
        <w:t>回报能力。而对于</w:t>
      </w:r>
      <w:r>
        <w:rPr>
          <w:rFonts w:hint="eastAsia"/>
          <w:color w:val="000000" w:themeColor="text1"/>
        </w:rPr>
        <w:t>某上市公司</w:t>
      </w:r>
      <w:r w:rsidRPr="009D03D0">
        <w:rPr>
          <w:rFonts w:hint="eastAsia"/>
          <w:color w:val="000000" w:themeColor="text1"/>
        </w:rPr>
        <w:t>沮丧性的</w:t>
      </w:r>
      <w:r>
        <w:rPr>
          <w:rFonts w:hint="eastAsia"/>
          <w:color w:val="000000" w:themeColor="text1"/>
        </w:rPr>
        <w:t>舆论情感</w:t>
      </w:r>
      <w:r w:rsidRPr="009D03D0">
        <w:rPr>
          <w:rFonts w:hint="eastAsia"/>
          <w:color w:val="000000" w:themeColor="text1"/>
        </w:rPr>
        <w:t>，</w:t>
      </w:r>
      <w:r>
        <w:rPr>
          <w:rFonts w:hint="eastAsia"/>
          <w:color w:val="000000" w:themeColor="text1"/>
        </w:rPr>
        <w:t>虽然在</w:t>
      </w:r>
      <w:r w:rsidRPr="009D03D0">
        <w:rPr>
          <w:rFonts w:hint="eastAsia"/>
          <w:color w:val="000000" w:themeColor="text1"/>
        </w:rPr>
        <w:t>短期内沮丧性舆论带来的股价影响可能较小，</w:t>
      </w:r>
      <w:r>
        <w:rPr>
          <w:rFonts w:hint="eastAsia"/>
          <w:color w:val="000000" w:themeColor="text1"/>
        </w:rPr>
        <w:t>但从较长的时间尺度考虑，沮丧情绪会</w:t>
      </w:r>
      <w:r w:rsidRPr="009D03D0">
        <w:rPr>
          <w:rFonts w:hint="eastAsia"/>
          <w:color w:val="000000" w:themeColor="text1"/>
        </w:rPr>
        <w:t>造成</w:t>
      </w:r>
      <w:r>
        <w:rPr>
          <w:rFonts w:hint="eastAsia"/>
          <w:color w:val="000000" w:themeColor="text1"/>
        </w:rPr>
        <w:t>明显的</w:t>
      </w:r>
      <w:r w:rsidRPr="009D03D0">
        <w:rPr>
          <w:rFonts w:hint="eastAsia"/>
          <w:color w:val="000000" w:themeColor="text1"/>
        </w:rPr>
        <w:t>股价低迷</w:t>
      </w:r>
      <w:r>
        <w:rPr>
          <w:rFonts w:hint="eastAsia"/>
          <w:color w:val="000000" w:themeColor="text1"/>
        </w:rPr>
        <w:t>。</w:t>
      </w:r>
      <w:commentRangeStart w:id="92"/>
      <w:r w:rsidRPr="009D03D0">
        <w:rPr>
          <w:rFonts w:hint="eastAsia"/>
          <w:color w:val="000000" w:themeColor="text1"/>
        </w:rPr>
        <w:t>例如</w:t>
      </w:r>
      <w:r w:rsidRPr="009D03D0">
        <w:rPr>
          <w:rFonts w:hint="eastAsia"/>
          <w:color w:val="000000" w:themeColor="text1"/>
        </w:rPr>
        <w:t>2</w:t>
      </w:r>
      <w:r w:rsidRPr="009D03D0">
        <w:rPr>
          <w:color w:val="000000" w:themeColor="text1"/>
        </w:rPr>
        <w:t>018</w:t>
      </w:r>
      <w:r w:rsidRPr="009D03D0">
        <w:rPr>
          <w:rFonts w:hint="eastAsia"/>
          <w:color w:val="000000" w:themeColor="text1"/>
        </w:rPr>
        <w:t>年全年</w:t>
      </w:r>
      <w:r>
        <w:rPr>
          <w:rFonts w:hint="eastAsia"/>
          <w:color w:val="000000" w:themeColor="text1"/>
        </w:rPr>
        <w:t>由于</w:t>
      </w:r>
      <w:r w:rsidRPr="009D03D0">
        <w:rPr>
          <w:rFonts w:hint="eastAsia"/>
          <w:color w:val="000000" w:themeColor="text1"/>
        </w:rPr>
        <w:t>国内游戏、传媒行业审核政策变化</w:t>
      </w:r>
      <w:commentRangeEnd w:id="92"/>
      <w:r w:rsidR="00CB0E3B">
        <w:rPr>
          <w:rStyle w:val="ac"/>
        </w:rPr>
        <w:commentReference w:id="92"/>
      </w:r>
      <w:r>
        <w:rPr>
          <w:rFonts w:hint="eastAsia"/>
          <w:color w:val="000000" w:themeColor="text1"/>
        </w:rPr>
        <w:t>，在香港上市</w:t>
      </w:r>
      <w:proofErr w:type="gramStart"/>
      <w:r w:rsidRPr="009D03D0">
        <w:rPr>
          <w:rFonts w:hint="eastAsia"/>
          <w:color w:val="000000" w:themeColor="text1"/>
        </w:rPr>
        <w:t>的腾讯</w:t>
      </w:r>
      <w:r>
        <w:rPr>
          <w:rFonts w:hint="eastAsia"/>
          <w:color w:val="000000" w:themeColor="text1"/>
        </w:rPr>
        <w:t>公司</w:t>
      </w:r>
      <w:proofErr w:type="gramEnd"/>
      <w:r>
        <w:rPr>
          <w:rFonts w:hint="eastAsia"/>
          <w:color w:val="000000" w:themeColor="text1"/>
        </w:rPr>
        <w:t>的</w:t>
      </w:r>
      <w:r w:rsidRPr="009D03D0">
        <w:rPr>
          <w:rFonts w:hint="eastAsia"/>
          <w:color w:val="000000" w:themeColor="text1"/>
        </w:rPr>
        <w:t>股价持续低迷</w:t>
      </w:r>
      <w:r w:rsidR="009771A8">
        <w:rPr>
          <w:rFonts w:hint="eastAsia"/>
          <w:color w:val="000000" w:themeColor="text1"/>
        </w:rPr>
        <w:t>，但</w:t>
      </w:r>
      <w:r w:rsidRPr="009D03D0">
        <w:rPr>
          <w:rFonts w:hint="eastAsia"/>
          <w:color w:val="000000" w:themeColor="text1"/>
        </w:rPr>
        <w:t>从</w:t>
      </w:r>
      <w:r>
        <w:rPr>
          <w:rFonts w:hint="eastAsia"/>
          <w:color w:val="000000" w:themeColor="text1"/>
        </w:rPr>
        <w:t>较短的</w:t>
      </w:r>
      <w:r w:rsidRPr="009D03D0">
        <w:rPr>
          <w:rFonts w:hint="eastAsia"/>
          <w:color w:val="000000" w:themeColor="text1"/>
        </w:rPr>
        <w:t>时间</w:t>
      </w:r>
      <w:r>
        <w:rPr>
          <w:rFonts w:hint="eastAsia"/>
          <w:color w:val="000000" w:themeColor="text1"/>
        </w:rPr>
        <w:t>内分析其</w:t>
      </w:r>
      <w:r w:rsidRPr="009D03D0">
        <w:rPr>
          <w:rFonts w:hint="eastAsia"/>
          <w:color w:val="000000" w:themeColor="text1"/>
        </w:rPr>
        <w:t>交易</w:t>
      </w:r>
      <w:r>
        <w:rPr>
          <w:rFonts w:hint="eastAsia"/>
          <w:color w:val="000000" w:themeColor="text1"/>
        </w:rPr>
        <w:t>情况</w:t>
      </w:r>
      <w:r w:rsidRPr="009D03D0">
        <w:rPr>
          <w:rFonts w:hint="eastAsia"/>
          <w:color w:val="000000" w:themeColor="text1"/>
        </w:rPr>
        <w:t>，</w:t>
      </w:r>
      <w:proofErr w:type="gramStart"/>
      <w:r>
        <w:rPr>
          <w:rFonts w:hint="eastAsia"/>
          <w:color w:val="000000" w:themeColor="text1"/>
        </w:rPr>
        <w:t>腾讯</w:t>
      </w:r>
      <w:r w:rsidRPr="009D03D0">
        <w:rPr>
          <w:rFonts w:hint="eastAsia"/>
          <w:color w:val="000000" w:themeColor="text1"/>
        </w:rPr>
        <w:t>股价</w:t>
      </w:r>
      <w:proofErr w:type="gramEnd"/>
      <w:r w:rsidRPr="009D03D0">
        <w:rPr>
          <w:rFonts w:hint="eastAsia"/>
          <w:color w:val="000000" w:themeColor="text1"/>
        </w:rPr>
        <w:t>的跌幅却明显弱于上文提到京东</w:t>
      </w:r>
      <w:r>
        <w:rPr>
          <w:rFonts w:hint="eastAsia"/>
          <w:color w:val="000000" w:themeColor="text1"/>
        </w:rPr>
        <w:t>股价</w:t>
      </w:r>
      <w:r w:rsidRPr="009D03D0">
        <w:rPr>
          <w:rFonts w:hint="eastAsia"/>
          <w:color w:val="000000" w:themeColor="text1"/>
        </w:rPr>
        <w:t>的跌幅。</w:t>
      </w:r>
    </w:p>
    <w:p w14:paraId="79F5FFCF" w14:textId="74E8FF06" w:rsidR="005C1BEC" w:rsidRPr="009D03D0" w:rsidRDefault="009771A8" w:rsidP="005C1BEC">
      <w:pPr>
        <w:ind w:firstLine="480"/>
        <w:rPr>
          <w:color w:val="000000" w:themeColor="text1"/>
        </w:rPr>
      </w:pPr>
      <w:r>
        <w:rPr>
          <w:rFonts w:hint="eastAsia"/>
          <w:color w:val="000000" w:themeColor="text1"/>
        </w:rPr>
        <w:t>选定了研究的算法或</w:t>
      </w:r>
      <w:r w:rsidR="00CC2370">
        <w:rPr>
          <w:rFonts w:hint="eastAsia"/>
          <w:color w:val="000000" w:themeColor="text1"/>
        </w:rPr>
        <w:t>算法平台之后，需要考虑</w:t>
      </w:r>
      <w:r w:rsidR="004408EA">
        <w:rPr>
          <w:rFonts w:hint="eastAsia"/>
          <w:color w:val="000000" w:themeColor="text1"/>
        </w:rPr>
        <w:t>算法的训练以及部署</w:t>
      </w:r>
      <w:r>
        <w:rPr>
          <w:rFonts w:hint="eastAsia"/>
          <w:color w:val="000000" w:themeColor="text1"/>
        </w:rPr>
        <w:t>的问题</w:t>
      </w:r>
      <w:r w:rsidR="00CC2370">
        <w:rPr>
          <w:rFonts w:hint="eastAsia"/>
          <w:color w:val="000000" w:themeColor="text1"/>
        </w:rPr>
        <w:t>，这首先</w:t>
      </w:r>
      <w:r w:rsidR="008D0572" w:rsidRPr="009D03D0">
        <w:rPr>
          <w:rFonts w:hint="eastAsia"/>
          <w:color w:val="000000" w:themeColor="text1"/>
        </w:rPr>
        <w:t>需要解决如何</w:t>
      </w:r>
      <w:r w:rsidR="00CC2370">
        <w:rPr>
          <w:rFonts w:hint="eastAsia"/>
          <w:color w:val="000000" w:themeColor="text1"/>
        </w:rPr>
        <w:t>适应实时社交网络数据的问题</w:t>
      </w:r>
      <w:r w:rsidR="008D0572" w:rsidRPr="009D03D0">
        <w:rPr>
          <w:rFonts w:hint="eastAsia"/>
          <w:color w:val="000000" w:themeColor="text1"/>
        </w:rPr>
        <w:t>。情感分析的训练数据</w:t>
      </w:r>
      <w:r w:rsidR="00416D0B">
        <w:rPr>
          <w:rFonts w:hint="eastAsia"/>
          <w:color w:val="000000" w:themeColor="text1"/>
        </w:rPr>
        <w:t>类型</w:t>
      </w:r>
      <w:r w:rsidR="008D0572" w:rsidRPr="009D03D0">
        <w:rPr>
          <w:rFonts w:hint="eastAsia"/>
          <w:color w:val="000000" w:themeColor="text1"/>
        </w:rPr>
        <w:t>可能</w:t>
      </w:r>
      <w:r w:rsidR="004408EA">
        <w:rPr>
          <w:rFonts w:hint="eastAsia"/>
          <w:color w:val="000000" w:themeColor="text1"/>
        </w:rPr>
        <w:t>相对</w:t>
      </w:r>
      <w:r w:rsidR="008D0572" w:rsidRPr="009D03D0">
        <w:rPr>
          <w:rFonts w:hint="eastAsia"/>
          <w:color w:val="000000" w:themeColor="text1"/>
        </w:rPr>
        <w:t>多样化，但是都是来源于互联网</w:t>
      </w:r>
      <w:r w:rsidR="00416D0B">
        <w:rPr>
          <w:rFonts w:hint="eastAsia"/>
          <w:color w:val="000000" w:themeColor="text1"/>
        </w:rPr>
        <w:t>的</w:t>
      </w:r>
      <w:r w:rsidR="008D0572" w:rsidRPr="009D03D0">
        <w:rPr>
          <w:rFonts w:hint="eastAsia"/>
          <w:color w:val="000000" w:themeColor="text1"/>
        </w:rPr>
        <w:t>相关</w:t>
      </w:r>
      <w:r w:rsidR="00416D0B">
        <w:rPr>
          <w:rFonts w:hint="eastAsia"/>
          <w:color w:val="000000" w:themeColor="text1"/>
        </w:rPr>
        <w:t>文本</w:t>
      </w:r>
      <w:r w:rsidR="008D0572" w:rsidRPr="009D03D0">
        <w:rPr>
          <w:rFonts w:hint="eastAsia"/>
          <w:color w:val="000000" w:themeColor="text1"/>
        </w:rPr>
        <w:t>，以保证互联网语言的特征得以保留。对于模型的选择，其准确率等指标</w:t>
      </w:r>
      <w:r w:rsidR="00416D0B">
        <w:rPr>
          <w:rFonts w:hint="eastAsia"/>
          <w:color w:val="000000" w:themeColor="text1"/>
        </w:rPr>
        <w:t>不作为</w:t>
      </w:r>
      <w:r>
        <w:rPr>
          <w:rFonts w:hint="eastAsia"/>
          <w:color w:val="000000" w:themeColor="text1"/>
        </w:rPr>
        <w:t>最主要的评价指标</w:t>
      </w:r>
      <w:r w:rsidR="00416D0B">
        <w:rPr>
          <w:rFonts w:hint="eastAsia"/>
          <w:color w:val="000000" w:themeColor="text1"/>
        </w:rPr>
        <w:t>。因为</w:t>
      </w:r>
      <w:r w:rsidR="008D0572" w:rsidRPr="009D03D0">
        <w:rPr>
          <w:rFonts w:hint="eastAsia"/>
          <w:color w:val="000000" w:themeColor="text1"/>
        </w:rPr>
        <w:t>为了解决实时数据</w:t>
      </w:r>
      <w:r w:rsidR="00840B65">
        <w:rPr>
          <w:rFonts w:hint="eastAsia"/>
          <w:color w:val="000000" w:themeColor="text1"/>
        </w:rPr>
        <w:t>的规模</w:t>
      </w:r>
      <w:r w:rsidR="008D0572" w:rsidRPr="009D03D0">
        <w:rPr>
          <w:rFonts w:hint="eastAsia"/>
          <w:color w:val="000000" w:themeColor="text1"/>
        </w:rPr>
        <w:t>大、实时性要求高这两个</w:t>
      </w:r>
      <w:r>
        <w:rPr>
          <w:rFonts w:hint="eastAsia"/>
          <w:color w:val="000000" w:themeColor="text1"/>
        </w:rPr>
        <w:t>更重要的</w:t>
      </w:r>
      <w:r w:rsidR="008D0572" w:rsidRPr="009D03D0">
        <w:rPr>
          <w:rFonts w:hint="eastAsia"/>
          <w:color w:val="000000" w:themeColor="text1"/>
        </w:rPr>
        <w:t>问题，</w:t>
      </w:r>
      <w:r>
        <w:rPr>
          <w:rFonts w:hint="eastAsia"/>
          <w:color w:val="000000" w:themeColor="text1"/>
        </w:rPr>
        <w:t>评价指标应该以</w:t>
      </w:r>
      <w:r w:rsidR="008D0572" w:rsidRPr="009D03D0">
        <w:rPr>
          <w:rFonts w:hint="eastAsia"/>
          <w:color w:val="000000" w:themeColor="text1"/>
        </w:rPr>
        <w:t>模型的适应性与运行时延</w:t>
      </w:r>
      <w:r>
        <w:rPr>
          <w:rFonts w:hint="eastAsia"/>
          <w:color w:val="000000" w:themeColor="text1"/>
        </w:rPr>
        <w:t>二者为主</w:t>
      </w:r>
      <w:r w:rsidR="008D0572" w:rsidRPr="009D03D0">
        <w:rPr>
          <w:rFonts w:hint="eastAsia"/>
          <w:color w:val="000000" w:themeColor="text1"/>
        </w:rPr>
        <w:t>。</w:t>
      </w:r>
    </w:p>
    <w:p w14:paraId="1DD0428C" w14:textId="18B0C4DF" w:rsidR="008D0572" w:rsidRPr="009D03D0" w:rsidRDefault="008D0572" w:rsidP="008D0572">
      <w:pPr>
        <w:ind w:firstLine="480"/>
        <w:rPr>
          <w:color w:val="000000" w:themeColor="text1"/>
        </w:rPr>
      </w:pPr>
      <w:r w:rsidRPr="009D03D0">
        <w:rPr>
          <w:rFonts w:hint="eastAsia"/>
          <w:color w:val="000000" w:themeColor="text1"/>
        </w:rPr>
        <w:t>对于</w:t>
      </w:r>
      <w:r w:rsidR="000A7137">
        <w:rPr>
          <w:rFonts w:hint="eastAsia"/>
          <w:color w:val="000000" w:themeColor="text1"/>
        </w:rPr>
        <w:t>在线</w:t>
      </w:r>
      <w:r w:rsidRPr="009D03D0">
        <w:rPr>
          <w:rFonts w:hint="eastAsia"/>
          <w:color w:val="000000" w:themeColor="text1"/>
        </w:rPr>
        <w:t>增量学习的方法，如何平衡模型更新速率以及历史数据对模型的贡献是</w:t>
      </w:r>
      <w:r w:rsidR="000A7137">
        <w:rPr>
          <w:rFonts w:hint="eastAsia"/>
          <w:color w:val="000000" w:themeColor="text1"/>
        </w:rPr>
        <w:t>最</w:t>
      </w:r>
      <w:r w:rsidRPr="009D03D0">
        <w:rPr>
          <w:rFonts w:hint="eastAsia"/>
          <w:color w:val="000000" w:themeColor="text1"/>
        </w:rPr>
        <w:t>需要解决的问题</w:t>
      </w:r>
      <w:r w:rsidR="009771A8">
        <w:rPr>
          <w:rFonts w:hint="eastAsia"/>
          <w:color w:val="000000" w:themeColor="text1"/>
        </w:rPr>
        <w:t>，这需要对</w:t>
      </w:r>
      <w:r w:rsidR="009771A8" w:rsidRPr="009771A8">
        <w:rPr>
          <w:rFonts w:hint="eastAsia"/>
          <w:color w:val="000000" w:themeColor="text1"/>
        </w:rPr>
        <w:t>新数据与已存储</w:t>
      </w:r>
      <w:r w:rsidR="009771A8">
        <w:rPr>
          <w:rFonts w:hint="eastAsia"/>
          <w:color w:val="000000" w:themeColor="text1"/>
        </w:rPr>
        <w:t>数据的</w:t>
      </w:r>
      <w:r w:rsidR="009771A8" w:rsidRPr="009771A8">
        <w:rPr>
          <w:rFonts w:hint="eastAsia"/>
          <w:color w:val="000000" w:themeColor="text1"/>
        </w:rPr>
        <w:t>相似性</w:t>
      </w:r>
      <w:r w:rsidR="00623B7C">
        <w:rPr>
          <w:rFonts w:hint="eastAsia"/>
          <w:color w:val="000000" w:themeColor="text1"/>
        </w:rPr>
        <w:t>进行</w:t>
      </w:r>
      <w:r w:rsidR="009771A8" w:rsidRPr="009771A8">
        <w:rPr>
          <w:rFonts w:hint="eastAsia"/>
          <w:color w:val="000000" w:themeColor="text1"/>
        </w:rPr>
        <w:t>评价</w:t>
      </w:r>
      <w:r w:rsidR="000A7137">
        <w:rPr>
          <w:rFonts w:hint="eastAsia"/>
          <w:color w:val="000000" w:themeColor="text1"/>
        </w:rPr>
        <w:t>。</w:t>
      </w:r>
      <w:r w:rsidR="00FC2CD3" w:rsidRPr="009D03D0">
        <w:rPr>
          <w:rFonts w:hint="eastAsia"/>
          <w:color w:val="000000" w:themeColor="text1"/>
        </w:rPr>
        <w:t>而且</w:t>
      </w:r>
      <w:r w:rsidRPr="009D03D0">
        <w:rPr>
          <w:rFonts w:hint="eastAsia"/>
          <w:color w:val="000000" w:themeColor="text1"/>
        </w:rPr>
        <w:t>在线增量学习的方法在部署之后的准确性的性能指标可能会差于模型训练时效果</w:t>
      </w:r>
      <w:r w:rsidR="00FC2CD3" w:rsidRPr="009D03D0">
        <w:rPr>
          <w:rFonts w:hint="eastAsia"/>
          <w:color w:val="000000" w:themeColor="text1"/>
        </w:rPr>
        <w:t>，如何在运算速度以及准确性之间取舍也是需要解决的问题</w:t>
      </w:r>
      <w:r w:rsidRPr="009D03D0">
        <w:rPr>
          <w:rFonts w:hint="eastAsia"/>
          <w:color w:val="000000" w:themeColor="text1"/>
        </w:rPr>
        <w:t>。</w:t>
      </w:r>
    </w:p>
    <w:p w14:paraId="5995B153" w14:textId="5095939C" w:rsidR="008D0572" w:rsidRDefault="00CC2370" w:rsidP="008D0572">
      <w:pPr>
        <w:ind w:firstLine="480"/>
        <w:rPr>
          <w:color w:val="000000" w:themeColor="text1"/>
        </w:rPr>
      </w:pPr>
      <w:r>
        <w:rPr>
          <w:rFonts w:hint="eastAsia"/>
          <w:color w:val="000000" w:themeColor="text1"/>
        </w:rPr>
        <w:lastRenderedPageBreak/>
        <w:t>不同的情感分析算法需要使用合理的</w:t>
      </w:r>
      <w:r w:rsidR="00332176">
        <w:rPr>
          <w:rFonts w:hint="eastAsia"/>
          <w:color w:val="000000" w:themeColor="text1"/>
        </w:rPr>
        <w:t>评估</w:t>
      </w:r>
      <w:r>
        <w:rPr>
          <w:rFonts w:hint="eastAsia"/>
          <w:color w:val="000000" w:themeColor="text1"/>
        </w:rPr>
        <w:t>方案完成评估。由于情感分析属于二分类，</w:t>
      </w:r>
      <w:r w:rsidR="00B6202F">
        <w:rPr>
          <w:rFonts w:hint="eastAsia"/>
          <w:color w:val="000000" w:themeColor="text1"/>
        </w:rPr>
        <w:t>主要</w:t>
      </w:r>
      <w:r w:rsidR="008D0572" w:rsidRPr="009D03D0">
        <w:rPr>
          <w:rFonts w:hint="eastAsia"/>
          <w:color w:val="000000" w:themeColor="text1"/>
        </w:rPr>
        <w:t>应该</w:t>
      </w:r>
      <w:r w:rsidR="00332176">
        <w:rPr>
          <w:rFonts w:hint="eastAsia"/>
          <w:color w:val="000000" w:themeColor="text1"/>
        </w:rPr>
        <w:t>考虑</w:t>
      </w:r>
      <w:r w:rsidR="00840B65">
        <w:rPr>
          <w:rFonts w:hint="eastAsia"/>
          <w:color w:val="000000" w:themeColor="text1"/>
        </w:rPr>
        <w:t>其</w:t>
      </w:r>
      <w:r w:rsidR="008D0572" w:rsidRPr="009D03D0">
        <w:rPr>
          <w:rFonts w:hint="eastAsia"/>
          <w:color w:val="000000" w:themeColor="text1"/>
        </w:rPr>
        <w:t>准确率、</w:t>
      </w:r>
      <w:r w:rsidR="008D0572" w:rsidRPr="009D03D0">
        <w:rPr>
          <w:rFonts w:hint="eastAsia"/>
          <w:color w:val="000000" w:themeColor="text1"/>
        </w:rPr>
        <w:t>AUC</w:t>
      </w:r>
      <w:r w:rsidR="00E9538F">
        <w:rPr>
          <w:rFonts w:hint="eastAsia"/>
          <w:color w:val="000000" w:themeColor="text1"/>
        </w:rPr>
        <w:t>以及</w:t>
      </w:r>
      <w:r w:rsidR="008D0572" w:rsidRPr="009D03D0">
        <w:rPr>
          <w:color w:val="000000" w:themeColor="text1"/>
        </w:rPr>
        <w:t>F1</w:t>
      </w:r>
      <w:r w:rsidR="00B6202F">
        <w:rPr>
          <w:color w:val="000000" w:themeColor="text1"/>
        </w:rPr>
        <w:t xml:space="preserve"> </w:t>
      </w:r>
      <w:r w:rsidR="008D0572" w:rsidRPr="009D03D0">
        <w:rPr>
          <w:color w:val="000000" w:themeColor="text1"/>
        </w:rPr>
        <w:t>Score</w:t>
      </w:r>
      <w:r w:rsidR="00332176">
        <w:rPr>
          <w:rFonts w:hint="eastAsia"/>
          <w:color w:val="000000" w:themeColor="text1"/>
        </w:rPr>
        <w:t>等</w:t>
      </w:r>
      <w:r w:rsidR="008D0572" w:rsidRPr="009D03D0">
        <w:rPr>
          <w:rFonts w:hint="eastAsia"/>
          <w:color w:val="000000" w:themeColor="text1"/>
        </w:rPr>
        <w:t>基本的二分类指标。除此之外，算法部署后所耗费的</w:t>
      </w:r>
      <w:r w:rsidR="00332176">
        <w:rPr>
          <w:rFonts w:hint="eastAsia"/>
          <w:color w:val="000000" w:themeColor="text1"/>
        </w:rPr>
        <w:t>计算</w:t>
      </w:r>
      <w:r w:rsidR="008D0572" w:rsidRPr="009D03D0">
        <w:rPr>
          <w:rFonts w:hint="eastAsia"/>
          <w:color w:val="000000" w:themeColor="text1"/>
        </w:rPr>
        <w:t>时间（即响应时间）与算法系统可用性也是特殊需要考虑的</w:t>
      </w:r>
      <w:r w:rsidR="00332176">
        <w:rPr>
          <w:rFonts w:hint="eastAsia"/>
          <w:color w:val="000000" w:themeColor="text1"/>
        </w:rPr>
        <w:t>指标</w:t>
      </w:r>
      <w:r w:rsidR="008D0572" w:rsidRPr="009D03D0">
        <w:rPr>
          <w:rFonts w:hint="eastAsia"/>
          <w:color w:val="000000" w:themeColor="text1"/>
        </w:rPr>
        <w:t>。</w:t>
      </w:r>
    </w:p>
    <w:p w14:paraId="20C8D947" w14:textId="535C8BED" w:rsidR="008D0572" w:rsidRPr="009D03D0" w:rsidRDefault="00332176" w:rsidP="00CC2370">
      <w:pPr>
        <w:ind w:firstLine="480"/>
        <w:rPr>
          <w:color w:val="000000" w:themeColor="text1"/>
        </w:rPr>
      </w:pPr>
      <w:commentRangeStart w:id="93"/>
      <w:r>
        <w:rPr>
          <w:rFonts w:hint="eastAsia"/>
          <w:color w:val="000000" w:themeColor="text1"/>
        </w:rPr>
        <w:t>本文</w:t>
      </w:r>
      <w:r w:rsidR="00B6202F">
        <w:rPr>
          <w:rFonts w:hint="eastAsia"/>
          <w:color w:val="000000" w:themeColor="text1"/>
        </w:rPr>
        <w:t>最后</w:t>
      </w:r>
      <w:r>
        <w:rPr>
          <w:rFonts w:hint="eastAsia"/>
          <w:color w:val="000000" w:themeColor="text1"/>
        </w:rPr>
        <w:t>需要提出一种</w:t>
      </w:r>
      <w:commentRangeEnd w:id="93"/>
      <w:r w:rsidR="00A7180B">
        <w:rPr>
          <w:rStyle w:val="ac"/>
        </w:rPr>
        <w:commentReference w:id="93"/>
      </w:r>
      <w:r w:rsidR="00CC2370">
        <w:rPr>
          <w:rFonts w:hint="eastAsia"/>
          <w:color w:val="000000" w:themeColor="text1"/>
        </w:rPr>
        <w:t>股价预测算法</w:t>
      </w:r>
      <w:r>
        <w:rPr>
          <w:rFonts w:hint="eastAsia"/>
          <w:color w:val="000000" w:themeColor="text1"/>
        </w:rPr>
        <w:t>，</w:t>
      </w:r>
      <w:r w:rsidR="00B10895">
        <w:rPr>
          <w:rFonts w:hint="eastAsia"/>
          <w:color w:val="000000" w:themeColor="text1"/>
        </w:rPr>
        <w:t>能</w:t>
      </w:r>
      <w:r w:rsidR="00B6202F" w:rsidRPr="009D03D0">
        <w:rPr>
          <w:rFonts w:hint="eastAsia"/>
          <w:color w:val="000000" w:themeColor="text1"/>
        </w:rPr>
        <w:t>简单有效</w:t>
      </w:r>
      <w:r w:rsidR="00CC2370">
        <w:rPr>
          <w:rFonts w:hint="eastAsia"/>
          <w:color w:val="000000" w:themeColor="text1"/>
        </w:rPr>
        <w:t>地</w:t>
      </w:r>
      <w:r w:rsidR="00B6202F" w:rsidRPr="009D03D0">
        <w:rPr>
          <w:rFonts w:hint="eastAsia"/>
          <w:color w:val="000000" w:themeColor="text1"/>
        </w:rPr>
        <w:t>将情感分析结果</w:t>
      </w:r>
      <w:r w:rsidR="00B6202F">
        <w:rPr>
          <w:rFonts w:hint="eastAsia"/>
          <w:color w:val="000000" w:themeColor="text1"/>
        </w:rPr>
        <w:t>反应</w:t>
      </w:r>
      <w:r w:rsidR="00B6202F" w:rsidRPr="009D03D0">
        <w:rPr>
          <w:rFonts w:hint="eastAsia"/>
          <w:color w:val="000000" w:themeColor="text1"/>
        </w:rPr>
        <w:t>到股价的波动</w:t>
      </w:r>
      <w:r w:rsidR="00CC2370">
        <w:rPr>
          <w:rFonts w:hint="eastAsia"/>
          <w:color w:val="000000" w:themeColor="text1"/>
        </w:rPr>
        <w:t>上</w:t>
      </w:r>
      <w:r w:rsidR="003329F8">
        <w:rPr>
          <w:rFonts w:hint="eastAsia"/>
          <w:color w:val="000000" w:themeColor="text1"/>
        </w:rPr>
        <w:t>。</w:t>
      </w:r>
      <w:r>
        <w:rPr>
          <w:rFonts w:hint="eastAsia"/>
          <w:color w:val="000000" w:themeColor="text1"/>
        </w:rPr>
        <w:t>该</w:t>
      </w:r>
      <w:r w:rsidR="003329F8">
        <w:rPr>
          <w:rFonts w:hint="eastAsia"/>
          <w:color w:val="000000" w:themeColor="text1"/>
        </w:rPr>
        <w:t>算法</w:t>
      </w:r>
      <w:r>
        <w:rPr>
          <w:rFonts w:hint="eastAsia"/>
          <w:color w:val="000000" w:themeColor="text1"/>
        </w:rPr>
        <w:t>需</w:t>
      </w:r>
      <w:r w:rsidR="00B6202F">
        <w:rPr>
          <w:rFonts w:hint="eastAsia"/>
          <w:color w:val="000000" w:themeColor="text1"/>
        </w:rPr>
        <w:t>能够</w:t>
      </w:r>
      <w:r w:rsidR="00B6202F" w:rsidRPr="009D03D0">
        <w:rPr>
          <w:rFonts w:hint="eastAsia"/>
          <w:color w:val="000000" w:themeColor="text1"/>
        </w:rPr>
        <w:t>结合相应上市公司财报预设，给定时间窗口内所有相关话题下</w:t>
      </w:r>
      <w:r w:rsidR="00B6202F">
        <w:rPr>
          <w:rFonts w:hint="eastAsia"/>
          <w:color w:val="000000" w:themeColor="text1"/>
        </w:rPr>
        <w:t>社交网络舆论</w:t>
      </w:r>
      <w:r w:rsidR="00B6202F" w:rsidRPr="009D03D0">
        <w:rPr>
          <w:rFonts w:hint="eastAsia"/>
          <w:color w:val="000000" w:themeColor="text1"/>
        </w:rPr>
        <w:t>情感分析的结果，以及股价数据的</w:t>
      </w:r>
      <w:r w:rsidR="00B6202F">
        <w:rPr>
          <w:rFonts w:hint="eastAsia"/>
          <w:color w:val="000000" w:themeColor="text1"/>
        </w:rPr>
        <w:t>历史</w:t>
      </w:r>
      <w:r w:rsidR="00B6202F" w:rsidRPr="009D03D0">
        <w:rPr>
          <w:rFonts w:hint="eastAsia"/>
          <w:color w:val="000000" w:themeColor="text1"/>
        </w:rPr>
        <w:t>波动</w:t>
      </w:r>
      <w:r w:rsidR="00B6202F">
        <w:rPr>
          <w:rFonts w:hint="eastAsia"/>
          <w:color w:val="000000" w:themeColor="text1"/>
        </w:rPr>
        <w:t>，</w:t>
      </w:r>
      <w:r w:rsidR="003329F8">
        <w:rPr>
          <w:rFonts w:hint="eastAsia"/>
          <w:color w:val="000000" w:themeColor="text1"/>
        </w:rPr>
        <w:t>完成</w:t>
      </w:r>
      <w:r w:rsidR="00B6202F" w:rsidRPr="009D03D0">
        <w:rPr>
          <w:rFonts w:hint="eastAsia"/>
          <w:color w:val="000000" w:themeColor="text1"/>
        </w:rPr>
        <w:t>具体</w:t>
      </w:r>
      <w:r w:rsidR="00B6202F">
        <w:rPr>
          <w:rFonts w:hint="eastAsia"/>
          <w:color w:val="000000" w:themeColor="text1"/>
        </w:rPr>
        <w:t>公司</w:t>
      </w:r>
      <w:r w:rsidR="00B6202F" w:rsidRPr="009D03D0">
        <w:rPr>
          <w:rFonts w:hint="eastAsia"/>
          <w:color w:val="000000" w:themeColor="text1"/>
        </w:rPr>
        <w:t>的涨跌预测。</w:t>
      </w:r>
      <w:r w:rsidR="00CC2370">
        <w:rPr>
          <w:rFonts w:hint="eastAsia"/>
          <w:color w:val="000000" w:themeColor="text1"/>
        </w:rPr>
        <w:t>预测结果能反应较短时间尺度下股价可能的波动</w:t>
      </w:r>
      <w:r w:rsidR="004408EA">
        <w:rPr>
          <w:rFonts w:hint="eastAsia"/>
          <w:color w:val="000000" w:themeColor="text1"/>
        </w:rPr>
        <w:t>。</w:t>
      </w:r>
      <w:r w:rsidR="00507A0C">
        <w:rPr>
          <w:rFonts w:hint="eastAsia"/>
          <w:color w:val="000000" w:themeColor="text1"/>
        </w:rPr>
        <w:t>股价的历史</w:t>
      </w:r>
      <w:r w:rsidR="008D0572" w:rsidRPr="009D03D0">
        <w:rPr>
          <w:rFonts w:hint="eastAsia"/>
          <w:color w:val="000000" w:themeColor="text1"/>
        </w:rPr>
        <w:t>数据来源于财经网站以及一些数据</w:t>
      </w:r>
      <w:r w:rsidR="00507A0C">
        <w:rPr>
          <w:rFonts w:hint="eastAsia"/>
          <w:color w:val="000000" w:themeColor="text1"/>
        </w:rPr>
        <w:t>聚合</w:t>
      </w:r>
      <w:r w:rsidR="008D0572" w:rsidRPr="009D03D0">
        <w:rPr>
          <w:rFonts w:hint="eastAsia"/>
          <w:color w:val="000000" w:themeColor="text1"/>
        </w:rPr>
        <w:t>网站的开放</w:t>
      </w:r>
      <w:r w:rsidR="008D0572" w:rsidRPr="009D03D0">
        <w:rPr>
          <w:rFonts w:hint="eastAsia"/>
          <w:color w:val="000000" w:themeColor="text1"/>
        </w:rPr>
        <w:t>API</w:t>
      </w:r>
      <w:r w:rsidR="008D0572" w:rsidRPr="009D03D0">
        <w:rPr>
          <w:rFonts w:hint="eastAsia"/>
          <w:color w:val="000000" w:themeColor="text1"/>
        </w:rPr>
        <w:t>，是公开可查的可</w:t>
      </w:r>
      <w:r w:rsidR="00524D8F">
        <w:rPr>
          <w:rFonts w:hint="eastAsia"/>
          <w:color w:val="000000" w:themeColor="text1"/>
        </w:rPr>
        <w:t>信</w:t>
      </w:r>
      <w:r w:rsidR="008D0572" w:rsidRPr="009D03D0">
        <w:rPr>
          <w:rFonts w:hint="eastAsia"/>
          <w:color w:val="000000" w:themeColor="text1"/>
        </w:rPr>
        <w:t>数据</w:t>
      </w:r>
      <w:r w:rsidR="000C7F4F">
        <w:rPr>
          <w:rFonts w:hint="eastAsia"/>
          <w:color w:val="000000" w:themeColor="text1"/>
        </w:rPr>
        <w:t>。</w:t>
      </w:r>
      <w:r w:rsidR="004460B7">
        <w:rPr>
          <w:rFonts w:hint="eastAsia"/>
          <w:color w:val="000000" w:themeColor="text1"/>
        </w:rPr>
        <w:t>而</w:t>
      </w:r>
      <w:r w:rsidR="00507A0C">
        <w:rPr>
          <w:rFonts w:hint="eastAsia"/>
          <w:color w:val="000000" w:themeColor="text1"/>
        </w:rPr>
        <w:t>在</w:t>
      </w:r>
      <w:r w:rsidR="00CC2370">
        <w:rPr>
          <w:rFonts w:hint="eastAsia"/>
          <w:color w:val="000000" w:themeColor="text1"/>
        </w:rPr>
        <w:t>股价预测</w:t>
      </w:r>
      <w:r w:rsidR="00507A0C">
        <w:rPr>
          <w:rFonts w:hint="eastAsia"/>
          <w:color w:val="000000" w:themeColor="text1"/>
        </w:rPr>
        <w:t>算法评估时，</w:t>
      </w:r>
      <w:r w:rsidR="008D0572" w:rsidRPr="009D03D0">
        <w:rPr>
          <w:rFonts w:hint="eastAsia"/>
          <w:color w:val="000000" w:themeColor="text1"/>
        </w:rPr>
        <w:t>预测结果可以直接与</w:t>
      </w:r>
      <w:r w:rsidR="004460B7">
        <w:rPr>
          <w:rFonts w:hint="eastAsia"/>
          <w:color w:val="000000" w:themeColor="text1"/>
        </w:rPr>
        <w:t>获取到的</w:t>
      </w:r>
      <w:r w:rsidR="008D0572" w:rsidRPr="009D03D0">
        <w:rPr>
          <w:rFonts w:hint="eastAsia"/>
          <w:color w:val="000000" w:themeColor="text1"/>
        </w:rPr>
        <w:t>现实股价进行对比，</w:t>
      </w:r>
      <w:r w:rsidR="00CC2370">
        <w:rPr>
          <w:rFonts w:hint="eastAsia"/>
          <w:color w:val="000000" w:themeColor="text1"/>
        </w:rPr>
        <w:t>并</w:t>
      </w:r>
      <w:r w:rsidR="00694CF7">
        <w:rPr>
          <w:rFonts w:hint="eastAsia"/>
          <w:color w:val="000000" w:themeColor="text1"/>
        </w:rPr>
        <w:t>对</w:t>
      </w:r>
      <w:r w:rsidR="008D0572" w:rsidRPr="009D03D0">
        <w:rPr>
          <w:rFonts w:hint="eastAsia"/>
          <w:color w:val="000000" w:themeColor="text1"/>
        </w:rPr>
        <w:t>预测的准确度、实效性</w:t>
      </w:r>
      <w:r w:rsidR="004460B7">
        <w:rPr>
          <w:rFonts w:hint="eastAsia"/>
          <w:color w:val="000000" w:themeColor="text1"/>
        </w:rPr>
        <w:t>进行分析，并</w:t>
      </w:r>
      <w:r w:rsidR="00694CF7">
        <w:rPr>
          <w:rFonts w:hint="eastAsia"/>
          <w:color w:val="000000" w:themeColor="text1"/>
        </w:rPr>
        <w:t>找</w:t>
      </w:r>
      <w:r w:rsidR="008D0572" w:rsidRPr="009D03D0">
        <w:rPr>
          <w:rFonts w:hint="eastAsia"/>
          <w:color w:val="000000" w:themeColor="text1"/>
        </w:rPr>
        <w:t>到</w:t>
      </w:r>
      <w:r w:rsidR="00CC2370">
        <w:rPr>
          <w:rFonts w:hint="eastAsia"/>
          <w:color w:val="000000" w:themeColor="text1"/>
        </w:rPr>
        <w:t>一种</w:t>
      </w:r>
      <w:r w:rsidR="008D0572" w:rsidRPr="009D03D0">
        <w:rPr>
          <w:rFonts w:hint="eastAsia"/>
          <w:color w:val="000000" w:themeColor="text1"/>
        </w:rPr>
        <w:t>能根据实际股价与预测值的差异对</w:t>
      </w:r>
      <w:r w:rsidR="00FC2CD3" w:rsidRPr="009D03D0">
        <w:rPr>
          <w:rFonts w:hint="eastAsia"/>
          <w:color w:val="000000" w:themeColor="text1"/>
        </w:rPr>
        <w:t>流</w:t>
      </w:r>
      <w:r w:rsidR="008D0572" w:rsidRPr="009D03D0">
        <w:rPr>
          <w:rFonts w:hint="eastAsia"/>
          <w:color w:val="000000" w:themeColor="text1"/>
        </w:rPr>
        <w:t>处理数据</w:t>
      </w:r>
      <w:r w:rsidR="004460B7">
        <w:rPr>
          <w:rFonts w:hint="eastAsia"/>
          <w:color w:val="000000" w:themeColor="text1"/>
        </w:rPr>
        <w:t>粒度</w:t>
      </w:r>
      <w:r w:rsidR="008D0572" w:rsidRPr="009D03D0">
        <w:rPr>
          <w:rFonts w:hint="eastAsia"/>
          <w:color w:val="000000" w:themeColor="text1"/>
        </w:rPr>
        <w:t>、</w:t>
      </w:r>
      <w:r w:rsidR="004460B7">
        <w:rPr>
          <w:rFonts w:hint="eastAsia"/>
          <w:color w:val="000000" w:themeColor="text1"/>
        </w:rPr>
        <w:t>算法</w:t>
      </w:r>
      <w:r w:rsidR="008D0572" w:rsidRPr="009D03D0">
        <w:rPr>
          <w:rFonts w:hint="eastAsia"/>
          <w:color w:val="000000" w:themeColor="text1"/>
        </w:rPr>
        <w:t>模型、</w:t>
      </w:r>
      <w:r w:rsidR="004460B7">
        <w:rPr>
          <w:rFonts w:hint="eastAsia"/>
          <w:color w:val="000000" w:themeColor="text1"/>
        </w:rPr>
        <w:t>算法</w:t>
      </w:r>
      <w:r w:rsidR="008D0572" w:rsidRPr="009D03D0">
        <w:rPr>
          <w:rFonts w:hint="eastAsia"/>
          <w:color w:val="000000" w:themeColor="text1"/>
        </w:rPr>
        <w:t>参数</w:t>
      </w:r>
      <w:r w:rsidR="00694CF7">
        <w:rPr>
          <w:rFonts w:hint="eastAsia"/>
          <w:color w:val="000000" w:themeColor="text1"/>
        </w:rPr>
        <w:t>实时</w:t>
      </w:r>
      <w:r w:rsidR="008D0572" w:rsidRPr="009D03D0">
        <w:rPr>
          <w:rFonts w:hint="eastAsia"/>
          <w:color w:val="000000" w:themeColor="text1"/>
        </w:rPr>
        <w:t>调整的方法</w:t>
      </w:r>
      <w:r w:rsidR="000C7F4F">
        <w:rPr>
          <w:rFonts w:hint="eastAsia"/>
          <w:color w:val="000000" w:themeColor="text1"/>
        </w:rPr>
        <w:t>。</w:t>
      </w:r>
    </w:p>
    <w:p w14:paraId="440A8DC0" w14:textId="0ACB22AD" w:rsidR="008D0572" w:rsidRPr="00B10895" w:rsidRDefault="004E3BB4" w:rsidP="00B10895">
      <w:pPr>
        <w:pStyle w:val="4"/>
        <w:spacing w:beforeLines="50" w:before="163" w:afterLines="50" w:after="163"/>
        <w:ind w:firstLineChars="0" w:firstLine="0"/>
      </w:pPr>
      <w:bookmarkStart w:id="94" w:name="_Toc2274877"/>
      <w:bookmarkStart w:id="95" w:name="_Toc2329519"/>
      <w:bookmarkStart w:id="96" w:name="_Toc3499607"/>
      <w:bookmarkStart w:id="97" w:name="_Toc3575559"/>
      <w:bookmarkStart w:id="98" w:name="_Toc3579227"/>
      <w:r w:rsidRPr="00B10895">
        <w:rPr>
          <w:rFonts w:ascii="Times New Roman" w:eastAsia="黑体" w:hAnsi="Times New Roman"/>
          <w:sz w:val="24"/>
        </w:rPr>
        <w:t xml:space="preserve">1.2.2.3 </w:t>
      </w:r>
      <w:bookmarkEnd w:id="94"/>
      <w:bookmarkEnd w:id="95"/>
      <w:r w:rsidR="00CC2370" w:rsidRPr="00B10895">
        <w:rPr>
          <w:rFonts w:ascii="Times New Roman" w:eastAsia="黑体" w:hAnsi="Times New Roman" w:hint="eastAsia"/>
          <w:sz w:val="24"/>
        </w:rPr>
        <w:t>基于社交网络情感分析的实时流处理系统以及可视化系统</w:t>
      </w:r>
      <w:bookmarkEnd w:id="96"/>
      <w:bookmarkEnd w:id="97"/>
      <w:bookmarkEnd w:id="98"/>
    </w:p>
    <w:p w14:paraId="2699ECEA" w14:textId="58F6EEAF" w:rsidR="005C1BEC" w:rsidRPr="009D03D0" w:rsidRDefault="005C1BEC" w:rsidP="005C1BEC">
      <w:pPr>
        <w:ind w:firstLine="480"/>
        <w:rPr>
          <w:color w:val="000000" w:themeColor="text1"/>
        </w:rPr>
      </w:pPr>
      <w:bookmarkStart w:id="99" w:name="_Toc2274878"/>
      <w:bookmarkStart w:id="100" w:name="_Toc2329301"/>
      <w:r>
        <w:rPr>
          <w:rFonts w:hint="eastAsia"/>
          <w:color w:val="000000" w:themeColor="text1"/>
        </w:rPr>
        <w:t>为了解决海量数据的快速分析需求，</w:t>
      </w:r>
      <w:r w:rsidRPr="009D03D0">
        <w:rPr>
          <w:rFonts w:hint="eastAsia"/>
          <w:color w:val="000000" w:themeColor="text1"/>
        </w:rPr>
        <w:t>本</w:t>
      </w:r>
      <w:r>
        <w:rPr>
          <w:rFonts w:hint="eastAsia"/>
          <w:color w:val="000000" w:themeColor="text1"/>
        </w:rPr>
        <w:t>课题</w:t>
      </w:r>
      <w:r w:rsidRPr="009D03D0">
        <w:rPr>
          <w:rFonts w:hint="eastAsia"/>
          <w:color w:val="000000" w:themeColor="text1"/>
        </w:rPr>
        <w:t>需要设计一套</w:t>
      </w:r>
      <w:r>
        <w:rPr>
          <w:rFonts w:hint="eastAsia"/>
          <w:color w:val="000000" w:themeColor="text1"/>
        </w:rPr>
        <w:t>能够</w:t>
      </w:r>
      <w:r w:rsidRPr="009D03D0">
        <w:rPr>
          <w:rFonts w:hint="eastAsia"/>
          <w:color w:val="000000" w:themeColor="text1"/>
        </w:rPr>
        <w:t>基于大数据的流处理</w:t>
      </w:r>
      <w:r>
        <w:rPr>
          <w:rFonts w:hint="eastAsia"/>
          <w:color w:val="000000" w:themeColor="text1"/>
        </w:rPr>
        <w:t>平台实时</w:t>
      </w:r>
      <w:r w:rsidRPr="009D03D0">
        <w:rPr>
          <w:rFonts w:hint="eastAsia"/>
          <w:color w:val="000000" w:themeColor="text1"/>
        </w:rPr>
        <w:t>股票预测</w:t>
      </w:r>
      <w:r>
        <w:rPr>
          <w:rFonts w:hint="eastAsia"/>
          <w:color w:val="000000" w:themeColor="text1"/>
        </w:rPr>
        <w:t>系统</w:t>
      </w:r>
      <w:r w:rsidRPr="009D03D0">
        <w:rPr>
          <w:rFonts w:hint="eastAsia"/>
          <w:color w:val="000000" w:themeColor="text1"/>
        </w:rPr>
        <w:t>。</w:t>
      </w:r>
      <w:r>
        <w:rPr>
          <w:rFonts w:hint="eastAsia"/>
          <w:color w:val="000000" w:themeColor="text1"/>
        </w:rPr>
        <w:t>股票</w:t>
      </w:r>
      <w:r w:rsidRPr="009D03D0">
        <w:rPr>
          <w:rFonts w:hint="eastAsia"/>
          <w:color w:val="000000" w:themeColor="text1"/>
        </w:rPr>
        <w:t>预测实质目的是为了降低投资</w:t>
      </w:r>
      <w:r>
        <w:rPr>
          <w:rFonts w:hint="eastAsia"/>
          <w:color w:val="000000" w:themeColor="text1"/>
        </w:rPr>
        <w:t>风险</w:t>
      </w:r>
      <w:r w:rsidR="00524D8F">
        <w:rPr>
          <w:rFonts w:hint="eastAsia"/>
          <w:color w:val="000000" w:themeColor="text1"/>
        </w:rPr>
        <w:t>。</w:t>
      </w:r>
      <w:r>
        <w:rPr>
          <w:rFonts w:hint="eastAsia"/>
          <w:color w:val="000000" w:themeColor="text1"/>
        </w:rPr>
        <w:t>根据计算，</w:t>
      </w:r>
      <w:r w:rsidRPr="009D03D0">
        <w:rPr>
          <w:rFonts w:hint="eastAsia"/>
          <w:color w:val="000000" w:themeColor="text1"/>
        </w:rPr>
        <w:t>如果</w:t>
      </w:r>
      <w:r>
        <w:rPr>
          <w:rFonts w:hint="eastAsia"/>
          <w:color w:val="000000" w:themeColor="text1"/>
        </w:rPr>
        <w:t>对某些</w:t>
      </w:r>
      <w:r w:rsidRPr="009D03D0">
        <w:rPr>
          <w:rFonts w:hint="eastAsia"/>
          <w:color w:val="000000" w:themeColor="text1"/>
        </w:rPr>
        <w:t>股票的预测准确率达到</w:t>
      </w:r>
      <w:r w:rsidRPr="009D03D0">
        <w:rPr>
          <w:rFonts w:hint="eastAsia"/>
          <w:color w:val="000000" w:themeColor="text1"/>
        </w:rPr>
        <w:t>60%</w:t>
      </w:r>
      <w:r w:rsidRPr="009D03D0">
        <w:rPr>
          <w:rFonts w:hint="eastAsia"/>
          <w:color w:val="000000" w:themeColor="text1"/>
        </w:rPr>
        <w:t>，投资</w:t>
      </w:r>
      <w:r>
        <w:rPr>
          <w:rFonts w:hint="eastAsia"/>
          <w:color w:val="000000" w:themeColor="text1"/>
        </w:rPr>
        <w:t>这些</w:t>
      </w:r>
      <w:r w:rsidRPr="009D03D0">
        <w:rPr>
          <w:rFonts w:hint="eastAsia"/>
          <w:color w:val="000000" w:themeColor="text1"/>
        </w:rPr>
        <w:t>股票的产生风险便会下降</w:t>
      </w:r>
      <w:r w:rsidRPr="009D03D0">
        <w:rPr>
          <w:rFonts w:hint="eastAsia"/>
          <w:color w:val="000000" w:themeColor="text1"/>
        </w:rPr>
        <w:t>20%</w:t>
      </w:r>
      <w:r w:rsidR="004F715C" w:rsidRPr="00D47462">
        <w:rPr>
          <w:rFonts w:hint="eastAsia"/>
          <w:color w:val="000000" w:themeColor="text1"/>
          <w:vertAlign w:val="superscript"/>
        </w:rPr>
        <w:t>[</w:t>
      </w:r>
      <w:r w:rsidR="004F715C" w:rsidRPr="00D47462">
        <w:rPr>
          <w:color w:val="000000" w:themeColor="text1"/>
          <w:vertAlign w:val="superscript"/>
        </w:rPr>
        <w:t>12]</w:t>
      </w:r>
      <w:r w:rsidRPr="009D03D0">
        <w:rPr>
          <w:rFonts w:hint="eastAsia"/>
          <w:color w:val="000000" w:themeColor="text1"/>
        </w:rPr>
        <w:t>。</w:t>
      </w:r>
      <w:commentRangeStart w:id="101"/>
      <w:r>
        <w:rPr>
          <w:rFonts w:hint="eastAsia"/>
          <w:color w:val="000000" w:themeColor="text1"/>
        </w:rPr>
        <w:t>所以</w:t>
      </w:r>
      <w:r w:rsidRPr="009D03D0">
        <w:rPr>
          <w:rFonts w:hint="eastAsia"/>
          <w:color w:val="000000" w:themeColor="text1"/>
        </w:rPr>
        <w:t>相</w:t>
      </w:r>
      <w:r>
        <w:rPr>
          <w:rFonts w:hint="eastAsia"/>
          <w:color w:val="000000" w:themeColor="text1"/>
        </w:rPr>
        <w:t>对比</w:t>
      </w:r>
      <w:r w:rsidRPr="009D03D0">
        <w:rPr>
          <w:rFonts w:hint="eastAsia"/>
          <w:color w:val="000000" w:themeColor="text1"/>
        </w:rPr>
        <w:t>于</w:t>
      </w:r>
      <w:r>
        <w:rPr>
          <w:rFonts w:hint="eastAsia"/>
          <w:color w:val="000000" w:themeColor="text1"/>
        </w:rPr>
        <w:t>研究</w:t>
      </w:r>
      <w:r w:rsidRPr="009D03D0">
        <w:rPr>
          <w:rFonts w:hint="eastAsia"/>
          <w:color w:val="000000" w:themeColor="text1"/>
        </w:rPr>
        <w:t>传统</w:t>
      </w:r>
      <w:r>
        <w:rPr>
          <w:rFonts w:hint="eastAsia"/>
          <w:color w:val="000000" w:themeColor="text1"/>
        </w:rPr>
        <w:t>情感分析算法时较高准确率的要求</w:t>
      </w:r>
      <w:r w:rsidRPr="009D03D0">
        <w:rPr>
          <w:rFonts w:hint="eastAsia"/>
          <w:color w:val="000000" w:themeColor="text1"/>
        </w:rPr>
        <w:t>，本</w:t>
      </w:r>
      <w:r>
        <w:rPr>
          <w:rFonts w:hint="eastAsia"/>
          <w:color w:val="000000" w:themeColor="text1"/>
        </w:rPr>
        <w:t>论文对</w:t>
      </w:r>
      <w:r w:rsidRPr="009D03D0">
        <w:rPr>
          <w:rFonts w:hint="eastAsia"/>
          <w:color w:val="000000" w:themeColor="text1"/>
        </w:rPr>
        <w:t>算法准确</w:t>
      </w:r>
      <w:r>
        <w:rPr>
          <w:rFonts w:hint="eastAsia"/>
          <w:color w:val="000000" w:themeColor="text1"/>
        </w:rPr>
        <w:t>率</w:t>
      </w:r>
      <w:r w:rsidRPr="009D03D0">
        <w:rPr>
          <w:rFonts w:hint="eastAsia"/>
          <w:color w:val="000000" w:themeColor="text1"/>
        </w:rPr>
        <w:t>要求并不高</w:t>
      </w:r>
      <w:commentRangeEnd w:id="101"/>
      <w:r w:rsidR="00A7180B">
        <w:rPr>
          <w:rStyle w:val="ac"/>
        </w:rPr>
        <w:commentReference w:id="101"/>
      </w:r>
      <w:r w:rsidRPr="009D03D0">
        <w:rPr>
          <w:rFonts w:hint="eastAsia"/>
          <w:color w:val="000000" w:themeColor="text1"/>
        </w:rPr>
        <w:t>。除此之外，由于社交网络每时每刻产生大量的</w:t>
      </w:r>
      <w:r>
        <w:rPr>
          <w:rFonts w:hint="eastAsia"/>
          <w:color w:val="000000" w:themeColor="text1"/>
        </w:rPr>
        <w:t>文本</w:t>
      </w:r>
      <w:r w:rsidRPr="009D03D0">
        <w:rPr>
          <w:rFonts w:hint="eastAsia"/>
          <w:color w:val="000000" w:themeColor="text1"/>
        </w:rPr>
        <w:t>数据，经前期调研的</w:t>
      </w:r>
      <w:r>
        <w:rPr>
          <w:rFonts w:hint="eastAsia"/>
          <w:color w:val="000000" w:themeColor="text1"/>
        </w:rPr>
        <w:t>预计</w:t>
      </w:r>
      <w:r w:rsidRPr="009D03D0">
        <w:rPr>
          <w:rFonts w:hint="eastAsia"/>
          <w:color w:val="000000" w:themeColor="text1"/>
        </w:rPr>
        <w:t>，其</w:t>
      </w:r>
      <w:r>
        <w:rPr>
          <w:rFonts w:hint="eastAsia"/>
          <w:color w:val="000000" w:themeColor="text1"/>
        </w:rPr>
        <w:t>文本数据产生的速度</w:t>
      </w:r>
      <w:r w:rsidRPr="009D03D0">
        <w:rPr>
          <w:rFonts w:hint="eastAsia"/>
          <w:color w:val="000000" w:themeColor="text1"/>
        </w:rPr>
        <w:t>可达</w:t>
      </w:r>
      <w:r w:rsidRPr="009D03D0">
        <w:rPr>
          <w:rFonts w:hint="eastAsia"/>
          <w:color w:val="000000" w:themeColor="text1"/>
        </w:rPr>
        <w:t>100MB/</w:t>
      </w:r>
      <w:commentRangeStart w:id="102"/>
      <w:r w:rsidRPr="009D03D0">
        <w:rPr>
          <w:rFonts w:hint="eastAsia"/>
          <w:color w:val="000000" w:themeColor="text1"/>
        </w:rPr>
        <w:t>min</w:t>
      </w:r>
      <w:commentRangeEnd w:id="102"/>
      <w:r w:rsidR="00A7180B">
        <w:rPr>
          <w:rStyle w:val="ac"/>
        </w:rPr>
        <w:commentReference w:id="102"/>
      </w:r>
      <w:r>
        <w:rPr>
          <w:rFonts w:hint="eastAsia"/>
          <w:color w:val="000000" w:themeColor="text1"/>
        </w:rPr>
        <w:t>。</w:t>
      </w:r>
      <w:commentRangeStart w:id="103"/>
      <w:r w:rsidRPr="009D03D0">
        <w:rPr>
          <w:rFonts w:hint="eastAsia"/>
          <w:color w:val="000000" w:themeColor="text1"/>
        </w:rPr>
        <w:t>传统</w:t>
      </w:r>
      <w:r>
        <w:rPr>
          <w:rFonts w:hint="eastAsia"/>
          <w:color w:val="000000" w:themeColor="text1"/>
        </w:rPr>
        <w:t>情感分析</w:t>
      </w:r>
      <w:r w:rsidRPr="009D03D0">
        <w:rPr>
          <w:rFonts w:hint="eastAsia"/>
          <w:color w:val="000000" w:themeColor="text1"/>
        </w:rPr>
        <w:t>算法难以胜任该数量级数据</w:t>
      </w:r>
      <w:r>
        <w:rPr>
          <w:rFonts w:hint="eastAsia"/>
          <w:color w:val="000000" w:themeColor="text1"/>
        </w:rPr>
        <w:t>的分析工作。有</w:t>
      </w:r>
      <w:r w:rsidRPr="009D03D0">
        <w:rPr>
          <w:rFonts w:hint="eastAsia"/>
          <w:color w:val="000000" w:themeColor="text1"/>
        </w:rPr>
        <w:t>可靠性保证的高</w:t>
      </w:r>
      <w:r>
        <w:rPr>
          <w:rFonts w:hint="eastAsia"/>
          <w:color w:val="000000" w:themeColor="text1"/>
        </w:rPr>
        <w:t>并发</w:t>
      </w:r>
      <w:r w:rsidRPr="009D03D0">
        <w:rPr>
          <w:rFonts w:hint="eastAsia"/>
          <w:color w:val="000000" w:themeColor="text1"/>
        </w:rPr>
        <w:t>流处理平台才能</w:t>
      </w:r>
      <w:r>
        <w:rPr>
          <w:rFonts w:hint="eastAsia"/>
          <w:color w:val="000000" w:themeColor="text1"/>
        </w:rPr>
        <w:t>满足本课题</w:t>
      </w:r>
      <w:r w:rsidRPr="009D03D0">
        <w:rPr>
          <w:rFonts w:hint="eastAsia"/>
          <w:color w:val="000000" w:themeColor="text1"/>
        </w:rPr>
        <w:t>的需求。</w:t>
      </w:r>
      <w:commentRangeEnd w:id="103"/>
      <w:r w:rsidR="00A7180B">
        <w:rPr>
          <w:rStyle w:val="ac"/>
        </w:rPr>
        <w:commentReference w:id="103"/>
      </w:r>
      <w:r>
        <w:rPr>
          <w:rFonts w:hint="eastAsia"/>
          <w:color w:val="000000" w:themeColor="text1"/>
        </w:rPr>
        <w:t>同时由于</w:t>
      </w:r>
      <w:r w:rsidRPr="009D03D0">
        <w:rPr>
          <w:rFonts w:hint="eastAsia"/>
          <w:color w:val="000000" w:themeColor="text1"/>
        </w:rPr>
        <w:t>金融市场变化迅速，</w:t>
      </w:r>
      <w:proofErr w:type="gramStart"/>
      <w:r>
        <w:rPr>
          <w:rFonts w:hint="eastAsia"/>
          <w:color w:val="000000" w:themeColor="text1"/>
        </w:rPr>
        <w:t>且</w:t>
      </w:r>
      <w:r w:rsidRPr="009D03D0">
        <w:rPr>
          <w:rFonts w:hint="eastAsia"/>
          <w:color w:val="000000" w:themeColor="text1"/>
        </w:rPr>
        <w:t>传统</w:t>
      </w:r>
      <w:proofErr w:type="gramEnd"/>
      <w:r w:rsidRPr="009D03D0">
        <w:rPr>
          <w:rFonts w:hint="eastAsia"/>
          <w:color w:val="000000" w:themeColor="text1"/>
        </w:rPr>
        <w:t>的量化交易工具交易速度</w:t>
      </w:r>
      <w:r w:rsidR="004F715C">
        <w:rPr>
          <w:rFonts w:hint="eastAsia"/>
          <w:color w:val="000000" w:themeColor="text1"/>
        </w:rPr>
        <w:t>很快</w:t>
      </w:r>
      <w:r w:rsidRPr="009D03D0">
        <w:rPr>
          <w:rFonts w:hint="eastAsia"/>
          <w:color w:val="000000" w:themeColor="text1"/>
        </w:rPr>
        <w:t>，预测需要</w:t>
      </w:r>
      <w:r>
        <w:rPr>
          <w:rFonts w:hint="eastAsia"/>
          <w:color w:val="000000" w:themeColor="text1"/>
        </w:rPr>
        <w:t>实现较好的实时性。所以本文</w:t>
      </w:r>
      <w:r w:rsidRPr="009D03D0">
        <w:rPr>
          <w:rFonts w:hint="eastAsia"/>
          <w:color w:val="000000" w:themeColor="text1"/>
        </w:rPr>
        <w:t>对于系统的</w:t>
      </w:r>
      <w:r>
        <w:rPr>
          <w:rFonts w:hint="eastAsia"/>
          <w:color w:val="000000" w:themeColor="text1"/>
        </w:rPr>
        <w:t>计算速度</w:t>
      </w:r>
      <w:r w:rsidRPr="009D03D0">
        <w:rPr>
          <w:rFonts w:hint="eastAsia"/>
          <w:color w:val="000000" w:themeColor="text1"/>
        </w:rPr>
        <w:t>有</w:t>
      </w:r>
      <w:r>
        <w:rPr>
          <w:rFonts w:hint="eastAsia"/>
          <w:color w:val="000000" w:themeColor="text1"/>
        </w:rPr>
        <w:t>较高</w:t>
      </w:r>
      <w:r w:rsidRPr="009D03D0">
        <w:rPr>
          <w:rFonts w:hint="eastAsia"/>
          <w:color w:val="000000" w:themeColor="text1"/>
        </w:rPr>
        <w:t>的要求</w:t>
      </w:r>
      <w:r>
        <w:rPr>
          <w:rFonts w:hint="eastAsia"/>
          <w:color w:val="000000" w:themeColor="text1"/>
        </w:rPr>
        <w:t>。最后为了对海量数据的分析结果进行汇总，需要设计一套能够直观展示预测结果的平台。</w:t>
      </w:r>
      <w:r w:rsidRPr="009D03D0">
        <w:rPr>
          <w:rFonts w:hint="eastAsia"/>
          <w:color w:val="000000" w:themeColor="text1"/>
        </w:rPr>
        <w:t>综</w:t>
      </w:r>
      <w:r>
        <w:rPr>
          <w:rFonts w:hint="eastAsia"/>
          <w:color w:val="000000" w:themeColor="text1"/>
        </w:rPr>
        <w:t>上</w:t>
      </w:r>
      <w:r w:rsidRPr="009D03D0">
        <w:rPr>
          <w:rFonts w:hint="eastAsia"/>
          <w:color w:val="000000" w:themeColor="text1"/>
        </w:rPr>
        <w:t>考虑应当采用流处理的系统作为基本的系统框架</w:t>
      </w:r>
      <w:r>
        <w:rPr>
          <w:rFonts w:hint="eastAsia"/>
          <w:color w:val="000000" w:themeColor="text1"/>
        </w:rPr>
        <w:t>，大数据可视化平台作为展示平台</w:t>
      </w:r>
      <w:r w:rsidRPr="009D03D0">
        <w:rPr>
          <w:rFonts w:hint="eastAsia"/>
          <w:color w:val="000000" w:themeColor="text1"/>
        </w:rPr>
        <w:t>。</w:t>
      </w:r>
      <w:r>
        <w:rPr>
          <w:rFonts w:hint="eastAsia"/>
          <w:color w:val="000000" w:themeColor="text1"/>
        </w:rPr>
        <w:t>即本</w:t>
      </w:r>
      <w:r w:rsidR="004F715C">
        <w:rPr>
          <w:rFonts w:hint="eastAsia"/>
          <w:color w:val="000000" w:themeColor="text1"/>
        </w:rPr>
        <w:t>研究</w:t>
      </w:r>
      <w:r>
        <w:rPr>
          <w:rFonts w:hint="eastAsia"/>
          <w:color w:val="000000" w:themeColor="text1"/>
        </w:rPr>
        <w:t>最后需要搭建一套基于社交网络情感分析的股价实时预测系统。</w:t>
      </w:r>
    </w:p>
    <w:p w14:paraId="7A229709" w14:textId="24ED1848" w:rsidR="005C1BEC" w:rsidRPr="009D03D0" w:rsidRDefault="005C1BEC" w:rsidP="005C1BEC">
      <w:pPr>
        <w:ind w:firstLine="480"/>
        <w:rPr>
          <w:color w:val="000000" w:themeColor="text1"/>
        </w:rPr>
      </w:pPr>
      <w:r w:rsidRPr="009D03D0">
        <w:rPr>
          <w:rFonts w:hint="eastAsia"/>
          <w:color w:val="000000" w:themeColor="text1"/>
        </w:rPr>
        <w:t>相对于其他大数据运算平台，</w:t>
      </w:r>
      <w:r>
        <w:rPr>
          <w:rFonts w:hint="eastAsia"/>
          <w:color w:val="000000" w:themeColor="text1"/>
        </w:rPr>
        <w:t>大数据</w:t>
      </w:r>
      <w:r w:rsidRPr="009D03D0">
        <w:rPr>
          <w:rFonts w:hint="eastAsia"/>
          <w:color w:val="000000" w:themeColor="text1"/>
        </w:rPr>
        <w:t>流处理系统最大的特点在于流处理系统</w:t>
      </w:r>
      <w:r>
        <w:rPr>
          <w:rFonts w:hint="eastAsia"/>
          <w:color w:val="000000" w:themeColor="text1"/>
        </w:rPr>
        <w:t>关注</w:t>
      </w:r>
      <w:r w:rsidRPr="009D03D0">
        <w:rPr>
          <w:rFonts w:hint="eastAsia"/>
          <w:color w:val="000000" w:themeColor="text1"/>
        </w:rPr>
        <w:t>整体的业务逻辑，</w:t>
      </w:r>
      <w:r>
        <w:rPr>
          <w:rFonts w:hint="eastAsia"/>
          <w:color w:val="000000" w:themeColor="text1"/>
        </w:rPr>
        <w:t>系统的核心功能</w:t>
      </w:r>
      <w:r w:rsidRPr="009D03D0">
        <w:rPr>
          <w:rFonts w:hint="eastAsia"/>
          <w:color w:val="000000" w:themeColor="text1"/>
        </w:rPr>
        <w:t>是面向业务的。</w:t>
      </w:r>
      <w:r>
        <w:rPr>
          <w:rFonts w:hint="eastAsia"/>
          <w:color w:val="000000" w:themeColor="text1"/>
        </w:rPr>
        <w:t>即</w:t>
      </w:r>
      <w:r w:rsidRPr="009D03D0">
        <w:rPr>
          <w:rFonts w:hint="eastAsia"/>
          <w:color w:val="000000" w:themeColor="text1"/>
        </w:rPr>
        <w:t>在有效的时间内完成流处理的任务是流处理系统的</w:t>
      </w:r>
      <w:r>
        <w:rPr>
          <w:rFonts w:hint="eastAsia"/>
          <w:color w:val="000000" w:themeColor="text1"/>
        </w:rPr>
        <w:t>最</w:t>
      </w:r>
      <w:r w:rsidRPr="009D03D0">
        <w:rPr>
          <w:rFonts w:hint="eastAsia"/>
          <w:color w:val="000000" w:themeColor="text1"/>
        </w:rPr>
        <w:t>主要</w:t>
      </w:r>
      <w:r>
        <w:rPr>
          <w:rFonts w:hint="eastAsia"/>
          <w:color w:val="000000" w:themeColor="text1"/>
        </w:rPr>
        <w:t>的</w:t>
      </w:r>
      <w:r w:rsidRPr="009D03D0">
        <w:rPr>
          <w:rFonts w:hint="eastAsia"/>
          <w:color w:val="000000" w:themeColor="text1"/>
        </w:rPr>
        <w:t>功能。而传统的</w:t>
      </w:r>
      <w:r>
        <w:rPr>
          <w:rFonts w:hint="eastAsia"/>
          <w:color w:val="000000" w:themeColor="text1"/>
        </w:rPr>
        <w:t>机器学习</w:t>
      </w:r>
      <w:r w:rsidRPr="009D03D0">
        <w:rPr>
          <w:rFonts w:hint="eastAsia"/>
          <w:color w:val="000000" w:themeColor="text1"/>
        </w:rPr>
        <w:t>平台</w:t>
      </w:r>
      <w:r>
        <w:rPr>
          <w:rFonts w:hint="eastAsia"/>
          <w:color w:val="000000" w:themeColor="text1"/>
        </w:rPr>
        <w:t>仅关注</w:t>
      </w:r>
      <w:r w:rsidRPr="009D03D0">
        <w:rPr>
          <w:rFonts w:hint="eastAsia"/>
          <w:color w:val="000000" w:themeColor="text1"/>
        </w:rPr>
        <w:t>整体的数据处理质量，是面向算法的</w:t>
      </w:r>
      <w:r>
        <w:rPr>
          <w:rFonts w:hint="eastAsia"/>
          <w:color w:val="000000" w:themeColor="text1"/>
        </w:rPr>
        <w:t>。</w:t>
      </w:r>
      <w:commentRangeStart w:id="104"/>
      <w:r w:rsidRPr="009D03D0">
        <w:rPr>
          <w:rFonts w:hint="eastAsia"/>
          <w:color w:val="000000" w:themeColor="text1"/>
        </w:rPr>
        <w:t>选择合理的算法并且合理地部署到对应的平台上，得到</w:t>
      </w:r>
      <w:r>
        <w:rPr>
          <w:rFonts w:hint="eastAsia"/>
          <w:color w:val="000000" w:themeColor="text1"/>
        </w:rPr>
        <w:t>满足要求</w:t>
      </w:r>
      <w:r w:rsidRPr="009D03D0">
        <w:rPr>
          <w:rFonts w:hint="eastAsia"/>
          <w:color w:val="000000" w:themeColor="text1"/>
        </w:rPr>
        <w:t>的</w:t>
      </w:r>
      <w:r>
        <w:rPr>
          <w:rFonts w:hint="eastAsia"/>
          <w:color w:val="000000" w:themeColor="text1"/>
        </w:rPr>
        <w:t>计算</w:t>
      </w:r>
      <w:r w:rsidRPr="009D03D0">
        <w:rPr>
          <w:rFonts w:hint="eastAsia"/>
          <w:color w:val="000000" w:themeColor="text1"/>
        </w:rPr>
        <w:t>结果，是传统</w:t>
      </w:r>
      <w:r>
        <w:rPr>
          <w:rFonts w:hint="eastAsia"/>
          <w:color w:val="000000" w:themeColor="text1"/>
        </w:rPr>
        <w:t>机器学习</w:t>
      </w:r>
      <w:r w:rsidRPr="009D03D0">
        <w:rPr>
          <w:rFonts w:hint="eastAsia"/>
          <w:color w:val="000000" w:themeColor="text1"/>
        </w:rPr>
        <w:t>平台的主要功能</w:t>
      </w:r>
      <w:r w:rsidRPr="009D03D0">
        <w:rPr>
          <w:rFonts w:hint="eastAsia"/>
          <w:color w:val="000000" w:themeColor="text1"/>
          <w:vertAlign w:val="superscript"/>
        </w:rPr>
        <w:t>[</w:t>
      </w:r>
      <w:r w:rsidRPr="009D03D0">
        <w:rPr>
          <w:color w:val="000000" w:themeColor="text1"/>
          <w:vertAlign w:val="superscript"/>
        </w:rPr>
        <w:t>1</w:t>
      </w:r>
      <w:r>
        <w:rPr>
          <w:color w:val="000000" w:themeColor="text1"/>
          <w:vertAlign w:val="superscript"/>
        </w:rPr>
        <w:t>3</w:t>
      </w:r>
      <w:r w:rsidRPr="009D03D0">
        <w:rPr>
          <w:color w:val="000000" w:themeColor="text1"/>
          <w:vertAlign w:val="superscript"/>
        </w:rPr>
        <w:t>]</w:t>
      </w:r>
      <w:commentRangeEnd w:id="104"/>
      <w:r w:rsidR="00A7180B">
        <w:rPr>
          <w:rStyle w:val="ac"/>
        </w:rPr>
        <w:commentReference w:id="104"/>
      </w:r>
      <w:r w:rsidRPr="009D03D0">
        <w:rPr>
          <w:rFonts w:hint="eastAsia"/>
          <w:color w:val="000000" w:themeColor="text1"/>
        </w:rPr>
        <w:t>。</w:t>
      </w:r>
      <w:r>
        <w:rPr>
          <w:rFonts w:hint="eastAsia"/>
          <w:color w:val="000000" w:themeColor="text1"/>
        </w:rPr>
        <w:t>除此之外</w:t>
      </w:r>
      <w:r w:rsidRPr="009D03D0">
        <w:rPr>
          <w:rFonts w:hint="eastAsia"/>
          <w:color w:val="000000" w:themeColor="text1"/>
        </w:rPr>
        <w:t>，流处理</w:t>
      </w:r>
      <w:r>
        <w:rPr>
          <w:rFonts w:hint="eastAsia"/>
          <w:color w:val="000000" w:themeColor="text1"/>
        </w:rPr>
        <w:t>系统</w:t>
      </w:r>
      <w:r w:rsidRPr="009D03D0">
        <w:rPr>
          <w:rFonts w:hint="eastAsia"/>
          <w:color w:val="000000" w:themeColor="text1"/>
        </w:rPr>
        <w:t>还需要</w:t>
      </w:r>
      <w:r>
        <w:rPr>
          <w:rFonts w:hint="eastAsia"/>
          <w:color w:val="000000" w:themeColor="text1"/>
        </w:rPr>
        <w:t>满足</w:t>
      </w:r>
      <w:r w:rsidRPr="009D03D0">
        <w:rPr>
          <w:rFonts w:hint="eastAsia"/>
          <w:color w:val="000000" w:themeColor="text1"/>
        </w:rPr>
        <w:t>可靠性高</w:t>
      </w:r>
      <w:r>
        <w:rPr>
          <w:rFonts w:hint="eastAsia"/>
          <w:color w:val="000000" w:themeColor="text1"/>
        </w:rPr>
        <w:t>的要求</w:t>
      </w:r>
      <w:r w:rsidRPr="009D03D0">
        <w:rPr>
          <w:rFonts w:hint="eastAsia"/>
          <w:color w:val="000000" w:themeColor="text1"/>
        </w:rPr>
        <w:t>，传统处理方式如果发生宕机</w:t>
      </w:r>
      <w:r>
        <w:rPr>
          <w:rFonts w:hint="eastAsia"/>
          <w:color w:val="000000" w:themeColor="text1"/>
        </w:rPr>
        <w:t>事故</w:t>
      </w:r>
      <w:r w:rsidRPr="009D03D0">
        <w:rPr>
          <w:rFonts w:hint="eastAsia"/>
          <w:color w:val="000000" w:themeColor="text1"/>
        </w:rPr>
        <w:t>，重新启动运算即可</w:t>
      </w:r>
      <w:r>
        <w:rPr>
          <w:rFonts w:hint="eastAsia"/>
          <w:color w:val="000000" w:themeColor="text1"/>
        </w:rPr>
        <w:t>。而</w:t>
      </w:r>
      <w:r w:rsidRPr="009D03D0">
        <w:rPr>
          <w:rFonts w:hint="eastAsia"/>
          <w:color w:val="000000" w:themeColor="text1"/>
        </w:rPr>
        <w:t>对于流处理</w:t>
      </w:r>
      <w:r>
        <w:rPr>
          <w:rFonts w:hint="eastAsia"/>
          <w:color w:val="000000" w:themeColor="text1"/>
        </w:rPr>
        <w:t>系统而言，业务的无限可用</w:t>
      </w:r>
      <w:r w:rsidRPr="009D03D0">
        <w:rPr>
          <w:rFonts w:hint="eastAsia"/>
          <w:color w:val="000000" w:themeColor="text1"/>
        </w:rPr>
        <w:t>是</w:t>
      </w:r>
      <w:r>
        <w:rPr>
          <w:rFonts w:hint="eastAsia"/>
          <w:color w:val="000000" w:themeColor="text1"/>
        </w:rPr>
        <w:t>系统</w:t>
      </w:r>
      <w:r w:rsidRPr="009D03D0">
        <w:rPr>
          <w:rFonts w:hint="eastAsia"/>
          <w:color w:val="000000" w:themeColor="text1"/>
        </w:rPr>
        <w:t>稳定性</w:t>
      </w:r>
      <w:r>
        <w:rPr>
          <w:rFonts w:hint="eastAsia"/>
          <w:color w:val="000000" w:themeColor="text1"/>
        </w:rPr>
        <w:t>所追求的最高目标</w:t>
      </w:r>
      <w:r w:rsidRPr="009D03D0">
        <w:rPr>
          <w:rFonts w:hint="eastAsia"/>
          <w:color w:val="000000" w:themeColor="text1"/>
        </w:rPr>
        <w:t>。</w:t>
      </w:r>
      <w:r>
        <w:rPr>
          <w:rFonts w:hint="eastAsia"/>
          <w:color w:val="000000" w:themeColor="text1"/>
        </w:rPr>
        <w:t>此要求往往需</w:t>
      </w:r>
      <w:r w:rsidRPr="009D03D0">
        <w:rPr>
          <w:rFonts w:hint="eastAsia"/>
          <w:color w:val="000000" w:themeColor="text1"/>
        </w:rPr>
        <w:t>流处理平台</w:t>
      </w:r>
      <w:r>
        <w:rPr>
          <w:rFonts w:hint="eastAsia"/>
          <w:color w:val="000000" w:themeColor="text1"/>
        </w:rPr>
        <w:t>支持</w:t>
      </w:r>
      <w:r w:rsidRPr="009D03D0">
        <w:rPr>
          <w:rFonts w:hint="eastAsia"/>
          <w:color w:val="000000" w:themeColor="text1"/>
        </w:rPr>
        <w:t>分布式</w:t>
      </w:r>
      <w:r>
        <w:rPr>
          <w:rFonts w:hint="eastAsia"/>
          <w:color w:val="000000" w:themeColor="text1"/>
        </w:rPr>
        <w:t>部署能力</w:t>
      </w:r>
      <w:r w:rsidRPr="009D03D0">
        <w:rPr>
          <w:rFonts w:hint="eastAsia"/>
          <w:color w:val="000000" w:themeColor="text1"/>
        </w:rPr>
        <w:t>以及</w:t>
      </w:r>
      <w:r>
        <w:rPr>
          <w:rFonts w:hint="eastAsia"/>
          <w:color w:val="000000" w:themeColor="text1"/>
        </w:rPr>
        <w:t>支持容灾性设计保障</w:t>
      </w:r>
      <w:r w:rsidRPr="009D03D0">
        <w:rPr>
          <w:rFonts w:hint="eastAsia"/>
          <w:color w:val="000000" w:themeColor="text1"/>
        </w:rPr>
        <w:t>。除此之外，传统</w:t>
      </w:r>
      <w:r>
        <w:rPr>
          <w:rFonts w:hint="eastAsia"/>
          <w:color w:val="000000" w:themeColor="text1"/>
        </w:rPr>
        <w:t>机器学习</w:t>
      </w:r>
      <w:r w:rsidRPr="009D03D0">
        <w:rPr>
          <w:rFonts w:hint="eastAsia"/>
          <w:color w:val="000000" w:themeColor="text1"/>
        </w:rPr>
        <w:t>平台往往有训练集的概念，需要利用大量的训练数据对模型进行优化，流处理平台的算法在部署之后不再存在训练集的概念，其模型在下一次调整参数之前会相对固定</w:t>
      </w:r>
      <w:r>
        <w:rPr>
          <w:rFonts w:hint="eastAsia"/>
          <w:color w:val="000000" w:themeColor="text1"/>
        </w:rPr>
        <w:t>，选择较稳定的模型进行部署会有一定难度。流处理平台或者</w:t>
      </w:r>
      <w:r w:rsidRPr="009D03D0">
        <w:rPr>
          <w:rFonts w:hint="eastAsia"/>
          <w:color w:val="000000" w:themeColor="text1"/>
        </w:rPr>
        <w:t>是基于增量算法的模型，即系统下一时刻的状态仅</w:t>
      </w:r>
      <w:r>
        <w:rPr>
          <w:rFonts w:hint="eastAsia"/>
          <w:color w:val="000000" w:themeColor="text1"/>
        </w:rPr>
        <w:t>与</w:t>
      </w:r>
      <w:r w:rsidRPr="009D03D0">
        <w:rPr>
          <w:rFonts w:hint="eastAsia"/>
          <w:color w:val="000000" w:themeColor="text1"/>
        </w:rPr>
        <w:t>当前有限的历史状态</w:t>
      </w:r>
      <w:r>
        <w:rPr>
          <w:rFonts w:hint="eastAsia"/>
          <w:color w:val="000000" w:themeColor="text1"/>
        </w:rPr>
        <w:t>和当前新到来的数据</w:t>
      </w:r>
      <w:r w:rsidRPr="009D03D0">
        <w:rPr>
          <w:rFonts w:hint="eastAsia"/>
          <w:color w:val="000000" w:themeColor="text1"/>
        </w:rPr>
        <w:t>有关</w:t>
      </w:r>
      <w:r>
        <w:rPr>
          <w:rFonts w:hint="eastAsia"/>
          <w:color w:val="000000" w:themeColor="text1"/>
        </w:rPr>
        <w:t>，平衡历史数据与新到来的数据的工作存在一定难度。最后，</w:t>
      </w:r>
      <w:r w:rsidRPr="009D03D0">
        <w:rPr>
          <w:rFonts w:hint="eastAsia"/>
          <w:color w:val="000000" w:themeColor="text1"/>
        </w:rPr>
        <w:t>流处理</w:t>
      </w:r>
      <w:r>
        <w:rPr>
          <w:rFonts w:hint="eastAsia"/>
          <w:color w:val="000000" w:themeColor="text1"/>
        </w:rPr>
        <w:t>平台</w:t>
      </w:r>
      <w:r w:rsidRPr="009D03D0">
        <w:rPr>
          <w:rFonts w:hint="eastAsia"/>
          <w:color w:val="000000" w:themeColor="text1"/>
        </w:rPr>
        <w:t>往往还</w:t>
      </w:r>
      <w:r>
        <w:rPr>
          <w:rFonts w:hint="eastAsia"/>
          <w:color w:val="000000" w:themeColor="text1"/>
        </w:rPr>
        <w:t>要解决</w:t>
      </w:r>
      <w:r w:rsidRPr="009D03D0">
        <w:rPr>
          <w:rFonts w:hint="eastAsia"/>
          <w:color w:val="000000" w:themeColor="text1"/>
        </w:rPr>
        <w:t>高</w:t>
      </w:r>
      <w:r>
        <w:rPr>
          <w:rFonts w:hint="eastAsia"/>
          <w:color w:val="000000" w:themeColor="text1"/>
        </w:rPr>
        <w:t>吞吐、高并发、</w:t>
      </w:r>
      <w:r w:rsidRPr="009D03D0">
        <w:rPr>
          <w:rFonts w:hint="eastAsia"/>
          <w:color w:val="000000" w:themeColor="text1"/>
        </w:rPr>
        <w:t>高负载的</w:t>
      </w:r>
      <w:r>
        <w:rPr>
          <w:rFonts w:hint="eastAsia"/>
          <w:color w:val="000000" w:themeColor="text1"/>
        </w:rPr>
        <w:t>需求</w:t>
      </w:r>
      <w:r w:rsidRPr="009D03D0">
        <w:rPr>
          <w:rFonts w:hint="eastAsia"/>
          <w:color w:val="000000" w:themeColor="text1"/>
        </w:rPr>
        <w:t>，除了</w:t>
      </w:r>
      <w:r>
        <w:rPr>
          <w:rFonts w:hint="eastAsia"/>
          <w:color w:val="000000" w:themeColor="text1"/>
        </w:rPr>
        <w:t>对</w:t>
      </w:r>
      <w:r w:rsidRPr="009D03D0">
        <w:rPr>
          <w:rFonts w:hint="eastAsia"/>
          <w:color w:val="000000" w:themeColor="text1"/>
        </w:rPr>
        <w:t>硬件</w:t>
      </w:r>
      <w:r>
        <w:rPr>
          <w:rFonts w:hint="eastAsia"/>
          <w:color w:val="000000" w:themeColor="text1"/>
        </w:rPr>
        <w:t>性能提出挑战</w:t>
      </w:r>
      <w:r w:rsidRPr="009D03D0">
        <w:rPr>
          <w:rFonts w:hint="eastAsia"/>
          <w:color w:val="000000" w:themeColor="text1"/>
        </w:rPr>
        <w:t>之外，也对数据预处理</w:t>
      </w:r>
      <w:r>
        <w:rPr>
          <w:rFonts w:hint="eastAsia"/>
          <w:color w:val="000000" w:themeColor="text1"/>
        </w:rPr>
        <w:t>方法</w:t>
      </w:r>
      <w:r w:rsidR="004F715C">
        <w:rPr>
          <w:rFonts w:hint="eastAsia"/>
          <w:color w:val="000000" w:themeColor="text1"/>
        </w:rPr>
        <w:t>的</w:t>
      </w:r>
      <w:r>
        <w:rPr>
          <w:rFonts w:hint="eastAsia"/>
          <w:color w:val="000000" w:themeColor="text1"/>
        </w:rPr>
        <w:t>性能</w:t>
      </w:r>
      <w:r w:rsidRPr="009D03D0">
        <w:rPr>
          <w:rFonts w:hint="eastAsia"/>
          <w:color w:val="000000" w:themeColor="text1"/>
        </w:rPr>
        <w:t>和核心业务逻辑提出了</w:t>
      </w:r>
      <w:r>
        <w:rPr>
          <w:rFonts w:hint="eastAsia"/>
          <w:color w:val="000000" w:themeColor="text1"/>
        </w:rPr>
        <w:t>挑战</w:t>
      </w:r>
      <w:r w:rsidRPr="009D03D0">
        <w:rPr>
          <w:rFonts w:hint="eastAsia"/>
          <w:color w:val="000000" w:themeColor="text1"/>
        </w:rPr>
        <w:t>。</w:t>
      </w:r>
    </w:p>
    <w:p w14:paraId="419CF995" w14:textId="67DDE299" w:rsidR="004839BD" w:rsidRPr="004408EA" w:rsidRDefault="004839BD" w:rsidP="004408EA">
      <w:pPr>
        <w:pStyle w:val="2"/>
        <w:spacing w:before="326" w:after="326"/>
      </w:pPr>
      <w:bookmarkStart w:id="105" w:name="_Toc3724917"/>
      <w:r w:rsidRPr="004408EA">
        <w:lastRenderedPageBreak/>
        <w:t>1</w:t>
      </w:r>
      <w:r w:rsidRPr="004408EA">
        <w:rPr>
          <w:rFonts w:hint="eastAsia"/>
        </w:rPr>
        <w:t>.</w:t>
      </w:r>
      <w:r w:rsidRPr="004408EA">
        <w:t xml:space="preserve">3 </w:t>
      </w:r>
      <w:r w:rsidRPr="004408EA">
        <w:rPr>
          <w:rFonts w:hint="eastAsia"/>
        </w:rPr>
        <w:t>论文的组织架构</w:t>
      </w:r>
      <w:bookmarkEnd w:id="99"/>
      <w:bookmarkEnd w:id="100"/>
      <w:bookmarkEnd w:id="105"/>
    </w:p>
    <w:p w14:paraId="49EC868E" w14:textId="6405027B" w:rsidR="0047285A" w:rsidRPr="009D03D0" w:rsidRDefault="0047285A" w:rsidP="00A07296">
      <w:pPr>
        <w:ind w:firstLine="480"/>
        <w:rPr>
          <w:color w:val="000000" w:themeColor="text1"/>
        </w:rPr>
      </w:pPr>
      <w:r w:rsidRPr="009D03D0">
        <w:rPr>
          <w:rFonts w:hint="eastAsia"/>
          <w:color w:val="000000" w:themeColor="text1"/>
        </w:rPr>
        <w:t>论文</w:t>
      </w:r>
      <w:r w:rsidR="009F3D23" w:rsidRPr="009D03D0">
        <w:rPr>
          <w:rFonts w:hint="eastAsia"/>
          <w:color w:val="000000" w:themeColor="text1"/>
        </w:rPr>
        <w:t>主要由</w:t>
      </w:r>
      <w:r w:rsidR="0004770F" w:rsidRPr="009D03D0">
        <w:rPr>
          <w:rFonts w:hint="eastAsia"/>
          <w:color w:val="000000" w:themeColor="text1"/>
        </w:rPr>
        <w:t>以下</w:t>
      </w:r>
      <w:r w:rsidR="009F3D23" w:rsidRPr="009D03D0">
        <w:rPr>
          <w:rFonts w:hint="eastAsia"/>
          <w:color w:val="000000" w:themeColor="text1"/>
        </w:rPr>
        <w:t>九章构成</w:t>
      </w:r>
      <w:r w:rsidR="0004770F" w:rsidRPr="009D03D0">
        <w:rPr>
          <w:rFonts w:hint="eastAsia"/>
          <w:color w:val="000000" w:themeColor="text1"/>
        </w:rPr>
        <w:t>。</w:t>
      </w:r>
    </w:p>
    <w:p w14:paraId="6C9060D0" w14:textId="0407B3F1" w:rsidR="0047285A" w:rsidRPr="009D03D0" w:rsidRDefault="0047285A" w:rsidP="00A07296">
      <w:pPr>
        <w:ind w:firstLine="480"/>
        <w:rPr>
          <w:color w:val="000000" w:themeColor="text1"/>
        </w:rPr>
      </w:pPr>
      <w:r w:rsidRPr="009D03D0">
        <w:rPr>
          <w:rFonts w:hint="eastAsia"/>
          <w:color w:val="000000" w:themeColor="text1"/>
        </w:rPr>
        <w:t>第一章</w:t>
      </w:r>
      <w:r w:rsidR="00437B83" w:rsidRPr="009D03D0">
        <w:rPr>
          <w:rFonts w:hint="eastAsia"/>
          <w:color w:val="000000" w:themeColor="text1"/>
        </w:rPr>
        <w:t>，</w:t>
      </w:r>
      <w:r w:rsidR="006F3D3B" w:rsidRPr="009D03D0">
        <w:rPr>
          <w:rFonts w:hint="eastAsia"/>
          <w:color w:val="000000" w:themeColor="text1"/>
        </w:rPr>
        <w:t>绪论</w:t>
      </w:r>
      <w:r w:rsidR="00437B83" w:rsidRPr="009D03D0">
        <w:rPr>
          <w:rFonts w:hint="eastAsia"/>
          <w:color w:val="000000" w:themeColor="text1"/>
        </w:rPr>
        <w:t>。本章</w:t>
      </w:r>
      <w:r w:rsidRPr="009D03D0">
        <w:rPr>
          <w:rFonts w:hint="eastAsia"/>
          <w:color w:val="000000" w:themeColor="text1"/>
        </w:rPr>
        <w:t>主要阐述</w:t>
      </w:r>
      <w:r w:rsidR="009B3502">
        <w:rPr>
          <w:rFonts w:hint="eastAsia"/>
          <w:color w:val="000000" w:themeColor="text1"/>
        </w:rPr>
        <w:t>本文</w:t>
      </w:r>
      <w:r w:rsidR="000D2A7A">
        <w:rPr>
          <w:rFonts w:hint="eastAsia"/>
          <w:color w:val="000000" w:themeColor="text1"/>
        </w:rPr>
        <w:t>的研究背景、研究</w:t>
      </w:r>
      <w:r w:rsidRPr="009D03D0">
        <w:rPr>
          <w:rFonts w:hint="eastAsia"/>
          <w:color w:val="000000" w:themeColor="text1"/>
        </w:rPr>
        <w:t>目标</w:t>
      </w:r>
      <w:r w:rsidR="000D2A7A">
        <w:rPr>
          <w:rFonts w:hint="eastAsia"/>
          <w:color w:val="000000" w:themeColor="text1"/>
        </w:rPr>
        <w:t>、研究内容等</w:t>
      </w:r>
      <w:r w:rsidR="009F3D23" w:rsidRPr="009D03D0">
        <w:rPr>
          <w:rFonts w:hint="eastAsia"/>
          <w:color w:val="000000" w:themeColor="text1"/>
        </w:rPr>
        <w:t>；</w:t>
      </w:r>
    </w:p>
    <w:p w14:paraId="4263FB24" w14:textId="164C1D37" w:rsidR="0047285A" w:rsidRPr="009D03D0" w:rsidRDefault="00EC1AF6" w:rsidP="00A07296">
      <w:pPr>
        <w:ind w:firstLine="480"/>
        <w:rPr>
          <w:color w:val="000000" w:themeColor="text1"/>
        </w:rPr>
      </w:pPr>
      <w:r w:rsidRPr="009D03D0">
        <w:rPr>
          <w:rFonts w:hint="eastAsia"/>
          <w:color w:val="000000" w:themeColor="text1"/>
        </w:rPr>
        <w:t>第二章</w:t>
      </w:r>
      <w:r w:rsidR="00437B83" w:rsidRPr="009D03D0">
        <w:rPr>
          <w:rFonts w:hint="eastAsia"/>
          <w:color w:val="000000" w:themeColor="text1"/>
        </w:rPr>
        <w:t>，</w:t>
      </w:r>
      <w:r w:rsidR="006F3D3B" w:rsidRPr="009D03D0">
        <w:rPr>
          <w:rFonts w:hint="eastAsia"/>
          <w:color w:val="000000" w:themeColor="text1"/>
        </w:rPr>
        <w:t>相关理论</w:t>
      </w:r>
      <w:r w:rsidR="004408EA">
        <w:rPr>
          <w:rFonts w:hint="eastAsia"/>
          <w:color w:val="000000" w:themeColor="text1"/>
        </w:rPr>
        <w:t>以及技术</w:t>
      </w:r>
      <w:r w:rsidR="00437B83" w:rsidRPr="009D03D0">
        <w:rPr>
          <w:rFonts w:hint="eastAsia"/>
          <w:color w:val="000000" w:themeColor="text1"/>
        </w:rPr>
        <w:t>。本章</w:t>
      </w:r>
      <w:r w:rsidRPr="009D03D0">
        <w:rPr>
          <w:rFonts w:hint="eastAsia"/>
          <w:color w:val="000000" w:themeColor="text1"/>
        </w:rPr>
        <w:t>阐述相关技术以及涉及到的理论，包括工程可能用到的技术</w:t>
      </w:r>
      <w:r w:rsidR="0047285A" w:rsidRPr="009D03D0">
        <w:rPr>
          <w:rFonts w:hint="eastAsia"/>
          <w:color w:val="000000" w:themeColor="text1"/>
        </w:rPr>
        <w:t>以及平台</w:t>
      </w:r>
      <w:r w:rsidRPr="009D03D0">
        <w:rPr>
          <w:rFonts w:hint="eastAsia"/>
          <w:color w:val="000000" w:themeColor="text1"/>
        </w:rPr>
        <w:t>，以及可能涉及到的算法</w:t>
      </w:r>
      <w:r w:rsidR="009F3D23" w:rsidRPr="009D03D0">
        <w:rPr>
          <w:rFonts w:hint="eastAsia"/>
          <w:color w:val="000000" w:themeColor="text1"/>
        </w:rPr>
        <w:t>；</w:t>
      </w:r>
    </w:p>
    <w:p w14:paraId="07EB3840" w14:textId="5AA99163" w:rsidR="0047285A" w:rsidRPr="009D03D0" w:rsidRDefault="0047285A" w:rsidP="00A07296">
      <w:pPr>
        <w:ind w:firstLine="480"/>
        <w:rPr>
          <w:color w:val="000000" w:themeColor="text1"/>
        </w:rPr>
      </w:pPr>
      <w:r w:rsidRPr="009D03D0">
        <w:rPr>
          <w:rFonts w:hint="eastAsia"/>
          <w:color w:val="000000" w:themeColor="text1"/>
        </w:rPr>
        <w:t>第三章</w:t>
      </w:r>
      <w:r w:rsidR="006F3D3B" w:rsidRPr="009D03D0">
        <w:rPr>
          <w:rFonts w:hint="eastAsia"/>
          <w:color w:val="000000" w:themeColor="text1"/>
        </w:rPr>
        <w:t>，</w:t>
      </w:r>
      <w:r w:rsidR="000D2A7A" w:rsidRPr="000D2A7A">
        <w:rPr>
          <w:color w:val="000000" w:themeColor="text1"/>
        </w:rPr>
        <w:t>系统的需求分析</w:t>
      </w:r>
      <w:r w:rsidR="006F3D3B" w:rsidRPr="009D03D0">
        <w:rPr>
          <w:rFonts w:hint="eastAsia"/>
          <w:color w:val="000000" w:themeColor="text1"/>
        </w:rPr>
        <w:t>。本章</w:t>
      </w:r>
      <w:r w:rsidRPr="009D03D0">
        <w:rPr>
          <w:rFonts w:hint="eastAsia"/>
          <w:color w:val="000000" w:themeColor="text1"/>
        </w:rPr>
        <w:t>阐述相关系统的需求，</w:t>
      </w:r>
      <w:r w:rsidR="000D2A7A">
        <w:rPr>
          <w:rFonts w:hint="eastAsia"/>
          <w:color w:val="000000" w:themeColor="text1"/>
        </w:rPr>
        <w:t>包括数据需求、业务功能需求、系统功能需求、性能容量需求、接口需求等</w:t>
      </w:r>
      <w:r w:rsidR="009F3D23" w:rsidRPr="009D03D0">
        <w:rPr>
          <w:rFonts w:hint="eastAsia"/>
          <w:color w:val="000000" w:themeColor="text1"/>
        </w:rPr>
        <w:t>；</w:t>
      </w:r>
    </w:p>
    <w:p w14:paraId="1F4B6A1A" w14:textId="41244A09" w:rsidR="0047285A" w:rsidRPr="009D03D0" w:rsidRDefault="0047285A" w:rsidP="00A07296">
      <w:pPr>
        <w:ind w:firstLine="480"/>
        <w:rPr>
          <w:color w:val="000000" w:themeColor="text1"/>
        </w:rPr>
      </w:pPr>
      <w:r w:rsidRPr="009D03D0">
        <w:rPr>
          <w:rFonts w:hint="eastAsia"/>
          <w:color w:val="000000" w:themeColor="text1"/>
        </w:rPr>
        <w:t>第四章</w:t>
      </w:r>
      <w:r w:rsidR="006F3D3B" w:rsidRPr="009D03D0">
        <w:rPr>
          <w:rFonts w:hint="eastAsia"/>
          <w:color w:val="000000" w:themeColor="text1"/>
        </w:rPr>
        <w:t>，</w:t>
      </w:r>
      <w:r w:rsidR="000D2A7A" w:rsidRPr="000D2A7A">
        <w:rPr>
          <w:color w:val="000000" w:themeColor="text1"/>
        </w:rPr>
        <w:t>基于流处理平台的股价预测系统的设计</w:t>
      </w:r>
      <w:r w:rsidR="006F3D3B" w:rsidRPr="009D03D0">
        <w:rPr>
          <w:rFonts w:hint="eastAsia"/>
          <w:color w:val="000000" w:themeColor="text1"/>
        </w:rPr>
        <w:t>。本章</w:t>
      </w:r>
      <w:r w:rsidRPr="009D03D0">
        <w:rPr>
          <w:rFonts w:hint="eastAsia"/>
          <w:color w:val="000000" w:themeColor="text1"/>
        </w:rPr>
        <w:t>阐述相关系统的设计，主要体现在技术方案等</w:t>
      </w:r>
      <w:r w:rsidR="009F3D23" w:rsidRPr="009D03D0">
        <w:rPr>
          <w:rFonts w:hint="eastAsia"/>
          <w:color w:val="000000" w:themeColor="text1"/>
        </w:rPr>
        <w:t>；</w:t>
      </w:r>
    </w:p>
    <w:p w14:paraId="43B94715" w14:textId="1A5AE826" w:rsidR="0047285A" w:rsidRPr="009D03D0" w:rsidRDefault="0047285A" w:rsidP="00A07296">
      <w:pPr>
        <w:ind w:firstLine="480"/>
        <w:rPr>
          <w:color w:val="000000" w:themeColor="text1"/>
        </w:rPr>
      </w:pPr>
      <w:r w:rsidRPr="009D03D0">
        <w:rPr>
          <w:rFonts w:hint="eastAsia"/>
          <w:color w:val="000000" w:themeColor="text1"/>
        </w:rPr>
        <w:t>第五章</w:t>
      </w:r>
      <w:r w:rsidR="006F3D3B" w:rsidRPr="009D03D0">
        <w:rPr>
          <w:rFonts w:hint="eastAsia"/>
          <w:color w:val="000000" w:themeColor="text1"/>
        </w:rPr>
        <w:t>，</w:t>
      </w:r>
      <w:r w:rsidR="001244EA" w:rsidRPr="001244EA">
        <w:rPr>
          <w:color w:val="000000" w:themeColor="text1"/>
        </w:rPr>
        <w:t>社交网络在线情感分析以及股价预测的算法设计</w:t>
      </w:r>
      <w:r w:rsidR="006F3D3B" w:rsidRPr="009D03D0">
        <w:rPr>
          <w:rFonts w:hint="eastAsia"/>
          <w:color w:val="000000" w:themeColor="text1"/>
        </w:rPr>
        <w:t>。本章</w:t>
      </w:r>
      <w:r w:rsidR="009F3D23" w:rsidRPr="009D03D0">
        <w:rPr>
          <w:rFonts w:hint="eastAsia"/>
          <w:color w:val="000000" w:themeColor="text1"/>
        </w:rPr>
        <w:t>阐述相关算法的设计，包括前人已有的方便部署的算法以及</w:t>
      </w:r>
      <w:r w:rsidR="009B3502">
        <w:rPr>
          <w:rFonts w:hint="eastAsia"/>
          <w:color w:val="000000" w:themeColor="text1"/>
        </w:rPr>
        <w:t>本文</w:t>
      </w:r>
      <w:r w:rsidR="009F3D23" w:rsidRPr="009D03D0">
        <w:rPr>
          <w:rFonts w:hint="eastAsia"/>
          <w:color w:val="000000" w:themeColor="text1"/>
        </w:rPr>
        <w:t>提出的新的算法设计；</w:t>
      </w:r>
    </w:p>
    <w:p w14:paraId="68B264F8" w14:textId="0DE4B9D6" w:rsidR="009F3D23" w:rsidRPr="009D03D0" w:rsidRDefault="009F3D23" w:rsidP="00A07296">
      <w:pPr>
        <w:ind w:firstLine="480"/>
        <w:rPr>
          <w:color w:val="000000" w:themeColor="text1"/>
        </w:rPr>
      </w:pPr>
      <w:r w:rsidRPr="009D03D0">
        <w:rPr>
          <w:rFonts w:hint="eastAsia"/>
          <w:color w:val="000000" w:themeColor="text1"/>
        </w:rPr>
        <w:t>第六章</w:t>
      </w:r>
      <w:r w:rsidR="006F3D3B" w:rsidRPr="009D03D0">
        <w:rPr>
          <w:rFonts w:hint="eastAsia"/>
          <w:color w:val="000000" w:themeColor="text1"/>
        </w:rPr>
        <w:t>，</w:t>
      </w:r>
      <w:r w:rsidR="004F4A8A">
        <w:rPr>
          <w:rFonts w:hint="eastAsia"/>
          <w:color w:val="000000" w:themeColor="text1"/>
        </w:rPr>
        <w:t>社交网络在线情感分析</w:t>
      </w:r>
      <w:r w:rsidR="006F3D3B" w:rsidRPr="009D03D0">
        <w:rPr>
          <w:rFonts w:hint="eastAsia"/>
          <w:color w:val="000000" w:themeColor="text1"/>
        </w:rPr>
        <w:t>算法的评估。本章对</w:t>
      </w:r>
      <w:r w:rsidRPr="009D03D0">
        <w:rPr>
          <w:rFonts w:hint="eastAsia"/>
          <w:color w:val="000000" w:themeColor="text1"/>
        </w:rPr>
        <w:t>第五章提出的算法进行评估以及比较；</w:t>
      </w:r>
    </w:p>
    <w:p w14:paraId="454D493B" w14:textId="0DE42D63" w:rsidR="009F3D23" w:rsidRPr="009D03D0" w:rsidRDefault="009F3D23" w:rsidP="00A07296">
      <w:pPr>
        <w:ind w:firstLine="480"/>
        <w:rPr>
          <w:color w:val="000000" w:themeColor="text1"/>
        </w:rPr>
      </w:pPr>
      <w:r w:rsidRPr="009D03D0">
        <w:rPr>
          <w:rFonts w:hint="eastAsia"/>
          <w:color w:val="000000" w:themeColor="text1"/>
        </w:rPr>
        <w:t>第七章</w:t>
      </w:r>
      <w:r w:rsidR="006F3D3B" w:rsidRPr="009D03D0">
        <w:rPr>
          <w:rFonts w:hint="eastAsia"/>
          <w:color w:val="000000" w:themeColor="text1"/>
        </w:rPr>
        <w:t>，</w:t>
      </w:r>
      <w:r w:rsidR="001244EA" w:rsidRPr="001244EA">
        <w:rPr>
          <w:color w:val="000000" w:themeColor="text1"/>
        </w:rPr>
        <w:t>基于流处理平台的股价预测系统实现</w:t>
      </w:r>
      <w:r w:rsidR="006F3D3B" w:rsidRPr="009D03D0">
        <w:rPr>
          <w:rFonts w:hint="eastAsia"/>
          <w:color w:val="000000" w:themeColor="text1"/>
        </w:rPr>
        <w:t>。本章</w:t>
      </w:r>
      <w:r w:rsidRPr="009D03D0">
        <w:rPr>
          <w:rFonts w:hint="eastAsia"/>
          <w:color w:val="000000" w:themeColor="text1"/>
        </w:rPr>
        <w:t>详细阐述系统实现的细节，以及实际应当考虑的技术实现；</w:t>
      </w:r>
    </w:p>
    <w:p w14:paraId="0A14AA18" w14:textId="502D071C" w:rsidR="009F3D23" w:rsidRPr="009D03D0" w:rsidRDefault="009F3D23" w:rsidP="00A07296">
      <w:pPr>
        <w:ind w:firstLine="480"/>
        <w:rPr>
          <w:color w:val="000000" w:themeColor="text1"/>
        </w:rPr>
      </w:pPr>
      <w:r w:rsidRPr="009D03D0">
        <w:rPr>
          <w:rFonts w:hint="eastAsia"/>
          <w:color w:val="000000" w:themeColor="text1"/>
        </w:rPr>
        <w:t>第八章</w:t>
      </w:r>
      <w:r w:rsidR="006F3D3B" w:rsidRPr="009D03D0">
        <w:rPr>
          <w:rFonts w:hint="eastAsia"/>
          <w:color w:val="000000" w:themeColor="text1"/>
        </w:rPr>
        <w:t>，</w:t>
      </w:r>
      <w:r w:rsidR="00412A3F" w:rsidRPr="009D03D0">
        <w:rPr>
          <w:rFonts w:hint="eastAsia"/>
          <w:color w:val="000000" w:themeColor="text1"/>
        </w:rPr>
        <w:t>基于流处理平台的股价预测</w:t>
      </w:r>
      <w:r w:rsidR="006F3D3B" w:rsidRPr="009D03D0">
        <w:rPr>
          <w:rFonts w:hint="eastAsia"/>
          <w:color w:val="000000" w:themeColor="text1"/>
        </w:rPr>
        <w:t>系统的测试。本章</w:t>
      </w:r>
      <w:r w:rsidRPr="009D03D0">
        <w:rPr>
          <w:rFonts w:hint="eastAsia"/>
          <w:color w:val="000000" w:themeColor="text1"/>
        </w:rPr>
        <w:t>阐述对于流处理系统的测试工作，包括功能和性能测试；</w:t>
      </w:r>
    </w:p>
    <w:p w14:paraId="32557FD8" w14:textId="50A5D874" w:rsidR="009F3D23" w:rsidRPr="009D03D0" w:rsidRDefault="009F3D23" w:rsidP="00A07296">
      <w:pPr>
        <w:ind w:firstLine="480"/>
        <w:rPr>
          <w:color w:val="000000" w:themeColor="text1"/>
        </w:rPr>
      </w:pPr>
      <w:r w:rsidRPr="009D03D0">
        <w:rPr>
          <w:rFonts w:hint="eastAsia"/>
          <w:color w:val="000000" w:themeColor="text1"/>
        </w:rPr>
        <w:t>第九章</w:t>
      </w:r>
      <w:r w:rsidR="006F3D3B" w:rsidRPr="009D03D0">
        <w:rPr>
          <w:rFonts w:hint="eastAsia"/>
          <w:color w:val="000000" w:themeColor="text1"/>
        </w:rPr>
        <w:t>，结束语。</w:t>
      </w:r>
      <w:r w:rsidRPr="009D03D0">
        <w:rPr>
          <w:rFonts w:hint="eastAsia"/>
          <w:color w:val="000000" w:themeColor="text1"/>
        </w:rPr>
        <w:t>对工作</w:t>
      </w:r>
      <w:r w:rsidR="006F3D3B" w:rsidRPr="009D03D0">
        <w:rPr>
          <w:rFonts w:hint="eastAsia"/>
          <w:color w:val="000000" w:themeColor="text1"/>
        </w:rPr>
        <w:t>完成部分</w:t>
      </w:r>
      <w:r w:rsidRPr="009D03D0">
        <w:rPr>
          <w:rFonts w:hint="eastAsia"/>
          <w:color w:val="000000" w:themeColor="text1"/>
        </w:rPr>
        <w:t>以及不足点作出总结，并且</w:t>
      </w:r>
      <w:r w:rsidR="0024354E">
        <w:rPr>
          <w:rFonts w:hint="eastAsia"/>
          <w:color w:val="000000" w:themeColor="text1"/>
        </w:rPr>
        <w:t>指出</w:t>
      </w:r>
      <w:r w:rsidRPr="009D03D0">
        <w:rPr>
          <w:rFonts w:hint="eastAsia"/>
          <w:color w:val="000000" w:themeColor="text1"/>
        </w:rPr>
        <w:t>未来的</w:t>
      </w:r>
      <w:r w:rsidR="0024354E">
        <w:rPr>
          <w:rFonts w:hint="eastAsia"/>
          <w:color w:val="000000" w:themeColor="text1"/>
        </w:rPr>
        <w:t>研究</w:t>
      </w:r>
      <w:r w:rsidRPr="009D03D0">
        <w:rPr>
          <w:rFonts w:hint="eastAsia"/>
          <w:color w:val="000000" w:themeColor="text1"/>
        </w:rPr>
        <w:t>方向</w:t>
      </w:r>
      <w:r w:rsidR="00B10895">
        <w:rPr>
          <w:rFonts w:hint="eastAsia"/>
          <w:color w:val="000000" w:themeColor="text1"/>
        </w:rPr>
        <w:t>。</w:t>
      </w:r>
    </w:p>
    <w:p w14:paraId="5AC16965" w14:textId="74CE4FBA" w:rsidR="0050482B" w:rsidRDefault="008A70B2" w:rsidP="00A07296">
      <w:pPr>
        <w:ind w:firstLine="480"/>
        <w:rPr>
          <w:color w:val="000000" w:themeColor="text1"/>
        </w:rPr>
      </w:pPr>
      <w:r w:rsidRPr="009D03D0">
        <w:rPr>
          <w:rFonts w:hint="eastAsia"/>
          <w:color w:val="000000" w:themeColor="text1"/>
        </w:rPr>
        <w:t>论文的最后是参考文献以及致谢部分</w:t>
      </w:r>
      <w:r w:rsidR="00A363F7" w:rsidRPr="009D03D0">
        <w:rPr>
          <w:rFonts w:hint="eastAsia"/>
          <w:color w:val="000000" w:themeColor="text1"/>
        </w:rPr>
        <w:t>。</w:t>
      </w:r>
    </w:p>
    <w:p w14:paraId="231E4227" w14:textId="77777777" w:rsidR="008A70B2" w:rsidRDefault="008A70B2" w:rsidP="00A07296">
      <w:pPr>
        <w:ind w:firstLine="480"/>
        <w:rPr>
          <w:color w:val="000000" w:themeColor="text1"/>
        </w:rPr>
      </w:pPr>
    </w:p>
    <w:p w14:paraId="33D9AAAA" w14:textId="77842221" w:rsidR="0050482B" w:rsidRPr="009D03D0" w:rsidRDefault="0050482B" w:rsidP="00A07296">
      <w:pPr>
        <w:ind w:firstLine="480"/>
        <w:rPr>
          <w:color w:val="000000" w:themeColor="text1"/>
        </w:rPr>
        <w:sectPr w:rsidR="0050482B" w:rsidRPr="009D03D0" w:rsidSect="00A17FB6">
          <w:headerReference w:type="default" r:id="rId34"/>
          <w:footerReference w:type="default" r:id="rId35"/>
          <w:pgSz w:w="11906" w:h="16838"/>
          <w:pgMar w:top="1440" w:right="1800" w:bottom="1440" w:left="1800" w:header="851" w:footer="992" w:gutter="0"/>
          <w:pgNumType w:start="1"/>
          <w:cols w:space="425"/>
          <w:docGrid w:type="lines" w:linePitch="326"/>
        </w:sectPr>
      </w:pPr>
    </w:p>
    <w:p w14:paraId="65706396" w14:textId="62BA301F" w:rsidR="004839BD" w:rsidRPr="009D03D0" w:rsidRDefault="004839BD" w:rsidP="004408EA">
      <w:pPr>
        <w:pStyle w:val="1"/>
        <w:spacing w:after="652"/>
      </w:pPr>
      <w:bookmarkStart w:id="106" w:name="_Toc2274879"/>
      <w:bookmarkStart w:id="107" w:name="_Toc2329302"/>
      <w:bookmarkStart w:id="108" w:name="_Toc3724918"/>
      <w:r w:rsidRPr="009D03D0">
        <w:rPr>
          <w:rFonts w:hint="eastAsia"/>
        </w:rPr>
        <w:lastRenderedPageBreak/>
        <w:t>第二章 相关</w:t>
      </w:r>
      <w:r w:rsidR="008F2AC1">
        <w:rPr>
          <w:rFonts w:hint="eastAsia"/>
        </w:rPr>
        <w:t>理论</w:t>
      </w:r>
      <w:r w:rsidRPr="009D03D0">
        <w:rPr>
          <w:rFonts w:hint="eastAsia"/>
        </w:rPr>
        <w:t>以及</w:t>
      </w:r>
      <w:bookmarkEnd w:id="106"/>
      <w:commentRangeStart w:id="109"/>
      <w:r w:rsidR="008F2AC1">
        <w:rPr>
          <w:rFonts w:hint="eastAsia"/>
        </w:rPr>
        <w:t>技术</w:t>
      </w:r>
      <w:bookmarkEnd w:id="107"/>
      <w:bookmarkEnd w:id="108"/>
      <w:commentRangeEnd w:id="109"/>
      <w:r w:rsidR="00CB0E3B">
        <w:rPr>
          <w:rStyle w:val="ac"/>
          <w:rFonts w:ascii="Times New Roman" w:eastAsia="宋体" w:hAnsi="Times New Roman"/>
          <w:b w:val="0"/>
          <w:bCs w:val="0"/>
          <w:kern w:val="2"/>
        </w:rPr>
        <w:commentReference w:id="109"/>
      </w:r>
    </w:p>
    <w:p w14:paraId="6B8A4576" w14:textId="36BE3594" w:rsidR="00A07296" w:rsidRPr="009D03D0" w:rsidRDefault="00044AD9" w:rsidP="00A07296">
      <w:pPr>
        <w:ind w:firstLine="480"/>
        <w:rPr>
          <w:color w:val="000000" w:themeColor="text1"/>
        </w:rPr>
      </w:pPr>
      <w:r>
        <w:rPr>
          <w:rFonts w:hint="eastAsia"/>
          <w:color w:val="000000" w:themeColor="text1"/>
        </w:rPr>
        <w:t>本章主要介绍</w:t>
      </w:r>
      <w:r w:rsidR="00A07296" w:rsidRPr="009D03D0">
        <w:rPr>
          <w:rFonts w:hint="eastAsia"/>
          <w:color w:val="000000" w:themeColor="text1"/>
        </w:rPr>
        <w:t>相关的情感分析与</w:t>
      </w:r>
      <w:r>
        <w:rPr>
          <w:rFonts w:hint="eastAsia"/>
          <w:color w:val="000000" w:themeColor="text1"/>
        </w:rPr>
        <w:t>股价预测</w:t>
      </w:r>
      <w:r w:rsidR="00A07296" w:rsidRPr="009D03D0">
        <w:rPr>
          <w:rFonts w:hint="eastAsia"/>
          <w:color w:val="000000" w:themeColor="text1"/>
        </w:rPr>
        <w:t>算法，</w:t>
      </w:r>
      <w:r>
        <w:rPr>
          <w:rFonts w:hint="eastAsia"/>
          <w:color w:val="000000" w:themeColor="text1"/>
        </w:rPr>
        <w:t>以及</w:t>
      </w:r>
      <w:r w:rsidR="00A07296" w:rsidRPr="009D03D0">
        <w:rPr>
          <w:rFonts w:hint="eastAsia"/>
          <w:color w:val="000000" w:themeColor="text1"/>
        </w:rPr>
        <w:t>利用到的</w:t>
      </w:r>
      <w:r>
        <w:rPr>
          <w:rFonts w:hint="eastAsia"/>
          <w:color w:val="000000" w:themeColor="text1"/>
        </w:rPr>
        <w:t>流处理</w:t>
      </w:r>
      <w:r w:rsidR="00A07296" w:rsidRPr="009D03D0">
        <w:rPr>
          <w:rFonts w:hint="eastAsia"/>
          <w:color w:val="000000" w:themeColor="text1"/>
        </w:rPr>
        <w:t>平台</w:t>
      </w:r>
      <w:r>
        <w:rPr>
          <w:rFonts w:hint="eastAsia"/>
          <w:color w:val="000000" w:themeColor="text1"/>
        </w:rPr>
        <w:t>与可视化平台</w:t>
      </w:r>
      <w:r w:rsidR="00A07296" w:rsidRPr="009D03D0">
        <w:rPr>
          <w:rFonts w:hint="eastAsia"/>
          <w:color w:val="000000" w:themeColor="text1"/>
        </w:rPr>
        <w:t>的技术。</w:t>
      </w:r>
    </w:p>
    <w:p w14:paraId="217DD390" w14:textId="70432517" w:rsidR="00A07296" w:rsidRPr="004408EA" w:rsidRDefault="00A07296" w:rsidP="004408EA">
      <w:pPr>
        <w:pStyle w:val="2"/>
        <w:spacing w:before="326" w:after="326"/>
      </w:pPr>
      <w:bookmarkStart w:id="110" w:name="_Toc2274880"/>
      <w:bookmarkStart w:id="111" w:name="_Toc2329303"/>
      <w:bookmarkStart w:id="112" w:name="_Toc3724919"/>
      <w:r w:rsidRPr="004408EA">
        <w:rPr>
          <w:rFonts w:hint="eastAsia"/>
        </w:rPr>
        <w:t>2.</w:t>
      </w:r>
      <w:r w:rsidRPr="004408EA">
        <w:t xml:space="preserve">1 </w:t>
      </w:r>
      <w:r w:rsidRPr="004408EA">
        <w:rPr>
          <w:rFonts w:hint="eastAsia"/>
        </w:rPr>
        <w:t>相关算法理论</w:t>
      </w:r>
      <w:bookmarkEnd w:id="110"/>
      <w:bookmarkEnd w:id="111"/>
      <w:bookmarkEnd w:id="112"/>
    </w:p>
    <w:p w14:paraId="732A1200" w14:textId="74E7508F" w:rsidR="00A07296" w:rsidRPr="009D03D0" w:rsidRDefault="00A07296" w:rsidP="00A07296">
      <w:pPr>
        <w:ind w:firstLine="480"/>
        <w:rPr>
          <w:color w:val="000000" w:themeColor="text1"/>
        </w:rPr>
      </w:pPr>
      <w:r w:rsidRPr="009D03D0">
        <w:rPr>
          <w:rFonts w:hint="eastAsia"/>
          <w:color w:val="000000" w:themeColor="text1"/>
        </w:rPr>
        <w:t>涉及到的算法理论包括词袋模型</w:t>
      </w:r>
      <w:r w:rsidR="004F4A8A">
        <w:rPr>
          <w:rFonts w:hint="eastAsia"/>
          <w:color w:val="000000" w:themeColor="text1"/>
        </w:rPr>
        <w:t>、</w:t>
      </w:r>
      <w:r w:rsidR="006F3D3B" w:rsidRPr="009D03D0">
        <w:rPr>
          <w:rFonts w:hint="eastAsia"/>
          <w:color w:val="000000" w:themeColor="text1"/>
        </w:rPr>
        <w:t>PCA</w:t>
      </w:r>
      <w:r w:rsidR="006F3D3B" w:rsidRPr="009D03D0">
        <w:rPr>
          <w:rFonts w:hint="eastAsia"/>
          <w:color w:val="000000" w:themeColor="text1"/>
        </w:rPr>
        <w:t>模型</w:t>
      </w:r>
      <w:r w:rsidR="004F4A8A">
        <w:rPr>
          <w:rFonts w:hint="eastAsia"/>
          <w:color w:val="000000" w:themeColor="text1"/>
        </w:rPr>
        <w:t>、</w:t>
      </w:r>
      <w:r w:rsidRPr="009D03D0">
        <w:rPr>
          <w:rFonts w:hint="eastAsia"/>
          <w:color w:val="000000" w:themeColor="text1"/>
        </w:rPr>
        <w:t>词频与反向词频</w:t>
      </w:r>
      <w:r w:rsidR="0024354E">
        <w:rPr>
          <w:color w:val="000000" w:themeColor="text1"/>
        </w:rPr>
        <w:t>TF-IDF</w:t>
      </w:r>
      <w:r w:rsidR="006F3D3B" w:rsidRPr="009D03D0">
        <w:rPr>
          <w:rFonts w:hint="eastAsia"/>
          <w:color w:val="000000" w:themeColor="text1"/>
        </w:rPr>
        <w:t>模型</w:t>
      </w:r>
      <w:r w:rsidR="004F4A8A">
        <w:rPr>
          <w:rFonts w:hint="eastAsia"/>
          <w:color w:val="000000" w:themeColor="text1"/>
        </w:rPr>
        <w:t>、</w:t>
      </w:r>
      <w:r w:rsidR="006F3D3B" w:rsidRPr="009D03D0">
        <w:rPr>
          <w:rFonts w:hint="eastAsia"/>
          <w:color w:val="000000" w:themeColor="text1"/>
        </w:rPr>
        <w:t>词向量</w:t>
      </w:r>
      <w:r w:rsidRPr="009D03D0">
        <w:rPr>
          <w:rFonts w:hint="eastAsia"/>
          <w:color w:val="000000" w:themeColor="text1"/>
        </w:rPr>
        <w:t>word</w:t>
      </w:r>
      <w:r w:rsidRPr="009D03D0">
        <w:rPr>
          <w:color w:val="000000" w:themeColor="text1"/>
        </w:rPr>
        <w:t>2</w:t>
      </w:r>
      <w:r w:rsidRPr="009D03D0">
        <w:rPr>
          <w:rFonts w:hint="eastAsia"/>
          <w:color w:val="000000" w:themeColor="text1"/>
        </w:rPr>
        <w:t>vec</w:t>
      </w:r>
      <w:r w:rsidR="006F3D3B" w:rsidRPr="009D03D0">
        <w:rPr>
          <w:rFonts w:hint="eastAsia"/>
          <w:color w:val="000000" w:themeColor="text1"/>
        </w:rPr>
        <w:t>模型</w:t>
      </w:r>
      <w:r w:rsidR="00044AD9">
        <w:rPr>
          <w:rFonts w:hint="eastAsia"/>
          <w:color w:val="000000" w:themeColor="text1"/>
        </w:rPr>
        <w:t>、</w:t>
      </w:r>
      <w:r w:rsidR="006F3D3B" w:rsidRPr="009D03D0">
        <w:rPr>
          <w:rFonts w:hint="eastAsia"/>
          <w:color w:val="000000" w:themeColor="text1"/>
        </w:rPr>
        <w:t>O</w:t>
      </w:r>
      <w:r w:rsidRPr="009D03D0">
        <w:rPr>
          <w:rFonts w:hint="eastAsia"/>
          <w:color w:val="000000" w:themeColor="text1"/>
        </w:rPr>
        <w:t>nline</w:t>
      </w:r>
      <w:r w:rsidRPr="009D03D0">
        <w:rPr>
          <w:color w:val="000000" w:themeColor="text1"/>
        </w:rPr>
        <w:t xml:space="preserve"> </w:t>
      </w:r>
      <w:r w:rsidRPr="009D03D0">
        <w:rPr>
          <w:rFonts w:hint="eastAsia"/>
          <w:color w:val="000000" w:themeColor="text1"/>
        </w:rPr>
        <w:t>SVM</w:t>
      </w:r>
      <w:r w:rsidR="00044AD9">
        <w:rPr>
          <w:rFonts w:hint="eastAsia"/>
          <w:color w:val="000000" w:themeColor="text1"/>
        </w:rPr>
        <w:t>以及时间序列</w:t>
      </w:r>
      <w:r w:rsidRPr="009D03D0">
        <w:rPr>
          <w:rFonts w:hint="eastAsia"/>
          <w:color w:val="000000" w:themeColor="text1"/>
        </w:rPr>
        <w:t>等算法</w:t>
      </w:r>
      <w:r w:rsidR="00694CF7">
        <w:rPr>
          <w:rFonts w:hint="eastAsia"/>
          <w:color w:val="000000" w:themeColor="text1"/>
        </w:rPr>
        <w:t>。</w:t>
      </w:r>
    </w:p>
    <w:p w14:paraId="30019046" w14:textId="4A19EF8C" w:rsidR="00A07296" w:rsidRPr="009D03D0" w:rsidRDefault="00A07296" w:rsidP="004408EA">
      <w:pPr>
        <w:pStyle w:val="3"/>
        <w:spacing w:before="163" w:after="163"/>
      </w:pPr>
      <w:bookmarkStart w:id="113" w:name="_Toc2274881"/>
      <w:bookmarkStart w:id="114" w:name="_Toc3724920"/>
      <w:r w:rsidRPr="009D03D0">
        <w:t>2.1.1</w:t>
      </w:r>
      <w:r w:rsidRPr="009D03D0">
        <w:rPr>
          <w:rFonts w:hint="eastAsia"/>
        </w:rPr>
        <w:t>词袋模型</w:t>
      </w:r>
      <w:bookmarkEnd w:id="113"/>
      <w:bookmarkEnd w:id="114"/>
    </w:p>
    <w:p w14:paraId="47089416" w14:textId="4B4DA38B" w:rsidR="00A07296" w:rsidRPr="009D03D0" w:rsidRDefault="00A07296" w:rsidP="00A07296">
      <w:pPr>
        <w:ind w:firstLine="480"/>
        <w:rPr>
          <w:color w:val="000000" w:themeColor="text1"/>
        </w:rPr>
      </w:pPr>
      <w:r w:rsidRPr="009D03D0">
        <w:rPr>
          <w:rFonts w:hint="eastAsia"/>
          <w:color w:val="000000" w:themeColor="text1"/>
        </w:rPr>
        <w:t>传统情感分析中，首先需要完成的是</w:t>
      </w:r>
      <w:r w:rsidR="00044AD9" w:rsidRPr="009D03D0">
        <w:rPr>
          <w:rFonts w:hint="eastAsia"/>
          <w:color w:val="000000" w:themeColor="text1"/>
        </w:rPr>
        <w:t>文本分析</w:t>
      </w:r>
      <w:r w:rsidR="00044AD9">
        <w:rPr>
          <w:rFonts w:hint="eastAsia"/>
          <w:color w:val="000000" w:themeColor="text1"/>
        </w:rPr>
        <w:t>与</w:t>
      </w:r>
      <w:r w:rsidRPr="009D03D0">
        <w:rPr>
          <w:rFonts w:hint="eastAsia"/>
          <w:color w:val="000000" w:themeColor="text1"/>
        </w:rPr>
        <w:t>自然语言处理</w:t>
      </w:r>
      <w:r w:rsidR="00694CF7">
        <w:rPr>
          <w:rFonts w:hint="eastAsia"/>
          <w:color w:val="000000" w:themeColor="text1"/>
        </w:rPr>
        <w:t>工作</w:t>
      </w:r>
      <w:r w:rsidRPr="009D03D0">
        <w:rPr>
          <w:rFonts w:hint="eastAsia"/>
          <w:color w:val="000000" w:themeColor="text1"/>
        </w:rPr>
        <w:t>。词袋模型是</w:t>
      </w:r>
      <w:r w:rsidR="00044AD9">
        <w:rPr>
          <w:rFonts w:hint="eastAsia"/>
          <w:color w:val="000000" w:themeColor="text1"/>
        </w:rPr>
        <w:t>情感分析</w:t>
      </w:r>
      <w:r w:rsidRPr="009D03D0">
        <w:rPr>
          <w:rFonts w:hint="eastAsia"/>
          <w:color w:val="000000" w:themeColor="text1"/>
        </w:rPr>
        <w:t>最基础的一种模型</w:t>
      </w:r>
      <w:r w:rsidR="00694CF7">
        <w:rPr>
          <w:rFonts w:hint="eastAsia"/>
          <w:color w:val="000000" w:themeColor="text1"/>
        </w:rPr>
        <w:t>。词袋模型</w:t>
      </w:r>
      <w:r w:rsidRPr="009D03D0">
        <w:rPr>
          <w:rFonts w:hint="eastAsia"/>
          <w:color w:val="000000" w:themeColor="text1"/>
        </w:rPr>
        <w:t>将每个词</w:t>
      </w:r>
      <w:r w:rsidR="00044AD9">
        <w:rPr>
          <w:rFonts w:hint="eastAsia"/>
          <w:color w:val="000000" w:themeColor="text1"/>
        </w:rPr>
        <w:t>作为</w:t>
      </w:r>
      <w:r w:rsidRPr="009D03D0">
        <w:rPr>
          <w:rFonts w:hint="eastAsia"/>
          <w:color w:val="000000" w:themeColor="text1"/>
        </w:rPr>
        <w:t>一条索引，所有的索引组成一个集合，这个集合被形象地称为词袋。在这个集合中，统计每一条索引出现的频数即</w:t>
      </w:r>
      <w:r w:rsidR="00044AD9">
        <w:rPr>
          <w:rFonts w:hint="eastAsia"/>
          <w:color w:val="000000" w:themeColor="text1"/>
        </w:rPr>
        <w:t>可得到</w:t>
      </w:r>
      <w:r w:rsidRPr="009D03D0">
        <w:rPr>
          <w:rFonts w:hint="eastAsia"/>
          <w:color w:val="000000" w:themeColor="text1"/>
        </w:rPr>
        <w:t>词袋模型。利用简单的词袋模型，可以快速得到一段文本的词汇到一个高维向量空间的映射</w:t>
      </w:r>
      <w:r w:rsidR="00044AD9">
        <w:rPr>
          <w:rFonts w:hint="eastAsia"/>
          <w:color w:val="000000" w:themeColor="text1"/>
        </w:rPr>
        <w:t>。</w:t>
      </w:r>
    </w:p>
    <w:p w14:paraId="2F25F4D9" w14:textId="3F7F2111" w:rsidR="00A07296" w:rsidRPr="009D03D0" w:rsidRDefault="00C256F8" w:rsidP="004408EA">
      <w:pPr>
        <w:pStyle w:val="3"/>
        <w:spacing w:before="163" w:after="163"/>
      </w:pPr>
      <w:bookmarkStart w:id="115" w:name="_Toc2274882"/>
      <w:bookmarkStart w:id="116" w:name="_Toc3724921"/>
      <w:r w:rsidRPr="009D03D0">
        <w:t xml:space="preserve">2.1.2 </w:t>
      </w:r>
      <w:r w:rsidR="00A07296" w:rsidRPr="009D03D0">
        <w:t>T</w:t>
      </w:r>
      <w:r w:rsidRPr="009D03D0">
        <w:t>F-IDF</w:t>
      </w:r>
      <w:bookmarkEnd w:id="115"/>
      <w:bookmarkEnd w:id="116"/>
    </w:p>
    <w:p w14:paraId="5E2EEF0A" w14:textId="43F6408A" w:rsidR="00A07296" w:rsidRPr="009D03D0" w:rsidRDefault="00A07296" w:rsidP="00A07296">
      <w:pPr>
        <w:ind w:firstLine="480"/>
        <w:rPr>
          <w:color w:val="000000" w:themeColor="text1"/>
        </w:rPr>
      </w:pPr>
      <w:r w:rsidRPr="009D03D0">
        <w:rPr>
          <w:rFonts w:hint="eastAsia"/>
          <w:color w:val="000000" w:themeColor="text1"/>
        </w:rPr>
        <w:t>TF-IDF</w:t>
      </w:r>
      <w:r w:rsidR="00694CF7">
        <w:rPr>
          <w:rFonts w:hint="eastAsia"/>
          <w:color w:val="000000" w:themeColor="text1"/>
        </w:rPr>
        <w:t>是</w:t>
      </w:r>
      <w:r w:rsidRPr="009D03D0">
        <w:rPr>
          <w:rFonts w:hint="eastAsia"/>
          <w:color w:val="000000" w:themeColor="text1"/>
        </w:rPr>
        <w:t>一种特征提取方式，用于评估某一特定的词汇对于一个文档集合的代表性。规定文档集合为</w:t>
      </w:r>
      <m:oMath>
        <m:r>
          <w:rPr>
            <w:rFonts w:ascii="Cambria Math" w:hAnsi="Cambria Math" w:hint="eastAsia"/>
            <w:color w:val="000000" w:themeColor="text1"/>
          </w:rPr>
          <m:t>S</m:t>
        </m:r>
      </m:oMath>
      <w:r w:rsidRPr="009D03D0">
        <w:rPr>
          <w:rFonts w:hint="eastAsia"/>
          <w:color w:val="000000" w:themeColor="text1"/>
        </w:rPr>
        <w:t>，文档总数为</w:t>
      </w:r>
      <m:oMath>
        <m:r>
          <w:rPr>
            <w:rFonts w:ascii="Cambria Math" w:hAnsi="Cambria Math" w:hint="eastAsia"/>
            <w:color w:val="000000" w:themeColor="text1"/>
          </w:rPr>
          <m:t>k</m:t>
        </m:r>
      </m:oMath>
      <w:r w:rsidRPr="009D03D0">
        <w:rPr>
          <w:rFonts w:hint="eastAsia"/>
          <w:color w:val="000000" w:themeColor="text1"/>
        </w:rPr>
        <w:t>，某一篇文档中出现的词汇</w:t>
      </w:r>
      <m:oMath>
        <m:r>
          <w:rPr>
            <w:rFonts w:ascii="Cambria Math" w:hAnsi="Cambria Math" w:hint="eastAsia"/>
            <w:color w:val="000000" w:themeColor="text1"/>
          </w:rPr>
          <m:t>T</m:t>
        </m:r>
      </m:oMath>
      <w:r w:rsidRPr="009D03D0">
        <w:rPr>
          <w:rFonts w:hint="eastAsia"/>
          <w:color w:val="000000" w:themeColor="text1"/>
        </w:rPr>
        <w:t>的次数为</w:t>
      </w:r>
      <m:oMath>
        <m:r>
          <w:rPr>
            <w:rFonts w:ascii="Cambria Math" w:hAnsi="Cambria Math" w:hint="eastAsia"/>
            <w:color w:val="000000" w:themeColor="text1"/>
          </w:rPr>
          <m:t>t</m:t>
        </m:r>
      </m:oMath>
      <w:r w:rsidRPr="009D03D0">
        <w:rPr>
          <w:rFonts w:hint="eastAsia"/>
          <w:color w:val="000000" w:themeColor="text1"/>
        </w:rPr>
        <w:t>，这篇文章的总词汇数为</w:t>
      </w:r>
      <m:oMath>
        <m:sSub>
          <m:sSubPr>
            <m:ctrlPr>
              <w:rPr>
                <w:rFonts w:ascii="Cambria Math" w:hAnsi="Cambria Math"/>
                <w:i/>
                <w:color w:val="000000" w:themeColor="text1"/>
              </w:rPr>
            </m:ctrlPr>
          </m:sSubPr>
          <m:e>
            <m:r>
              <w:rPr>
                <w:rFonts w:ascii="Cambria Math" w:hAnsi="Cambria Math" w:hint="eastAsia"/>
                <w:color w:val="000000" w:themeColor="text1"/>
              </w:rPr>
              <m:t>s</m:t>
            </m:r>
            <m:ctrlPr>
              <w:rPr>
                <w:rFonts w:ascii="Cambria Math" w:hAnsi="Cambria Math" w:hint="eastAsia"/>
                <w:i/>
                <w:color w:val="000000" w:themeColor="text1"/>
              </w:rPr>
            </m:ctrlPr>
          </m:e>
          <m:sub>
            <m:r>
              <w:rPr>
                <w:rFonts w:ascii="Cambria Math" w:hAnsi="Cambria Math" w:hint="eastAsia"/>
                <w:color w:val="000000" w:themeColor="text1"/>
              </w:rPr>
              <m:t>i</m:t>
            </m:r>
          </m:sub>
        </m:sSub>
      </m:oMath>
      <w:r w:rsidRPr="009D03D0">
        <w:rPr>
          <w:rFonts w:hint="eastAsia"/>
          <w:color w:val="000000" w:themeColor="text1"/>
        </w:rPr>
        <w:t>，所有包含词汇</w:t>
      </w:r>
      <m:oMath>
        <m:r>
          <w:rPr>
            <w:rFonts w:ascii="Cambria Math" w:hAnsi="Cambria Math" w:hint="eastAsia"/>
            <w:color w:val="000000" w:themeColor="text1"/>
          </w:rPr>
          <m:t>T</m:t>
        </m:r>
      </m:oMath>
      <w:r w:rsidRPr="009D03D0">
        <w:rPr>
          <w:rFonts w:hint="eastAsia"/>
          <w:color w:val="000000" w:themeColor="text1"/>
        </w:rPr>
        <w:t>的文档数为</w:t>
      </w:r>
      <m:oMath>
        <m:r>
          <w:rPr>
            <w:rFonts w:ascii="Cambria Math" w:hAnsi="Cambria Math" w:hint="eastAsia"/>
            <w:color w:val="000000" w:themeColor="text1"/>
          </w:rPr>
          <m:t>m</m:t>
        </m:r>
      </m:oMath>
      <w:r w:rsidR="00694CF7">
        <w:rPr>
          <w:color w:val="000000" w:themeColor="text1"/>
        </w:rPr>
        <w:t>.</w:t>
      </w:r>
    </w:p>
    <w:p w14:paraId="4995340A" w14:textId="02BDE10A" w:rsidR="00A07296" w:rsidRPr="009D03D0" w:rsidRDefault="00A07296" w:rsidP="00A07296">
      <w:pPr>
        <w:ind w:firstLine="480"/>
        <w:rPr>
          <w:color w:val="000000" w:themeColor="text1"/>
        </w:rPr>
      </w:pPr>
      <w:r w:rsidRPr="009D03D0">
        <w:rPr>
          <w:rFonts w:hint="eastAsia"/>
          <w:color w:val="000000" w:themeColor="text1"/>
        </w:rPr>
        <w:t>TF</w:t>
      </w:r>
      <w:r w:rsidRPr="009D03D0">
        <w:rPr>
          <w:rFonts w:hint="eastAsia"/>
          <w:color w:val="000000" w:themeColor="text1"/>
        </w:rPr>
        <w:t>是指词频，即某一特定词汇在文档中出现的频率，即</w:t>
      </w:r>
      <w:r w:rsidR="002A5ED1">
        <w:rPr>
          <w:rFonts w:hint="eastAsia"/>
          <w:color w:val="000000" w:themeColor="text1"/>
        </w:rPr>
        <w:t>：</w:t>
      </w:r>
    </w:p>
    <w:p w14:paraId="4B1C944A" w14:textId="34439D13" w:rsidR="008E75ED" w:rsidRPr="009D03D0" w:rsidRDefault="00A20880" w:rsidP="009D03D0">
      <w:pPr>
        <w:ind w:firstLine="480"/>
        <w:jc w:val="right"/>
        <w:rPr>
          <w:color w:val="000000" w:themeColor="text1"/>
        </w:rPr>
      </w:pPr>
      <m:oMathPara>
        <m:oMath>
          <m:eqArr>
            <m:eqArrPr>
              <m:maxDist m:val="1"/>
              <m:ctrlPr>
                <w:rPr>
                  <w:rFonts w:ascii="Cambria Math" w:hAnsi="Cambria Math"/>
                  <w:i/>
                  <w:color w:val="000000" w:themeColor="text1"/>
                </w:rPr>
              </m:ctrlPr>
            </m:eqArrPr>
            <m:e>
              <m:r>
                <w:rPr>
                  <w:rFonts w:ascii="Cambria Math" w:hAnsi="Cambria Math" w:hint="eastAsia"/>
                  <w:color w:val="000000" w:themeColor="text1"/>
                </w:rPr>
                <m:t>TF=</m:t>
              </m:r>
              <m:f>
                <m:fPr>
                  <m:ctrlPr>
                    <w:rPr>
                      <w:rFonts w:ascii="Cambria Math" w:hAnsi="Cambria Math"/>
                      <w:i/>
                      <w:color w:val="000000" w:themeColor="text1"/>
                    </w:rPr>
                  </m:ctrlPr>
                </m:fPr>
                <m:num>
                  <m:r>
                    <w:rPr>
                      <w:rFonts w:ascii="Cambria Math" w:hAnsi="Cambria Math"/>
                      <w:color w:val="000000" w:themeColor="text1"/>
                    </w:rPr>
                    <m:t>t</m:t>
                  </m:r>
                </m:num>
                <m:den>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den>
              </m:f>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2-1</m:t>
                  </m:r>
                </m:e>
              </m:d>
            </m:e>
          </m:eqArr>
        </m:oMath>
      </m:oMathPara>
    </w:p>
    <w:p w14:paraId="71AC4697" w14:textId="3319CE89" w:rsidR="00A07296" w:rsidRPr="009D03D0" w:rsidRDefault="00A07296" w:rsidP="002A5ED1">
      <w:pPr>
        <w:ind w:firstLine="480"/>
        <w:jc w:val="left"/>
        <w:rPr>
          <w:color w:val="000000" w:themeColor="text1"/>
        </w:rPr>
      </w:pPr>
      <w:r w:rsidRPr="009D03D0">
        <w:rPr>
          <w:rFonts w:hint="eastAsia"/>
          <w:color w:val="000000" w:themeColor="text1"/>
        </w:rPr>
        <w:t>IDF</w:t>
      </w:r>
      <w:r w:rsidRPr="009D03D0">
        <w:rPr>
          <w:rFonts w:hint="eastAsia"/>
          <w:color w:val="000000" w:themeColor="text1"/>
        </w:rPr>
        <w:t>是指逆向文件词频，是指包含该特定词汇的文档的倒数，一般对其取对数，即</w:t>
      </w:r>
      <w:r w:rsidR="002A5ED1">
        <w:rPr>
          <w:rFonts w:hint="eastAsia"/>
          <w:color w:val="000000" w:themeColor="text1"/>
        </w:rPr>
        <w:t>：</w:t>
      </w:r>
      <m:oMath>
        <m:eqArr>
          <m:eqArrPr>
            <m:maxDist m:val="1"/>
            <m:ctrlPr>
              <w:rPr>
                <w:rFonts w:ascii="Cambria Math" w:hAnsi="Cambria Math"/>
                <w:color w:val="000000" w:themeColor="text1"/>
              </w:rPr>
            </m:ctrlPr>
          </m:eqArrPr>
          <m:e>
            <m:r>
              <w:rPr>
                <w:rFonts w:ascii="Cambria Math" w:hAnsi="Cambria Math" w:hint="eastAsia"/>
                <w:color w:val="000000" w:themeColor="text1"/>
              </w:rPr>
              <m:t>I</m:t>
            </m:r>
            <m:r>
              <w:rPr>
                <w:rFonts w:ascii="Cambria Math" w:hAnsi="Cambria Math"/>
                <w:color w:val="000000" w:themeColor="text1"/>
              </w:rPr>
              <m:t>DF=</m:t>
            </m:r>
            <m:f>
              <m:fPr>
                <m:ctrlPr>
                  <w:rPr>
                    <w:rFonts w:ascii="Cambria Math" w:hAnsi="Cambria Math"/>
                    <w:i/>
                    <w:color w:val="000000" w:themeColor="text1"/>
                  </w:rPr>
                </m:ctrlPr>
              </m:fPr>
              <m:num>
                <m:r>
                  <w:rPr>
                    <w:rFonts w:ascii="Cambria Math" w:hAnsi="Cambria Math"/>
                    <w:color w:val="000000" w:themeColor="text1"/>
                  </w:rPr>
                  <m:t>log</m:t>
                </m:r>
                <m:d>
                  <m:dPr>
                    <m:ctrlPr>
                      <w:rPr>
                        <w:rFonts w:ascii="Cambria Math" w:hAnsi="Cambria Math"/>
                        <w:i/>
                        <w:color w:val="000000" w:themeColor="text1"/>
                      </w:rPr>
                    </m:ctrlPr>
                  </m:dPr>
                  <m:e>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k</m:t>
                        </m:r>
                      </m:sup>
                      <m:e>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i</m:t>
                            </m:r>
                          </m:sub>
                        </m:sSub>
                      </m:e>
                    </m:nary>
                  </m:e>
                </m:d>
              </m:num>
              <m:den>
                <m:r>
                  <w:rPr>
                    <w:rFonts w:ascii="Cambria Math" w:hAnsi="Cambria Math"/>
                    <w:color w:val="000000" w:themeColor="text1"/>
                  </w:rPr>
                  <m:t>m</m:t>
                </m:r>
              </m:den>
            </m:f>
            <m:r>
              <w:rPr>
                <w:rFonts w:ascii="Cambria Math" w:hAnsi="Cambria Math"/>
                <w:color w:val="000000" w:themeColor="text1"/>
              </w:rPr>
              <m:t>.#</m:t>
            </m:r>
            <m:d>
              <m:dPr>
                <m:ctrlPr>
                  <w:rPr>
                    <w:rFonts w:ascii="Cambria Math" w:hAnsi="Cambria Math"/>
                    <w:color w:val="000000" w:themeColor="text1"/>
                  </w:rPr>
                </m:ctrlPr>
              </m:dPr>
              <m:e>
                <m:r>
                  <m:rPr>
                    <m:nor/>
                  </m:rPr>
                  <w:rPr>
                    <w:color w:val="000000" w:themeColor="text1"/>
                  </w:rPr>
                  <m:t>2-2</m:t>
                </m:r>
              </m:e>
            </m:d>
            <m:ctrlPr>
              <w:rPr>
                <w:rFonts w:ascii="Cambria Math" w:hAnsi="Cambria Math"/>
                <w:i/>
                <w:color w:val="000000" w:themeColor="text1"/>
              </w:rPr>
            </m:ctrlPr>
          </m:e>
        </m:eqArr>
        <m:r>
          <m:rPr>
            <m:sty m:val="p"/>
          </m:rPr>
          <w:rPr>
            <w:rFonts w:ascii="Cambria Math" w:hAnsi="Cambria Math"/>
            <w:color w:val="000000" w:themeColor="text1"/>
          </w:rPr>
          <m:t xml:space="preserve"> </m:t>
        </m:r>
      </m:oMath>
      <w:r w:rsidR="006F3D3B" w:rsidRPr="009D03D0">
        <w:rPr>
          <w:rFonts w:hint="eastAsia"/>
          <w:color w:val="000000" w:themeColor="text1"/>
        </w:rPr>
        <w:t xml:space="preserve"> </w:t>
      </w:r>
      <w:r w:rsidR="006F3D3B" w:rsidRPr="009D03D0">
        <w:rPr>
          <w:color w:val="000000" w:themeColor="text1"/>
        </w:rPr>
        <w:t xml:space="preserve">                        </w:t>
      </w:r>
    </w:p>
    <w:p w14:paraId="791D047D" w14:textId="5AC844EF" w:rsidR="00A07296" w:rsidRPr="009D03D0" w:rsidRDefault="00A07296" w:rsidP="00A07296">
      <w:pPr>
        <w:ind w:firstLine="480"/>
        <w:rPr>
          <w:color w:val="000000" w:themeColor="text1"/>
        </w:rPr>
      </w:pPr>
      <w:r w:rsidRPr="009D03D0">
        <w:rPr>
          <w:rFonts w:hint="eastAsia"/>
          <w:color w:val="000000" w:themeColor="text1"/>
        </w:rPr>
        <w:t>二者相乘即得到</w:t>
      </w:r>
      <w:r w:rsidRPr="009D03D0">
        <w:rPr>
          <w:rFonts w:hint="eastAsia"/>
          <w:color w:val="000000" w:themeColor="text1"/>
        </w:rPr>
        <w:t>TF-IDF</w:t>
      </w:r>
      <w:r w:rsidR="00044AD9">
        <w:rPr>
          <w:rFonts w:hint="eastAsia"/>
          <w:color w:val="000000" w:themeColor="text1"/>
        </w:rPr>
        <w:t>的值。</w:t>
      </w:r>
      <w:r w:rsidRPr="009D03D0">
        <w:rPr>
          <w:rFonts w:hint="eastAsia"/>
          <w:color w:val="000000" w:themeColor="text1"/>
        </w:rPr>
        <w:t>当</w:t>
      </w:r>
      <w:r w:rsidRPr="009D03D0">
        <w:rPr>
          <w:rFonts w:hint="eastAsia"/>
          <w:color w:val="000000" w:themeColor="text1"/>
        </w:rPr>
        <w:t>TF</w:t>
      </w:r>
      <w:r w:rsidRPr="009D03D0">
        <w:rPr>
          <w:rFonts w:hint="eastAsia"/>
          <w:color w:val="000000" w:themeColor="text1"/>
        </w:rPr>
        <w:t>越大的时候，说明词汇在某文档中出现的次数较多，当</w:t>
      </w:r>
      <w:r w:rsidRPr="009D03D0">
        <w:rPr>
          <w:rFonts w:hint="eastAsia"/>
          <w:color w:val="000000" w:themeColor="text1"/>
        </w:rPr>
        <w:t>IDF</w:t>
      </w:r>
      <w:r w:rsidR="00044AD9">
        <w:rPr>
          <w:rFonts w:hint="eastAsia"/>
          <w:color w:val="000000" w:themeColor="text1"/>
        </w:rPr>
        <w:t>越大时，说明该词汇仅</w:t>
      </w:r>
      <w:r w:rsidRPr="009D03D0">
        <w:rPr>
          <w:rFonts w:hint="eastAsia"/>
          <w:color w:val="000000" w:themeColor="text1"/>
        </w:rPr>
        <w:t>在某文档中出现的程度越高。</w:t>
      </w:r>
    </w:p>
    <w:p w14:paraId="69423681" w14:textId="27A3A7F3" w:rsidR="00A07296" w:rsidRPr="009D03D0" w:rsidRDefault="00C256F8" w:rsidP="004408EA">
      <w:pPr>
        <w:pStyle w:val="3"/>
        <w:spacing w:before="163" w:after="163"/>
      </w:pPr>
      <w:bookmarkStart w:id="117" w:name="_Toc2274883"/>
      <w:bookmarkStart w:id="118" w:name="_Toc3724922"/>
      <w:r w:rsidRPr="009D03D0">
        <w:t xml:space="preserve">2.1.3 </w:t>
      </w:r>
      <w:r w:rsidR="00A07296" w:rsidRPr="009D03D0">
        <w:rPr>
          <w:rFonts w:hint="eastAsia"/>
        </w:rPr>
        <w:t>PCA</w:t>
      </w:r>
      <w:bookmarkEnd w:id="117"/>
      <w:bookmarkEnd w:id="118"/>
    </w:p>
    <w:p w14:paraId="2C31DFE3" w14:textId="517D8B20" w:rsidR="00A07296" w:rsidRPr="009D03D0" w:rsidRDefault="002A5ED1" w:rsidP="00A07296">
      <w:pPr>
        <w:ind w:firstLine="480"/>
        <w:rPr>
          <w:color w:val="000000" w:themeColor="text1"/>
        </w:rPr>
      </w:pPr>
      <w:r>
        <w:rPr>
          <w:rFonts w:hint="eastAsia"/>
          <w:color w:val="000000" w:themeColor="text1"/>
        </w:rPr>
        <w:t>P</w:t>
      </w:r>
      <w:r>
        <w:rPr>
          <w:color w:val="000000" w:themeColor="text1"/>
        </w:rPr>
        <w:t>CA</w:t>
      </w:r>
      <w:r w:rsidR="004E53C1" w:rsidRPr="009D03D0">
        <w:rPr>
          <w:rFonts w:hint="eastAsia"/>
          <w:color w:val="000000" w:themeColor="text1"/>
        </w:rPr>
        <w:t>是另外一种特征提取方式</w:t>
      </w:r>
      <w:r w:rsidR="00694CF7">
        <w:rPr>
          <w:rFonts w:hint="eastAsia"/>
          <w:color w:val="000000" w:themeColor="text1"/>
        </w:rPr>
        <w:t>。</w:t>
      </w:r>
      <w:r w:rsidR="00A07296" w:rsidRPr="009D03D0">
        <w:rPr>
          <w:rFonts w:hint="eastAsia"/>
          <w:color w:val="000000" w:themeColor="text1"/>
        </w:rPr>
        <w:t>在高维的情况下，变量之间会存在多重共线性，即预测变量相互关联</w:t>
      </w:r>
      <w:r w:rsidR="00694CF7">
        <w:rPr>
          <w:rFonts w:hint="eastAsia"/>
          <w:color w:val="000000" w:themeColor="text1"/>
        </w:rPr>
        <w:t>。</w:t>
      </w:r>
      <w:r w:rsidR="00A07296" w:rsidRPr="009D03D0">
        <w:rPr>
          <w:rFonts w:hint="eastAsia"/>
          <w:color w:val="000000" w:themeColor="text1"/>
        </w:rPr>
        <w:t>多重共线性可能会导致解空间的不稳定与结果的不连贯，高维空间的稀疏也会导致变量之间的存在大量冗余的信息。通过降维的方法，可以将数据的主成</w:t>
      </w:r>
      <w:r w:rsidR="00044AD9">
        <w:rPr>
          <w:rFonts w:hint="eastAsia"/>
          <w:color w:val="000000" w:themeColor="text1"/>
        </w:rPr>
        <w:t>分</w:t>
      </w:r>
      <w:r w:rsidR="00A07296" w:rsidRPr="009D03D0">
        <w:rPr>
          <w:rFonts w:hint="eastAsia"/>
          <w:color w:val="000000" w:themeColor="text1"/>
        </w:rPr>
        <w:t>快速提取出来。通过对高维矩阵进行</w:t>
      </w:r>
      <w:r w:rsidR="00A07296" w:rsidRPr="009D03D0">
        <w:rPr>
          <w:rFonts w:hint="eastAsia"/>
          <w:color w:val="000000" w:themeColor="text1"/>
        </w:rPr>
        <w:t>SVD</w:t>
      </w:r>
      <w:r w:rsidR="00A07296" w:rsidRPr="009D03D0">
        <w:rPr>
          <w:rFonts w:hint="eastAsia"/>
          <w:color w:val="000000" w:themeColor="text1"/>
        </w:rPr>
        <w:t>分解可以得到一个矩阵的特征向量，该特征向量在高维空间所指示的方向可以使得原矩阵到该方向的方差最大，即该特征向量可以被看</w:t>
      </w:r>
      <w:r w:rsidR="004F715C">
        <w:rPr>
          <w:rFonts w:hint="eastAsia"/>
          <w:color w:val="000000" w:themeColor="text1"/>
        </w:rPr>
        <w:t>作</w:t>
      </w:r>
      <w:r w:rsidR="00A07296" w:rsidRPr="009D03D0">
        <w:rPr>
          <w:rFonts w:hint="eastAsia"/>
          <w:color w:val="000000" w:themeColor="text1"/>
        </w:rPr>
        <w:t>矩阵的主</w:t>
      </w:r>
      <w:r w:rsidR="00694CF7">
        <w:rPr>
          <w:rFonts w:hint="eastAsia"/>
          <w:color w:val="000000" w:themeColor="text1"/>
        </w:rPr>
        <w:t>成分</w:t>
      </w:r>
      <w:r w:rsidR="00A07296" w:rsidRPr="009D03D0">
        <w:rPr>
          <w:rFonts w:hint="eastAsia"/>
          <w:color w:val="000000" w:themeColor="text1"/>
        </w:rPr>
        <w:t>。</w:t>
      </w:r>
    </w:p>
    <w:p w14:paraId="1066C5F5" w14:textId="0DEC1F3B" w:rsidR="00A07296" w:rsidRPr="009D03D0" w:rsidRDefault="00A07296" w:rsidP="00A07296">
      <w:pPr>
        <w:ind w:firstLine="480"/>
        <w:rPr>
          <w:color w:val="000000" w:themeColor="text1"/>
        </w:rPr>
      </w:pPr>
      <w:r w:rsidRPr="009D03D0">
        <w:rPr>
          <w:rFonts w:hint="eastAsia"/>
          <w:color w:val="000000" w:themeColor="text1"/>
        </w:rPr>
        <w:t>假设某高维的数据集</w:t>
      </w:r>
      <m:oMath>
        <m:r>
          <w:rPr>
            <w:rFonts w:ascii="Cambria Math" w:hAnsi="Cambria Math" w:hint="eastAsia"/>
            <w:color w:val="000000" w:themeColor="text1"/>
          </w:rPr>
          <m:t>K=</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n</m:t>
                </m:r>
              </m:sub>
            </m:sSub>
          </m:e>
        </m:d>
      </m:oMath>
      <w:r w:rsidRPr="009D03D0">
        <w:rPr>
          <w:rFonts w:hint="eastAsia"/>
          <w:color w:val="000000" w:themeColor="text1"/>
        </w:rPr>
        <w:t>，通过求解方程</w:t>
      </w:r>
      <w:r w:rsidR="00E13EF0">
        <w:rPr>
          <w:rFonts w:hint="eastAsia"/>
          <w:color w:val="000000" w:themeColor="text1"/>
        </w:rPr>
        <w:t>（</w:t>
      </w:r>
      <w:r w:rsidR="00E13EF0">
        <w:rPr>
          <w:rFonts w:hint="eastAsia"/>
          <w:color w:val="000000" w:themeColor="text1"/>
        </w:rPr>
        <w:t>2</w:t>
      </w:r>
      <w:r w:rsidR="00E13EF0">
        <w:rPr>
          <w:color w:val="000000" w:themeColor="text1"/>
        </w:rPr>
        <w:t>-3</w:t>
      </w:r>
      <w:r w:rsidR="00E13EF0">
        <w:rPr>
          <w:rFonts w:hint="eastAsia"/>
          <w:color w:val="000000" w:themeColor="text1"/>
        </w:rPr>
        <w:t>）</w:t>
      </w:r>
      <w:r w:rsidR="002A5ED1">
        <w:rPr>
          <w:rFonts w:hint="eastAsia"/>
          <w:color w:val="000000" w:themeColor="text1"/>
        </w:rPr>
        <w:t>：</w:t>
      </w:r>
    </w:p>
    <w:p w14:paraId="51C50E36" w14:textId="1ED5B6A4" w:rsidR="00A07296" w:rsidRPr="009D03D0" w:rsidRDefault="00A20880" w:rsidP="006F3D3B">
      <w:pPr>
        <w:ind w:firstLine="480"/>
        <w:jc w:val="right"/>
        <w:rPr>
          <w:color w:val="000000" w:themeColor="text1"/>
        </w:rPr>
      </w:pPr>
      <m:oMathPara>
        <m:oMath>
          <m:eqArr>
            <m:eqArrPr>
              <m:maxDist m:val="1"/>
              <m:ctrlPr>
                <w:rPr>
                  <w:rFonts w:ascii="Cambria Math" w:hAnsi="Cambria Math" w:cs="Times New Roman"/>
                  <w:i/>
                  <w:color w:val="000000" w:themeColor="text1"/>
                </w:rPr>
              </m:ctrlPr>
            </m:eqArrPr>
            <m:e>
              <m:r>
                <w:rPr>
                  <w:rFonts w:ascii="Cambria Math" w:hAnsi="Cambria Math" w:cs="Times New Roman"/>
                  <w:color w:val="000000" w:themeColor="text1"/>
                </w:rPr>
                <m:t>K</m:t>
              </m:r>
              <m:sSub>
                <m:sSubPr>
                  <m:ctrlPr>
                    <w:rPr>
                      <w:rFonts w:ascii="Cambria Math" w:hAnsi="Cambria Math" w:cs="Times New Roman"/>
                      <w:i/>
                      <w:color w:val="000000" w:themeColor="text1"/>
                    </w:rPr>
                  </m:ctrlPr>
                </m:sSubPr>
                <m:e>
                  <m:r>
                    <m:rPr>
                      <m:sty m:val="bi"/>
                    </m:rPr>
                    <w:rPr>
                      <w:rFonts w:ascii="Cambria Math" w:hAnsi="Cambria Math" w:cs="Times New Roman"/>
                      <w:color w:val="000000" w:themeColor="text1"/>
                    </w:rPr>
                    <m:t>α</m:t>
                  </m:r>
                </m:e>
                <m:sub>
                  <m:r>
                    <w:rPr>
                      <w:rFonts w:ascii="Cambria Math" w:hAnsi="Cambria Math" w:cs="Times New Roman"/>
                      <w:color w:val="000000" w:themeColor="text1"/>
                    </w:rPr>
                    <m:t>i</m:t>
                  </m:r>
                </m:sub>
              </m:sSub>
              <m:r>
                <w:rPr>
                  <w:rFonts w:ascii="Cambria Math" w:hAnsi="Cambria Math" w:cs="Times New Roman"/>
                  <w:color w:val="000000" w:themeColor="text1"/>
                </w:rPr>
                <m:t>=</m:t>
              </m:r>
              <m:sSub>
                <m:sSubPr>
                  <m:ctrlPr>
                    <w:rPr>
                      <w:rFonts w:ascii="Cambria Math" w:hAnsi="Cambria Math" w:cs="Times New Roman"/>
                      <w:b/>
                      <w:i/>
                      <w:color w:val="000000" w:themeColor="text1"/>
                    </w:rPr>
                  </m:ctrlPr>
                </m:sSubPr>
                <m:e>
                  <m:r>
                    <w:rPr>
                      <w:rFonts w:ascii="Cambria Math" w:hAnsi="Cambria Math" w:cs="Times New Roman"/>
                      <w:color w:val="000000" w:themeColor="text1"/>
                    </w:rPr>
                    <m:t>λ</m:t>
                  </m:r>
                </m:e>
                <m:sub>
                  <m:r>
                    <m:rPr>
                      <m:sty m:val="bi"/>
                    </m:rPr>
                    <w:rPr>
                      <w:rFonts w:ascii="Cambria Math" w:hAnsi="Cambria Math" w:cs="Times New Roman"/>
                      <w:color w:val="000000" w:themeColor="text1"/>
                    </w:rPr>
                    <m:t>i</m:t>
                  </m:r>
                </m:sub>
              </m:sSub>
              <m:sSub>
                <m:sSubPr>
                  <m:ctrlPr>
                    <w:rPr>
                      <w:rFonts w:ascii="Cambria Math" w:hAnsi="Cambria Math" w:cs="Times New Roman"/>
                      <w:b/>
                      <w:i/>
                      <w:color w:val="000000" w:themeColor="text1"/>
                    </w:rPr>
                  </m:ctrlPr>
                </m:sSubPr>
                <m:e>
                  <m:r>
                    <m:rPr>
                      <m:sty m:val="bi"/>
                    </m:rPr>
                    <w:rPr>
                      <w:rFonts w:ascii="Cambria Math" w:hAnsi="Cambria Math" w:cs="Times New Roman"/>
                      <w:color w:val="000000" w:themeColor="text1"/>
                    </w:rPr>
                    <m:t>α</m:t>
                  </m:r>
                </m:e>
                <m:sub>
                  <m:r>
                    <m:rPr>
                      <m:sty m:val="bi"/>
                    </m:rPr>
                    <w:rPr>
                      <w:rFonts w:ascii="Cambria Math" w:hAnsi="Cambria Math" w:cs="Times New Roman"/>
                      <w:color w:val="000000" w:themeColor="text1"/>
                    </w:rPr>
                    <m:t>i</m:t>
                  </m:r>
                </m:sub>
              </m:sSub>
              <m:r>
                <w:rPr>
                  <w:rFonts w:ascii="Cambria Math" w:hAnsi="Cambria Math" w:cs="Times New Roman"/>
                  <w:color w:val="000000" w:themeColor="text1"/>
                </w:rPr>
                <m:t>#</m:t>
              </m:r>
              <m:d>
                <m:dPr>
                  <m:ctrlPr>
                    <w:rPr>
                      <w:rFonts w:ascii="Cambria Math" w:hAnsi="Cambria Math" w:cs="Times New Roman"/>
                      <w:i/>
                      <w:color w:val="000000" w:themeColor="text1"/>
                    </w:rPr>
                  </m:ctrlPr>
                </m:dPr>
                <m:e>
                  <m:r>
                    <m:rPr>
                      <m:nor/>
                    </m:rPr>
                    <w:rPr>
                      <w:rFonts w:cs="Times New Roman"/>
                      <w:color w:val="000000" w:themeColor="text1"/>
                    </w:rPr>
                    <m:t>2-3</m:t>
                  </m:r>
                </m:e>
              </m:d>
            </m:e>
          </m:eqArr>
        </m:oMath>
      </m:oMathPara>
    </w:p>
    <w:p w14:paraId="3630C881" w14:textId="77777777" w:rsidR="008E75ED" w:rsidRPr="009D03D0" w:rsidRDefault="008E75ED" w:rsidP="009D03D0">
      <w:pPr>
        <w:ind w:firstLine="480"/>
        <w:jc w:val="right"/>
        <w:rPr>
          <w:color w:val="000000" w:themeColor="text1"/>
        </w:rPr>
      </w:pPr>
    </w:p>
    <w:p w14:paraId="0FBF0F07" w14:textId="5CCCA877" w:rsidR="00A07296" w:rsidRPr="009D03D0" w:rsidRDefault="002A5ED1" w:rsidP="00A07296">
      <w:pPr>
        <w:ind w:firstLine="480"/>
        <w:rPr>
          <w:color w:val="000000" w:themeColor="text1"/>
        </w:rPr>
      </w:pPr>
      <w:r>
        <w:rPr>
          <w:rFonts w:hint="eastAsia"/>
          <w:color w:val="000000" w:themeColor="text1"/>
        </w:rPr>
        <w:t>得到</w:t>
      </w:r>
      <w:r w:rsidR="00A07296" w:rsidRPr="009D03D0">
        <w:rPr>
          <w:rFonts w:hint="eastAsia"/>
          <w:color w:val="000000" w:themeColor="text1"/>
        </w:rPr>
        <w:t>投影为</w:t>
      </w:r>
      <w:r>
        <w:rPr>
          <w:rFonts w:hint="eastAsia"/>
          <w:color w:val="000000" w:themeColor="text1"/>
        </w:rPr>
        <w:t>：</w:t>
      </w:r>
    </w:p>
    <w:p w14:paraId="2FB0381D" w14:textId="28267071" w:rsidR="00A07296" w:rsidRPr="009D03D0" w:rsidRDefault="00A20880" w:rsidP="006F3D3B">
      <w:pPr>
        <w:ind w:firstLine="480"/>
        <w:jc w:val="right"/>
        <w:rPr>
          <w:color w:val="000000" w:themeColor="text1"/>
        </w:rPr>
      </w:pPr>
      <m:oMathPara>
        <m:oMath>
          <m:eqArr>
            <m:eqArrPr>
              <m:maxDist m:val="1"/>
              <m:ctrlPr>
                <w:rPr>
                  <w:rFonts w:ascii="Cambria Math" w:hAnsi="Cambria Math" w:cs="Times New Roman"/>
                  <w:i/>
                  <w:color w:val="000000" w:themeColor="text1"/>
                </w:rPr>
              </m:ctrlPr>
            </m:eqArrPr>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v</m:t>
                  </m:r>
                </m:e>
                <m:sub>
                  <m:r>
                    <w:rPr>
                      <w:rFonts w:ascii="Cambria Math" w:hAnsi="Cambria Math" w:cs="Times New Roman"/>
                      <w:color w:val="000000" w:themeColor="text1"/>
                    </w:rPr>
                    <m:t>i</m:t>
                  </m:r>
                </m:sub>
                <m:sup>
                  <m:r>
                    <w:rPr>
                      <w:rFonts w:ascii="Cambria Math" w:hAnsi="Cambria Math" w:cs="Times New Roman"/>
                      <w:color w:val="000000" w:themeColor="text1"/>
                    </w:rPr>
                    <m:t>T</m:t>
                  </m:r>
                </m:sup>
              </m:sSubSup>
              <m:r>
                <w:rPr>
                  <w:rFonts w:ascii="Cambria Math" w:hAnsi="Cambria Math" w:cs="Times New Roman"/>
                  <w:color w:val="000000" w:themeColor="text1"/>
                </w:rPr>
                <m:t>ϕ</m:t>
              </m:r>
              <m:d>
                <m:dPr>
                  <m:ctrlPr>
                    <w:rPr>
                      <w:rFonts w:ascii="Cambria Math" w:hAnsi="Cambria Math" w:cs="Times New Roman"/>
                      <w:i/>
                      <w:color w:val="000000" w:themeColor="text1"/>
                    </w:rPr>
                  </m:ctrlPr>
                </m:dPr>
                <m:e>
                  <m:sSub>
                    <m:sSubPr>
                      <m:ctrlPr>
                        <w:rPr>
                          <w:rFonts w:ascii="Cambria Math" w:hAnsi="Cambria Math" w:cs="Times New Roman"/>
                          <w:i/>
                          <w:color w:val="000000" w:themeColor="text1"/>
                        </w:rPr>
                      </m:ctrlPr>
                    </m:sSubPr>
                    <m:e>
                      <m:r>
                        <w:rPr>
                          <w:rFonts w:ascii="Cambria Math" w:hAnsi="Cambria Math" w:cs="Times New Roman"/>
                          <w:color w:val="000000" w:themeColor="text1"/>
                        </w:rPr>
                        <m:t>x</m:t>
                      </m:r>
                    </m:e>
                    <m:sub>
                      <m:r>
                        <w:rPr>
                          <w:rFonts w:ascii="Cambria Math" w:hAnsi="Cambria Math" w:cs="Times New Roman"/>
                          <w:color w:val="000000" w:themeColor="text1"/>
                        </w:rPr>
                        <m:t>j</m:t>
                      </m:r>
                    </m:sub>
                  </m:sSub>
                </m:e>
              </m:d>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1</m:t>
                  </m:r>
                </m:num>
                <m:den>
                  <m:rad>
                    <m:radPr>
                      <m:degHide m:val="1"/>
                      <m:ctrlPr>
                        <w:rPr>
                          <w:rFonts w:ascii="Cambria Math" w:hAnsi="Cambria Math" w:cs="Times New Roman"/>
                          <w:i/>
                          <w:color w:val="000000" w:themeColor="text1"/>
                        </w:rPr>
                      </m:ctrlPr>
                    </m:radPr>
                    <m:deg/>
                    <m:e>
                      <m:sSub>
                        <m:sSubPr>
                          <m:ctrlPr>
                            <w:rPr>
                              <w:rFonts w:ascii="Cambria Math" w:hAnsi="Cambria Math" w:cs="Times New Roman"/>
                              <w:i/>
                              <w:color w:val="000000" w:themeColor="text1"/>
                            </w:rPr>
                          </m:ctrlPr>
                        </m:sSubPr>
                        <m:e>
                          <m:r>
                            <w:rPr>
                              <w:rFonts w:ascii="Cambria Math" w:hAnsi="Cambria Math" w:cs="Times New Roman"/>
                              <w:color w:val="000000" w:themeColor="text1"/>
                            </w:rPr>
                            <m:t>λ</m:t>
                          </m:r>
                        </m:e>
                        <m:sub>
                          <m:r>
                            <w:rPr>
                              <w:rFonts w:ascii="Cambria Math" w:hAnsi="Cambria Math" w:cs="Times New Roman"/>
                              <w:color w:val="000000" w:themeColor="text1"/>
                            </w:rPr>
                            <m:t>i</m:t>
                          </m:r>
                        </m:sub>
                      </m:sSub>
                    </m:e>
                  </m:rad>
                  <m:sSubSup>
                    <m:sSubSupPr>
                      <m:ctrlPr>
                        <w:rPr>
                          <w:rFonts w:ascii="Cambria Math" w:hAnsi="Cambria Math" w:cs="Times New Roman"/>
                          <w:i/>
                          <w:color w:val="000000" w:themeColor="text1"/>
                        </w:rPr>
                      </m:ctrlPr>
                    </m:sSubSupPr>
                    <m:e>
                      <m:r>
                        <w:rPr>
                          <w:rFonts w:ascii="Cambria Math" w:hAnsi="Cambria Math" w:cs="Times New Roman"/>
                          <w:color w:val="000000" w:themeColor="text1"/>
                        </w:rPr>
                        <m:t>α</m:t>
                      </m:r>
                    </m:e>
                    <m:sub>
                      <m:r>
                        <w:rPr>
                          <w:rFonts w:ascii="Cambria Math" w:hAnsi="Cambria Math" w:cs="Times New Roman"/>
                          <w:color w:val="000000" w:themeColor="text1"/>
                        </w:rPr>
                        <m:t>i</m:t>
                      </m:r>
                    </m:sub>
                    <m:sup>
                      <m:r>
                        <w:rPr>
                          <w:rFonts w:ascii="Cambria Math" w:hAnsi="Cambria Math" w:cs="Times New Roman"/>
                          <w:color w:val="000000" w:themeColor="text1"/>
                        </w:rPr>
                        <m:t>T</m:t>
                      </m:r>
                    </m:sup>
                  </m:sSubSup>
                  <m:sSub>
                    <m:sSubPr>
                      <m:ctrlPr>
                        <w:rPr>
                          <w:rFonts w:ascii="Cambria Math" w:hAnsi="Cambria Math" w:cs="Times New Roman"/>
                          <w:i/>
                          <w:color w:val="000000" w:themeColor="text1"/>
                        </w:rPr>
                      </m:ctrlPr>
                    </m:sSubPr>
                    <m:e>
                      <m:r>
                        <w:rPr>
                          <w:rFonts w:ascii="Cambria Math" w:hAnsi="Cambria Math" w:cs="Times New Roman"/>
                          <w:color w:val="000000" w:themeColor="text1"/>
                        </w:rPr>
                        <m:t>k</m:t>
                      </m:r>
                    </m:e>
                    <m:sub>
                      <m:r>
                        <w:rPr>
                          <w:rFonts w:ascii="Cambria Math" w:hAnsi="Cambria Math" w:cs="Times New Roman"/>
                          <w:color w:val="000000" w:themeColor="text1"/>
                        </w:rPr>
                        <m:t>j</m:t>
                      </m:r>
                    </m:sub>
                  </m:sSub>
                </m:den>
              </m:f>
              <m:r>
                <w:rPr>
                  <w:rFonts w:ascii="Cambria Math" w:hAnsi="Cambria Math" w:cs="Times New Roman"/>
                  <w:color w:val="000000" w:themeColor="text1"/>
                </w:rPr>
                <m:t>.#</m:t>
              </m:r>
              <m:d>
                <m:dPr>
                  <m:ctrlPr>
                    <w:rPr>
                      <w:rFonts w:ascii="Cambria Math" w:hAnsi="Cambria Math" w:cs="Times New Roman"/>
                      <w:i/>
                      <w:color w:val="000000" w:themeColor="text1"/>
                    </w:rPr>
                  </m:ctrlPr>
                </m:dPr>
                <m:e>
                  <m:r>
                    <m:rPr>
                      <m:nor/>
                    </m:rPr>
                    <w:rPr>
                      <w:rFonts w:cs="Times New Roman"/>
                      <w:color w:val="000000" w:themeColor="text1"/>
                    </w:rPr>
                    <m:t>2-4</m:t>
                  </m:r>
                </m:e>
              </m:d>
            </m:e>
          </m:eqArr>
        </m:oMath>
      </m:oMathPara>
    </w:p>
    <w:p w14:paraId="6901C4E3" w14:textId="77777777" w:rsidR="008E75ED" w:rsidRPr="009D03D0" w:rsidRDefault="008E75ED" w:rsidP="009D03D0">
      <w:pPr>
        <w:ind w:firstLine="480"/>
        <w:jc w:val="right"/>
        <w:rPr>
          <w:color w:val="000000" w:themeColor="text1"/>
        </w:rPr>
      </w:pPr>
    </w:p>
    <w:p w14:paraId="16658FB2" w14:textId="2510C5AB" w:rsidR="00A07296" w:rsidRPr="009D03D0" w:rsidRDefault="00A07296" w:rsidP="00A07296">
      <w:pPr>
        <w:ind w:firstLine="480"/>
        <w:rPr>
          <w:color w:val="000000" w:themeColor="text1"/>
        </w:rPr>
      </w:pPr>
      <w:r w:rsidRPr="009D03D0">
        <w:rPr>
          <w:rFonts w:hint="eastAsia"/>
          <w:color w:val="000000" w:themeColor="text1"/>
        </w:rPr>
        <w:t>在实际应用中，可能按照具体的需求将维度降低到一维或者</w:t>
      </w:r>
      <w:r w:rsidR="00770EF8">
        <w:rPr>
          <w:rFonts w:hint="eastAsia"/>
          <w:color w:val="000000" w:themeColor="text1"/>
        </w:rPr>
        <w:t>二</w:t>
      </w:r>
      <w:r w:rsidRPr="009D03D0">
        <w:rPr>
          <w:rFonts w:hint="eastAsia"/>
          <w:color w:val="000000" w:themeColor="text1"/>
        </w:rPr>
        <w:t>维</w:t>
      </w:r>
      <w:r w:rsidR="000B73F0" w:rsidRPr="009D03D0">
        <w:rPr>
          <w:rFonts w:hint="eastAsia"/>
          <w:color w:val="000000" w:themeColor="text1"/>
        </w:rPr>
        <w:t>。</w:t>
      </w:r>
    </w:p>
    <w:p w14:paraId="51466D5D" w14:textId="579AB282" w:rsidR="00A07296" w:rsidRPr="009D03D0" w:rsidRDefault="00C256F8" w:rsidP="004408EA">
      <w:pPr>
        <w:pStyle w:val="3"/>
        <w:spacing w:before="163" w:after="163"/>
      </w:pPr>
      <w:bookmarkStart w:id="119" w:name="_Toc2274884"/>
      <w:bookmarkStart w:id="120" w:name="_Toc3724923"/>
      <w:r w:rsidRPr="009D03D0">
        <w:t xml:space="preserve">2.1.4 </w:t>
      </w:r>
      <w:r w:rsidR="00E53D2D">
        <w:t>W</w:t>
      </w:r>
      <w:r w:rsidR="00A07296" w:rsidRPr="009D03D0">
        <w:t>ord2vec</w:t>
      </w:r>
      <w:bookmarkEnd w:id="119"/>
      <w:bookmarkEnd w:id="120"/>
    </w:p>
    <w:p w14:paraId="15DE707D" w14:textId="696A677B" w:rsidR="00A07296" w:rsidRPr="009D03D0" w:rsidRDefault="00A07296" w:rsidP="00A07296">
      <w:pPr>
        <w:ind w:firstLine="480"/>
        <w:rPr>
          <w:color w:val="000000" w:themeColor="text1"/>
        </w:rPr>
      </w:pPr>
      <w:r w:rsidRPr="009D03D0">
        <w:rPr>
          <w:color w:val="000000" w:themeColor="text1"/>
        </w:rPr>
        <w:t>W</w:t>
      </w:r>
      <w:r w:rsidRPr="009D03D0">
        <w:rPr>
          <w:rFonts w:hint="eastAsia"/>
          <w:color w:val="000000" w:themeColor="text1"/>
        </w:rPr>
        <w:t>ord</w:t>
      </w:r>
      <w:r w:rsidRPr="009D03D0">
        <w:rPr>
          <w:color w:val="000000" w:themeColor="text1"/>
        </w:rPr>
        <w:t>2</w:t>
      </w:r>
      <w:r w:rsidRPr="009D03D0">
        <w:rPr>
          <w:rFonts w:hint="eastAsia"/>
          <w:color w:val="000000" w:themeColor="text1"/>
        </w:rPr>
        <w:t>vec</w:t>
      </w:r>
      <w:r w:rsidR="00E53D2D">
        <w:rPr>
          <w:rFonts w:hint="eastAsia"/>
          <w:color w:val="000000" w:themeColor="text1"/>
        </w:rPr>
        <w:t>算法</w:t>
      </w:r>
      <w:r w:rsidRPr="009D03D0">
        <w:rPr>
          <w:rFonts w:hint="eastAsia"/>
          <w:color w:val="000000" w:themeColor="text1"/>
        </w:rPr>
        <w:t>将</w:t>
      </w:r>
      <w:r w:rsidR="00DE56FA">
        <w:rPr>
          <w:rFonts w:hint="eastAsia"/>
          <w:color w:val="000000" w:themeColor="text1"/>
        </w:rPr>
        <w:t>词汇</w:t>
      </w:r>
      <w:r w:rsidR="00E53D2D">
        <w:rPr>
          <w:rFonts w:hint="eastAsia"/>
          <w:color w:val="000000" w:themeColor="text1"/>
        </w:rPr>
        <w:t>进行</w:t>
      </w:r>
      <w:r w:rsidRPr="009D03D0">
        <w:rPr>
          <w:rFonts w:hint="eastAsia"/>
          <w:color w:val="000000" w:themeColor="text1"/>
        </w:rPr>
        <w:t>向量化，</w:t>
      </w:r>
      <w:r w:rsidR="00E53D2D">
        <w:rPr>
          <w:rFonts w:hint="eastAsia"/>
          <w:color w:val="000000" w:themeColor="text1"/>
        </w:rPr>
        <w:t>即</w:t>
      </w:r>
      <w:r w:rsidRPr="009D03D0">
        <w:rPr>
          <w:rFonts w:hint="eastAsia"/>
          <w:color w:val="000000" w:themeColor="text1"/>
        </w:rPr>
        <w:t>将每个词映射到一个词向量上，这些向量构成的向量空间被称为词空间。</w:t>
      </w:r>
      <w:r w:rsidRPr="009D03D0">
        <w:rPr>
          <w:color w:val="000000" w:themeColor="text1"/>
        </w:rPr>
        <w:t>W</w:t>
      </w:r>
      <w:r w:rsidRPr="009D03D0">
        <w:rPr>
          <w:rFonts w:hint="eastAsia"/>
          <w:color w:val="000000" w:themeColor="text1"/>
        </w:rPr>
        <w:t>ord</w:t>
      </w:r>
      <w:r w:rsidRPr="009D03D0">
        <w:rPr>
          <w:color w:val="000000" w:themeColor="text1"/>
        </w:rPr>
        <w:t>2</w:t>
      </w:r>
      <w:r w:rsidRPr="009D03D0">
        <w:rPr>
          <w:rFonts w:hint="eastAsia"/>
          <w:color w:val="000000" w:themeColor="text1"/>
        </w:rPr>
        <w:t>vec</w:t>
      </w:r>
      <w:r w:rsidRPr="009D03D0">
        <w:rPr>
          <w:rFonts w:hint="eastAsia"/>
          <w:color w:val="000000" w:themeColor="text1"/>
        </w:rPr>
        <w:t>一般使用了</w:t>
      </w:r>
      <w:r w:rsidRPr="009D03D0">
        <w:rPr>
          <w:rFonts w:hint="eastAsia"/>
          <w:color w:val="000000" w:themeColor="text1"/>
        </w:rPr>
        <w:t>CBOW</w:t>
      </w:r>
      <w:r w:rsidRPr="009D03D0">
        <w:rPr>
          <w:rFonts w:hint="eastAsia"/>
          <w:color w:val="000000" w:themeColor="text1"/>
        </w:rPr>
        <w:t>与</w:t>
      </w:r>
      <w:r w:rsidRPr="009D03D0">
        <w:rPr>
          <w:rFonts w:hint="eastAsia"/>
          <w:color w:val="000000" w:themeColor="text1"/>
        </w:rPr>
        <w:t>Skip</w:t>
      </w:r>
      <w:r w:rsidRPr="009D03D0">
        <w:rPr>
          <w:color w:val="000000" w:themeColor="text1"/>
        </w:rPr>
        <w:t>-</w:t>
      </w:r>
      <w:r w:rsidRPr="009D03D0">
        <w:rPr>
          <w:rFonts w:hint="eastAsia"/>
          <w:color w:val="000000" w:themeColor="text1"/>
        </w:rPr>
        <w:t>Gram</w:t>
      </w:r>
      <w:r w:rsidRPr="009D03D0">
        <w:rPr>
          <w:rFonts w:hint="eastAsia"/>
          <w:color w:val="000000" w:themeColor="text1"/>
        </w:rPr>
        <w:t>训练模型得到词向量</w:t>
      </w:r>
      <w:r w:rsidR="00D20B13" w:rsidRPr="009D03D0">
        <w:rPr>
          <w:rFonts w:hint="eastAsia"/>
          <w:color w:val="000000" w:themeColor="text1"/>
          <w:vertAlign w:val="superscript"/>
        </w:rPr>
        <w:t>[</w:t>
      </w:r>
      <w:r w:rsidR="00D20B13" w:rsidRPr="009D03D0">
        <w:rPr>
          <w:color w:val="000000" w:themeColor="text1"/>
          <w:vertAlign w:val="superscript"/>
        </w:rPr>
        <w:t>13]</w:t>
      </w:r>
      <w:r w:rsidRPr="009D03D0">
        <w:rPr>
          <w:rFonts w:hint="eastAsia"/>
          <w:color w:val="000000" w:themeColor="text1"/>
        </w:rPr>
        <w:t>。</w:t>
      </w:r>
    </w:p>
    <w:p w14:paraId="67CB2067" w14:textId="1D5C8B5F" w:rsidR="008E75ED" w:rsidRPr="009D03D0" w:rsidRDefault="00A07296" w:rsidP="00A07296">
      <w:pPr>
        <w:ind w:firstLine="480"/>
        <w:rPr>
          <w:color w:val="000000" w:themeColor="text1"/>
        </w:rPr>
      </w:pPr>
      <w:r w:rsidRPr="009D03D0">
        <w:rPr>
          <w:rFonts w:hint="eastAsia"/>
          <w:color w:val="000000" w:themeColor="text1"/>
        </w:rPr>
        <w:t>CBOW</w:t>
      </w:r>
      <w:r w:rsidRPr="009D03D0">
        <w:rPr>
          <w:rFonts w:hint="eastAsia"/>
          <w:color w:val="000000" w:themeColor="text1"/>
        </w:rPr>
        <w:t>模型的训练输入是某一词汇上下文的词汇的词向量，输出是该词汇的词向量，即根据上下文的词汇推断该处的词汇。</w:t>
      </w:r>
      <w:r w:rsidRPr="009D03D0">
        <w:rPr>
          <w:rFonts w:hint="eastAsia"/>
          <w:color w:val="000000" w:themeColor="text1"/>
        </w:rPr>
        <w:t>Skip-Gram</w:t>
      </w:r>
      <w:r w:rsidRPr="009D03D0">
        <w:rPr>
          <w:rFonts w:hint="eastAsia"/>
          <w:color w:val="000000" w:themeColor="text1"/>
        </w:rPr>
        <w:t>模型的训练输入是某一词汇的词向量，输出是给定词汇上下文的词向量</w:t>
      </w:r>
      <w:r w:rsidR="00DE56FA">
        <w:rPr>
          <w:rFonts w:hint="eastAsia"/>
          <w:color w:val="000000" w:themeColor="text1"/>
        </w:rPr>
        <w:t>，</w:t>
      </w:r>
      <w:r w:rsidR="00DE56FA" w:rsidRPr="009D03D0">
        <w:rPr>
          <w:rFonts w:hint="eastAsia"/>
          <w:color w:val="000000" w:themeColor="text1"/>
        </w:rPr>
        <w:t>即根据</w:t>
      </w:r>
      <w:r w:rsidR="00DE56FA">
        <w:rPr>
          <w:rFonts w:hint="eastAsia"/>
          <w:color w:val="000000" w:themeColor="text1"/>
        </w:rPr>
        <w:t>该处</w:t>
      </w:r>
      <w:r w:rsidR="00DE56FA" w:rsidRPr="009D03D0">
        <w:rPr>
          <w:rFonts w:hint="eastAsia"/>
          <w:color w:val="000000" w:themeColor="text1"/>
        </w:rPr>
        <w:t>词汇推断</w:t>
      </w:r>
      <w:r w:rsidR="00DE56FA">
        <w:rPr>
          <w:rFonts w:hint="eastAsia"/>
          <w:color w:val="000000" w:themeColor="text1"/>
        </w:rPr>
        <w:t>上下文</w:t>
      </w:r>
      <w:r w:rsidR="00DE56FA" w:rsidRPr="009D03D0">
        <w:rPr>
          <w:rFonts w:hint="eastAsia"/>
          <w:color w:val="000000" w:themeColor="text1"/>
        </w:rPr>
        <w:t>的词汇</w:t>
      </w:r>
      <w:r w:rsidRPr="009D03D0">
        <w:rPr>
          <w:rFonts w:hint="eastAsia"/>
          <w:color w:val="000000" w:themeColor="text1"/>
        </w:rPr>
        <w:t>。</w:t>
      </w:r>
      <w:r w:rsidRPr="009D03D0">
        <w:rPr>
          <w:color w:val="000000" w:themeColor="text1"/>
        </w:rPr>
        <w:t>W</w:t>
      </w:r>
      <w:r w:rsidRPr="009D03D0">
        <w:rPr>
          <w:rFonts w:hint="eastAsia"/>
          <w:color w:val="000000" w:themeColor="text1"/>
        </w:rPr>
        <w:t>ord</w:t>
      </w:r>
      <w:r w:rsidRPr="009D03D0">
        <w:rPr>
          <w:color w:val="000000" w:themeColor="text1"/>
        </w:rPr>
        <w:t>2</w:t>
      </w:r>
      <w:r w:rsidRPr="009D03D0">
        <w:rPr>
          <w:rFonts w:hint="eastAsia"/>
          <w:color w:val="000000" w:themeColor="text1"/>
        </w:rPr>
        <w:t>vec</w:t>
      </w:r>
      <w:r w:rsidRPr="009D03D0">
        <w:rPr>
          <w:rFonts w:hint="eastAsia"/>
          <w:color w:val="000000" w:themeColor="text1"/>
        </w:rPr>
        <w:t>使用霍夫曼树代替传统神经网络中的隐藏层和输出层的神经元，</w:t>
      </w:r>
      <w:r w:rsidR="00DE56FA">
        <w:rPr>
          <w:rFonts w:hint="eastAsia"/>
          <w:color w:val="000000" w:themeColor="text1"/>
        </w:rPr>
        <w:t>其</w:t>
      </w:r>
      <w:r w:rsidRPr="009D03D0">
        <w:rPr>
          <w:rFonts w:hint="eastAsia"/>
          <w:color w:val="000000" w:themeColor="text1"/>
        </w:rPr>
        <w:t>叶子结点起到输出层的作用，内部结点起到隐藏层的作用。输入层到隐藏层</w:t>
      </w:r>
      <w:r w:rsidR="00770EF8">
        <w:rPr>
          <w:rFonts w:hint="eastAsia"/>
          <w:color w:val="000000" w:themeColor="text1"/>
        </w:rPr>
        <w:t>与</w:t>
      </w:r>
      <w:r w:rsidRPr="009D03D0">
        <w:rPr>
          <w:rFonts w:hint="eastAsia"/>
          <w:color w:val="000000" w:themeColor="text1"/>
        </w:rPr>
        <w:t>传统神经网络采用线性变换加激活函数不同，而是对所有的输入词向量求和并求平均。隐藏层到输出层为了不计算所有词的</w:t>
      </w:r>
      <w:proofErr w:type="spellStart"/>
      <w:r w:rsidRPr="009D03D0">
        <w:rPr>
          <w:rFonts w:hint="eastAsia"/>
          <w:color w:val="000000" w:themeColor="text1"/>
        </w:rPr>
        <w:t>softmax</w:t>
      </w:r>
      <w:proofErr w:type="spellEnd"/>
      <w:r w:rsidRPr="009D03D0">
        <w:rPr>
          <w:rFonts w:hint="eastAsia"/>
          <w:color w:val="000000" w:themeColor="text1"/>
        </w:rPr>
        <w:t>概率，采用霍夫曼树表示隐藏层与输出层。使用二元逻辑回归的方法，将霍夫曼树左子树定义为负类，右子树定义为正类，一般使用</w:t>
      </w:r>
      <w:r w:rsidR="00E53D2D">
        <w:rPr>
          <w:color w:val="000000" w:themeColor="text1"/>
        </w:rPr>
        <w:t>s</w:t>
      </w:r>
      <w:r w:rsidRPr="009D03D0">
        <w:rPr>
          <w:rFonts w:hint="eastAsia"/>
          <w:color w:val="000000" w:themeColor="text1"/>
        </w:rPr>
        <w:t>igmoid</w:t>
      </w:r>
      <w:r w:rsidRPr="009D03D0">
        <w:rPr>
          <w:rFonts w:hint="eastAsia"/>
          <w:color w:val="000000" w:themeColor="text1"/>
        </w:rPr>
        <w:t>函数进行判别：</w:t>
      </w:r>
    </w:p>
    <w:p w14:paraId="1682A246" w14:textId="60569F21" w:rsidR="00A07296" w:rsidRPr="009D03D0" w:rsidRDefault="00A20880" w:rsidP="009D03D0">
      <w:pPr>
        <w:ind w:firstLine="480"/>
        <w:rPr>
          <w:color w:val="000000" w:themeColor="text1"/>
        </w:rPr>
      </w:pPr>
      <m:oMath>
        <m:eqArr>
          <m:eqArrPr>
            <m:maxDist m:val="1"/>
            <m:ctrlPr>
              <w:rPr>
                <w:rFonts w:ascii="Cambria Math" w:hAnsi="Cambria Math" w:cs="Times New Roman"/>
                <w:i/>
                <w:color w:val="000000" w:themeColor="text1"/>
              </w:rPr>
            </m:ctrlPr>
          </m:eqArrPr>
          <m:e>
            <m:r>
              <w:rPr>
                <w:rFonts w:ascii="Cambria Math" w:hAnsi="Cambria Math" w:cs="Times New Roman"/>
                <w:color w:val="000000" w:themeColor="text1"/>
              </w:rPr>
              <m:t>P</m:t>
            </m:r>
            <m:d>
              <m:dPr>
                <m:ctrlPr>
                  <w:rPr>
                    <w:rFonts w:ascii="Cambria Math" w:hAnsi="Cambria Math" w:cs="Times New Roman"/>
                    <w:i/>
                    <w:color w:val="000000" w:themeColor="text1"/>
                  </w:rPr>
                </m:ctrlPr>
              </m:dPr>
              <m:e>
                <m:r>
                  <w:rPr>
                    <w:rFonts w:ascii="Cambria Math" w:hAnsi="Cambria Math" w:cs="Times New Roman"/>
                    <w:color w:val="000000" w:themeColor="text1"/>
                  </w:rPr>
                  <m:t>+</m:t>
                </m:r>
              </m:e>
            </m:d>
            <m:r>
              <w:rPr>
                <w:rFonts w:ascii="Cambria Math" w:hAnsi="Cambria Math" w:cs="Times New Roman"/>
                <w:color w:val="000000" w:themeColor="text1"/>
              </w:rPr>
              <m:t>=</m:t>
            </m:r>
            <m:nary>
              <m:naryPr>
                <m:chr m:val="∑"/>
                <m:limLoc m:val="undOvr"/>
                <m:supHide m:val="1"/>
                <m:ctrlPr>
                  <w:rPr>
                    <w:rFonts w:ascii="Cambria Math" w:hAnsi="Cambria Math" w:cs="Times New Roman"/>
                    <w:i/>
                    <w:color w:val="000000" w:themeColor="text1"/>
                  </w:rPr>
                </m:ctrlPr>
              </m:naryPr>
              <m:sub>
                <m:r>
                  <w:rPr>
                    <w:rFonts w:ascii="Cambria Math" w:hAnsi="Cambria Math" w:cs="Times New Roman"/>
                    <w:color w:val="000000" w:themeColor="text1"/>
                  </w:rPr>
                  <m:t>+</m:t>
                </m:r>
              </m:sub>
              <m:sup/>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r>
                  <w:rPr>
                    <w:rFonts w:ascii="Cambria Math" w:hAnsi="Cambria Math" w:cs="Times New Roman"/>
                    <w:color w:val="000000" w:themeColor="text1"/>
                  </w:rPr>
                  <m:t>θ</m:t>
                </m:r>
              </m:e>
            </m:nary>
            <m:r>
              <w:rPr>
                <w:rFonts w:ascii="Cambria Math" w:hAnsi="Cambria Math" w:cs="Times New Roman"/>
                <w:color w:val="000000" w:themeColor="text1"/>
              </w:rPr>
              <m:t>=</m:t>
            </m:r>
            <m:f>
              <m:fPr>
                <m:ctrlPr>
                  <w:rPr>
                    <w:rFonts w:ascii="Cambria Math" w:hAnsi="Cambria Math" w:cs="Times New Roman"/>
                    <w:i/>
                    <w:color w:val="000000" w:themeColor="text1"/>
                  </w:rPr>
                </m:ctrlPr>
              </m:fPr>
              <m:num>
                <m:r>
                  <w:rPr>
                    <w:rFonts w:ascii="Cambria Math" w:hAnsi="Cambria Math" w:cs="Times New Roman"/>
                    <w:color w:val="000000" w:themeColor="text1"/>
                  </w:rPr>
                  <m:t>1</m:t>
                </m:r>
              </m:num>
              <m:den>
                <m:r>
                  <w:rPr>
                    <w:rFonts w:ascii="Cambria Math" w:hAnsi="Cambria Math" w:cs="Times New Roman"/>
                    <w:color w:val="000000" w:themeColor="text1"/>
                  </w:rPr>
                  <m:t>1+</m:t>
                </m:r>
                <m:func>
                  <m:funcPr>
                    <m:ctrlPr>
                      <w:rPr>
                        <w:rFonts w:ascii="Cambria Math" w:hAnsi="Cambria Math" w:cs="Times New Roman"/>
                        <w:i/>
                        <w:color w:val="000000" w:themeColor="text1"/>
                      </w:rPr>
                    </m:ctrlPr>
                  </m:funcPr>
                  <m:fName>
                    <m:r>
                      <w:rPr>
                        <w:rFonts w:ascii="Cambria Math" w:hAnsi="Cambria Math" w:cs="Times New Roman"/>
                        <w:color w:val="000000" w:themeColor="text1"/>
                      </w:rPr>
                      <m:t>exp</m:t>
                    </m:r>
                  </m:fName>
                  <m:e>
                    <m:d>
                      <m:dPr>
                        <m:ctrlPr>
                          <w:rPr>
                            <w:rFonts w:ascii="Cambria Math" w:hAnsi="Cambria Math" w:cs="Times New Roman"/>
                            <w:i/>
                            <w:color w:val="000000" w:themeColor="text1"/>
                          </w:rPr>
                        </m:ctrlPr>
                      </m:dPr>
                      <m:e>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e>
                    </m:d>
                  </m:e>
                </m:func>
              </m:den>
            </m:f>
            <m:r>
              <w:rPr>
                <w:rFonts w:ascii="Cambria Math" w:hAnsi="Cambria Math" w:cs="Times New Roman"/>
                <w:color w:val="000000" w:themeColor="text1"/>
              </w:rPr>
              <m:t>.#</m:t>
            </m:r>
            <m:d>
              <m:dPr>
                <m:ctrlPr>
                  <w:rPr>
                    <w:rFonts w:ascii="Cambria Math" w:hAnsi="Cambria Math" w:cs="Times New Roman"/>
                    <w:i/>
                    <w:color w:val="000000" w:themeColor="text1"/>
                  </w:rPr>
                </m:ctrlPr>
              </m:dPr>
              <m:e>
                <m:r>
                  <m:rPr>
                    <m:nor/>
                  </m:rPr>
                  <w:rPr>
                    <w:rFonts w:cs="Times New Roman"/>
                    <w:color w:val="000000" w:themeColor="text1"/>
                  </w:rPr>
                  <m:t>2-5</m:t>
                </m:r>
              </m:e>
            </m:d>
          </m:e>
        </m:eqArr>
      </m:oMath>
      <w:r w:rsidR="006F3D3B" w:rsidRPr="009D03D0">
        <w:rPr>
          <w:rFonts w:hint="eastAsia"/>
          <w:color w:val="000000" w:themeColor="text1"/>
        </w:rPr>
        <w:t xml:space="preserve"> </w:t>
      </w:r>
      <w:r w:rsidR="006F3D3B" w:rsidRPr="009D03D0">
        <w:rPr>
          <w:color w:val="000000" w:themeColor="text1"/>
        </w:rPr>
        <w:t xml:space="preserve">             </w:t>
      </w:r>
    </w:p>
    <w:p w14:paraId="2C981E3D" w14:textId="72C6FC87" w:rsidR="00A07296" w:rsidRPr="009D03D0" w:rsidRDefault="00E53D2D" w:rsidP="00A07296">
      <w:pPr>
        <w:ind w:firstLine="480"/>
        <w:rPr>
          <w:color w:val="000000" w:themeColor="text1"/>
        </w:rPr>
      </w:pPr>
      <w:r>
        <w:rPr>
          <w:rFonts w:hint="eastAsia"/>
          <w:color w:val="000000" w:themeColor="text1"/>
        </w:rPr>
        <w:t>在式（</w:t>
      </w:r>
      <w:r>
        <w:rPr>
          <w:rFonts w:hint="eastAsia"/>
          <w:color w:val="000000" w:themeColor="text1"/>
        </w:rPr>
        <w:t>2</w:t>
      </w:r>
      <w:r>
        <w:rPr>
          <w:color w:val="000000" w:themeColor="text1"/>
        </w:rPr>
        <w:t>-5</w:t>
      </w:r>
      <w:r>
        <w:rPr>
          <w:rFonts w:hint="eastAsia"/>
          <w:color w:val="000000" w:themeColor="text1"/>
        </w:rPr>
        <w:t>）中</w:t>
      </w:r>
      <w:r w:rsidR="00CF2D03" w:rsidRPr="009D03D0">
        <w:rPr>
          <w:rFonts w:hint="eastAsia"/>
          <w:color w:val="000000" w:themeColor="text1"/>
        </w:rPr>
        <w:t>，</w:t>
      </w:r>
      <m:oMath>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w</m:t>
            </m:r>
          </m:sub>
          <m:sup>
            <m:r>
              <w:rPr>
                <w:rFonts w:ascii="Cambria Math" w:hAnsi="Cambria Math"/>
                <w:color w:val="000000" w:themeColor="text1"/>
              </w:rPr>
              <m:t>T</m:t>
            </m:r>
          </m:sup>
        </m:sSubSup>
      </m:oMath>
      <w:r w:rsidR="00A07296" w:rsidRPr="009D03D0">
        <w:rPr>
          <w:rFonts w:hint="eastAsia"/>
          <w:color w:val="000000" w:themeColor="text1"/>
        </w:rPr>
        <w:t>是当前内部结点的词向量，</w:t>
      </w:r>
      <m:oMath>
        <m:r>
          <w:rPr>
            <w:rFonts w:ascii="Cambria Math" w:hAnsi="Cambria Math"/>
            <w:color w:val="000000" w:themeColor="text1"/>
          </w:rPr>
          <m:t>θ</m:t>
        </m:r>
      </m:oMath>
      <w:r w:rsidR="00A07296" w:rsidRPr="009D03D0">
        <w:rPr>
          <w:rFonts w:hint="eastAsia"/>
          <w:color w:val="000000" w:themeColor="text1"/>
        </w:rPr>
        <w:t>是需要训练出来的模型参数</w:t>
      </w:r>
      <w:r w:rsidR="00063F14" w:rsidRPr="009D03D0">
        <w:rPr>
          <w:rFonts w:hint="eastAsia"/>
          <w:color w:val="000000" w:themeColor="text1"/>
        </w:rPr>
        <w:t>。</w:t>
      </w:r>
    </w:p>
    <w:p w14:paraId="05CA4B8B" w14:textId="5F065115" w:rsidR="009F3D23" w:rsidRPr="009D03D0" w:rsidRDefault="00A07296" w:rsidP="007A6433">
      <w:pPr>
        <w:ind w:firstLine="480"/>
        <w:rPr>
          <w:color w:val="000000" w:themeColor="text1"/>
        </w:rPr>
      </w:pPr>
      <w:r w:rsidRPr="009D03D0">
        <w:rPr>
          <w:rFonts w:hint="eastAsia"/>
          <w:color w:val="000000" w:themeColor="text1"/>
        </w:rPr>
        <w:t>例如，对于</w:t>
      </w:r>
      <w:r w:rsidRPr="009D03D0">
        <w:rPr>
          <w:rFonts w:hint="eastAsia"/>
          <w:color w:val="000000" w:themeColor="text1"/>
        </w:rPr>
        <w:t>Skip-Gram</w:t>
      </w:r>
      <w:r w:rsidRPr="009D03D0">
        <w:rPr>
          <w:rFonts w:hint="eastAsia"/>
          <w:color w:val="000000" w:themeColor="text1"/>
        </w:rPr>
        <w:t>模型，在</w:t>
      </w:r>
      <w:r w:rsidR="00245589">
        <w:rPr>
          <w:rFonts w:hint="eastAsia"/>
          <w:color w:val="000000" w:themeColor="text1"/>
        </w:rPr>
        <w:t>图</w:t>
      </w:r>
      <w:r w:rsidR="00245589">
        <w:rPr>
          <w:rFonts w:hint="eastAsia"/>
          <w:color w:val="000000" w:themeColor="text1"/>
        </w:rPr>
        <w:t>2</w:t>
      </w:r>
      <w:r w:rsidR="00245589">
        <w:rPr>
          <w:color w:val="000000" w:themeColor="text1"/>
        </w:rPr>
        <w:t>-1</w:t>
      </w:r>
      <w:r w:rsidR="00245589">
        <w:rPr>
          <w:rFonts w:hint="eastAsia"/>
          <w:color w:val="000000" w:themeColor="text1"/>
        </w:rPr>
        <w:t>所示</w:t>
      </w:r>
      <w:r w:rsidRPr="009D03D0">
        <w:rPr>
          <w:rFonts w:hint="eastAsia"/>
          <w:color w:val="000000" w:themeColor="text1"/>
        </w:rPr>
        <w:t>的霍夫曼树的结构中：</w:t>
      </w:r>
    </w:p>
    <w:p w14:paraId="62CCD696" w14:textId="3CC0C0E8" w:rsidR="00A07296" w:rsidRPr="00944031" w:rsidRDefault="009F3D23" w:rsidP="000C7F4F">
      <w:pPr>
        <w:pStyle w:val="aff0"/>
      </w:pPr>
      <w:r w:rsidRPr="00944031">
        <w:rPr>
          <w:noProof/>
        </w:rPr>
        <w:drawing>
          <wp:inline distT="0" distB="0" distL="0" distR="0" wp14:anchorId="224F18A5" wp14:editId="35BB5752">
            <wp:extent cx="2571887" cy="279463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b="6892"/>
                    <a:stretch/>
                  </pic:blipFill>
                  <pic:spPr bwMode="auto">
                    <a:xfrm>
                      <a:off x="0" y="0"/>
                      <a:ext cx="2587161" cy="2811229"/>
                    </a:xfrm>
                    <a:prstGeom prst="rect">
                      <a:avLst/>
                    </a:prstGeom>
                    <a:ln>
                      <a:noFill/>
                    </a:ln>
                    <a:extLst>
                      <a:ext uri="{53640926-AAD7-44D8-BBD7-CCE9431645EC}">
                        <a14:shadowObscured xmlns:a14="http://schemas.microsoft.com/office/drawing/2010/main"/>
                      </a:ext>
                    </a:extLst>
                  </pic:spPr>
                </pic:pic>
              </a:graphicData>
            </a:graphic>
          </wp:inline>
        </w:drawing>
      </w:r>
    </w:p>
    <w:p w14:paraId="1E4A6423" w14:textId="220EBE81" w:rsidR="00F67C3B" w:rsidRPr="00944031" w:rsidRDefault="009F3D23" w:rsidP="000C7F4F">
      <w:pPr>
        <w:pStyle w:val="aff0"/>
      </w:pPr>
      <w:r w:rsidRPr="00944031">
        <w:t>图</w:t>
      </w:r>
      <w:r w:rsidRPr="00944031">
        <w:t xml:space="preserve">2-1 </w:t>
      </w:r>
      <w:r w:rsidRPr="00944031">
        <w:t>一个典型的</w:t>
      </w:r>
      <w:r w:rsidRPr="00944031">
        <w:t>Huffman Tree</w:t>
      </w:r>
      <w:r w:rsidRPr="00944031">
        <w:t>结构</w:t>
      </w:r>
    </w:p>
    <w:p w14:paraId="2DCB8672" w14:textId="4CA0CE2F" w:rsidR="00A07296" w:rsidRPr="009D03D0" w:rsidRDefault="00694CF7" w:rsidP="00A07296">
      <w:pPr>
        <w:ind w:firstLine="480"/>
        <w:rPr>
          <w:color w:val="000000" w:themeColor="text1"/>
        </w:rPr>
      </w:pPr>
      <w:r>
        <w:rPr>
          <w:rFonts w:hint="eastAsia"/>
          <w:color w:val="000000" w:themeColor="text1"/>
        </w:rPr>
        <w:t>以</w:t>
      </w:r>
      <w:r w:rsidR="002A5ED1">
        <w:rPr>
          <w:rFonts w:hint="eastAsia"/>
          <w:color w:val="000000" w:themeColor="text1"/>
        </w:rPr>
        <w:t>计算</w:t>
      </w:r>
      <w:r w:rsidR="00A07296" w:rsidRPr="009D03D0">
        <w:rPr>
          <w:rFonts w:hint="eastAsia"/>
          <w:color w:val="000000" w:themeColor="text1"/>
        </w:rPr>
        <w:t>结点</w:t>
      </w:r>
      <m:oMath>
        <m:r>
          <w:rPr>
            <w:rFonts w:ascii="Cambria Math" w:hAnsi="Cambria Math" w:hint="eastAsia"/>
            <w:color w:val="000000" w:themeColor="text1"/>
          </w:rPr>
          <m:t>w</m:t>
        </m:r>
        <m:r>
          <w:rPr>
            <w:rFonts w:ascii="Cambria Math" w:hAnsi="Cambria Math"/>
            <w:color w:val="000000" w:themeColor="text1"/>
          </w:rPr>
          <m:t>4</m:t>
        </m:r>
      </m:oMath>
      <w:r>
        <w:rPr>
          <w:rFonts w:hint="eastAsia"/>
          <w:color w:val="000000" w:themeColor="text1"/>
        </w:rPr>
        <w:t>为例，计算的过程</w:t>
      </w:r>
      <w:r w:rsidR="00A07296" w:rsidRPr="009D03D0">
        <w:rPr>
          <w:rFonts w:hint="eastAsia"/>
          <w:color w:val="000000" w:themeColor="text1"/>
        </w:rPr>
        <w:t>，实际上是期望最大化函数：</w:t>
      </w:r>
    </w:p>
    <w:p w14:paraId="212DCB83" w14:textId="2FD1F1A0" w:rsidR="008E75ED" w:rsidRPr="009D03D0" w:rsidRDefault="00A20880" w:rsidP="001377AC">
      <w:pPr>
        <w:ind w:firstLine="480"/>
        <w:rPr>
          <w:color w:val="000000" w:themeColor="text1"/>
        </w:rPr>
      </w:pPr>
      <m:oMathPara>
        <m:oMath>
          <m:eqArr>
            <m:eqArrPr>
              <m:maxDist m:val="1"/>
              <m:ctrlPr>
                <w:rPr>
                  <w:rFonts w:ascii="Cambria Math" w:hAnsi="Cambria Math" w:cs="Times New Roman"/>
                  <w:i/>
                  <w:color w:val="000000" w:themeColor="text1"/>
                </w:rPr>
              </m:ctrlPr>
            </m:eqArrPr>
            <m:e>
              <m:nary>
                <m:naryPr>
                  <m:chr m:val="∏"/>
                  <m:limLoc m:val="undOvr"/>
                  <m:ctrlPr>
                    <w:rPr>
                      <w:rFonts w:ascii="Cambria Math" w:hAnsi="Cambria Math" w:cs="Times New Roman"/>
                      <w:color w:val="000000" w:themeColor="text1"/>
                    </w:rPr>
                  </m:ctrlPr>
                </m:naryPr>
                <m:sub>
                  <m:r>
                    <w:rPr>
                      <w:rFonts w:ascii="Cambria Math" w:hAnsi="Cambria Math" w:cs="Times New Roman"/>
                      <w:color w:val="000000" w:themeColor="text1"/>
                    </w:rPr>
                    <m:t>i=3</m:t>
                  </m:r>
                </m:sub>
                <m:sup>
                  <m:r>
                    <w:rPr>
                      <w:rFonts w:ascii="Cambria Math" w:hAnsi="Cambria Math" w:cs="Times New Roman"/>
                      <w:color w:val="000000" w:themeColor="text1"/>
                    </w:rPr>
                    <m:t>3</m:t>
                  </m:r>
                </m:sup>
                <m:e>
                  <m:r>
                    <w:rPr>
                      <w:rFonts w:ascii="Cambria Math" w:hAnsi="Cambria Math" w:cs="Times New Roman"/>
                      <w:color w:val="000000" w:themeColor="text1"/>
                    </w:rPr>
                    <m:t>P</m:t>
                  </m:r>
                  <m:d>
                    <m:dPr>
                      <m:ctrlPr>
                        <w:rPr>
                          <w:rFonts w:ascii="Cambria Math" w:hAnsi="Cambria Math" w:cs="Times New Roman"/>
                          <w:i/>
                          <w:color w:val="000000" w:themeColor="text1"/>
                        </w:rPr>
                      </m:ctrlPr>
                    </m:dPr>
                    <m:e>
                      <m:r>
                        <m:rPr>
                          <m:sty m:val="p"/>
                        </m:rPr>
                        <w:rPr>
                          <w:rFonts w:ascii="Cambria Math" w:hAnsi="Cambria Math" w:cs="Times New Roman"/>
                          <w:color w:val="000000" w:themeColor="text1"/>
                        </w:rPr>
                        <m:t>n</m:t>
                      </m:r>
                      <m:d>
                        <m:dPr>
                          <m:ctrlPr>
                            <w:rPr>
                              <w:rFonts w:ascii="Cambria Math" w:hAnsi="Cambria Math" w:cs="Times New Roman"/>
                              <w:color w:val="000000" w:themeColor="text1"/>
                            </w:rPr>
                          </m:ctrlPr>
                        </m:dPr>
                        <m:e>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w</m:t>
                              </m:r>
                            </m:e>
                            <m:sub>
                              <m:r>
                                <m:rPr>
                                  <m:sty m:val="p"/>
                                </m:rPr>
                                <w:rPr>
                                  <w:rFonts w:ascii="Cambria Math" w:hAnsi="Cambria Math" w:cs="Times New Roman"/>
                                  <w:color w:val="000000" w:themeColor="text1"/>
                                </w:rPr>
                                <m:t>i</m:t>
                              </m:r>
                            </m:sub>
                          </m:sSub>
                        </m:e>
                      </m:d>
                      <m:r>
                        <m:rPr>
                          <m:sty m:val="p"/>
                        </m:rPr>
                        <w:rPr>
                          <w:rFonts w:ascii="Cambria Math" w:hAnsi="Cambria Math" w:cs="Times New Roman"/>
                          <w:color w:val="000000" w:themeColor="text1"/>
                        </w:rPr>
                        <m:t>, i</m:t>
                      </m:r>
                    </m:e>
                  </m:d>
                </m:e>
              </m:nary>
              <m:r>
                <w:rPr>
                  <w:rFonts w:ascii="Cambria Math" w:hAnsi="Cambria Math" w:cs="Times New Roman"/>
                  <w:color w:val="000000" w:themeColor="text1"/>
                </w:rPr>
                <m:t>=</m:t>
              </m:r>
              <m:nary>
                <m:naryPr>
                  <m:chr m:val="∑"/>
                  <m:limLoc m:val="undOvr"/>
                  <m:supHide m:val="1"/>
                  <m:ctrlPr>
                    <w:rPr>
                      <w:rFonts w:ascii="Cambria Math" w:hAnsi="Cambria Math" w:cs="Times New Roman"/>
                      <w:i/>
                      <w:color w:val="000000" w:themeColor="text1"/>
                    </w:rPr>
                  </m:ctrlPr>
                </m:naryPr>
                <m:sub>
                  <m:r>
                    <w:rPr>
                      <w:rFonts w:ascii="Cambria Math" w:hAnsi="Cambria Math" w:cs="Times New Roman"/>
                      <w:color w:val="000000" w:themeColor="text1"/>
                    </w:rPr>
                    <m:t>-</m:t>
                  </m:r>
                </m:sub>
                <m:sup/>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sSub>
                    <m:sSubPr>
                      <m:ctrlPr>
                        <w:rPr>
                          <w:rFonts w:ascii="Cambria Math" w:hAnsi="Cambria Math" w:cs="Times New Roman"/>
                          <w:i/>
                          <w:color w:val="000000" w:themeColor="text1"/>
                        </w:rPr>
                      </m:ctrlPr>
                    </m:sSubPr>
                    <m:e>
                      <m:r>
                        <w:rPr>
                          <w:rFonts w:ascii="Cambria Math" w:hAnsi="Cambria Math" w:cs="Times New Roman"/>
                          <w:color w:val="000000" w:themeColor="text1"/>
                        </w:rPr>
                        <m:t>θ</m:t>
                      </m:r>
                    </m:e>
                    <m:sub>
                      <m:r>
                        <w:rPr>
                          <w:rFonts w:ascii="Cambria Math" w:hAnsi="Cambria Math" w:cs="Times New Roman"/>
                          <w:color w:val="000000" w:themeColor="text1"/>
                        </w:rPr>
                        <m:t>1</m:t>
                      </m:r>
                    </m:sub>
                  </m:sSub>
                </m:e>
              </m:nary>
              <m:nary>
                <m:naryPr>
                  <m:chr m:val="∑"/>
                  <m:limLoc m:val="undOvr"/>
                  <m:supHide m:val="1"/>
                  <m:ctrlPr>
                    <w:rPr>
                      <w:rFonts w:ascii="Cambria Math" w:hAnsi="Cambria Math" w:cs="Times New Roman"/>
                      <w:i/>
                      <w:color w:val="000000" w:themeColor="text1"/>
                    </w:rPr>
                  </m:ctrlPr>
                </m:naryPr>
                <m:sub>
                  <m:r>
                    <w:rPr>
                      <w:rFonts w:ascii="Cambria Math" w:hAnsi="Cambria Math" w:cs="Times New Roman"/>
                      <w:color w:val="000000" w:themeColor="text1"/>
                    </w:rPr>
                    <m:t>+</m:t>
                  </m:r>
                </m:sub>
                <m:sup/>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sSub>
                    <m:sSubPr>
                      <m:ctrlPr>
                        <w:rPr>
                          <w:rFonts w:ascii="Cambria Math" w:hAnsi="Cambria Math" w:cs="Times New Roman"/>
                          <w:i/>
                          <w:color w:val="000000" w:themeColor="text1"/>
                        </w:rPr>
                      </m:ctrlPr>
                    </m:sSubPr>
                    <m:e>
                      <m:r>
                        <w:rPr>
                          <w:rFonts w:ascii="Cambria Math" w:hAnsi="Cambria Math" w:cs="Times New Roman"/>
                          <w:color w:val="000000" w:themeColor="text1"/>
                        </w:rPr>
                        <m:t>θ</m:t>
                      </m:r>
                    </m:e>
                    <m:sub>
                      <m:r>
                        <w:rPr>
                          <w:rFonts w:ascii="Cambria Math" w:hAnsi="Cambria Math" w:cs="Times New Roman"/>
                          <w:color w:val="000000" w:themeColor="text1"/>
                        </w:rPr>
                        <m:t>2</m:t>
                      </m:r>
                    </m:sub>
                  </m:sSub>
                </m:e>
              </m:nary>
              <m:nary>
                <m:naryPr>
                  <m:chr m:val="∑"/>
                  <m:limLoc m:val="undOvr"/>
                  <m:supHide m:val="1"/>
                  <m:ctrlPr>
                    <w:rPr>
                      <w:rFonts w:ascii="Cambria Math" w:hAnsi="Cambria Math" w:cs="Times New Roman"/>
                      <w:i/>
                      <w:color w:val="000000" w:themeColor="text1"/>
                    </w:rPr>
                  </m:ctrlPr>
                </m:naryPr>
                <m:sub>
                  <m:r>
                    <w:rPr>
                      <w:rFonts w:ascii="Cambria Math" w:hAnsi="Cambria Math" w:cs="Times New Roman"/>
                      <w:color w:val="000000" w:themeColor="text1"/>
                    </w:rPr>
                    <m:t>+</m:t>
                  </m:r>
                </m:sub>
                <m:sup/>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w</m:t>
                      </m:r>
                    </m:sub>
                    <m:sup>
                      <m:r>
                        <w:rPr>
                          <w:rFonts w:ascii="Cambria Math" w:hAnsi="Cambria Math" w:cs="Times New Roman"/>
                          <w:color w:val="000000" w:themeColor="text1"/>
                        </w:rPr>
                        <m:t>T</m:t>
                      </m:r>
                    </m:sup>
                  </m:sSubSup>
                  <m:sSub>
                    <m:sSubPr>
                      <m:ctrlPr>
                        <w:rPr>
                          <w:rFonts w:ascii="Cambria Math" w:hAnsi="Cambria Math" w:cs="Times New Roman"/>
                          <w:i/>
                          <w:color w:val="000000" w:themeColor="text1"/>
                        </w:rPr>
                      </m:ctrlPr>
                    </m:sSubPr>
                    <m:e>
                      <m:r>
                        <w:rPr>
                          <w:rFonts w:ascii="Cambria Math" w:hAnsi="Cambria Math" w:cs="Times New Roman"/>
                          <w:color w:val="000000" w:themeColor="text1"/>
                        </w:rPr>
                        <m:t>θ</m:t>
                      </m:r>
                    </m:e>
                    <m:sub>
                      <m:r>
                        <w:rPr>
                          <w:rFonts w:ascii="Cambria Math" w:hAnsi="Cambria Math" w:cs="Times New Roman"/>
                          <w:color w:val="000000" w:themeColor="text1"/>
                        </w:rPr>
                        <m:t>3</m:t>
                      </m:r>
                    </m:sub>
                  </m:sSub>
                </m:e>
              </m:nary>
              <m:r>
                <w:rPr>
                  <w:rFonts w:ascii="Cambria Math" w:hAnsi="Cambria Math" w:cs="Times New Roman"/>
                  <w:color w:val="000000" w:themeColor="text1"/>
                </w:rPr>
                <m:t>.#</m:t>
              </m:r>
              <m:d>
                <m:dPr>
                  <m:ctrlPr>
                    <w:rPr>
                      <w:rFonts w:ascii="Cambria Math" w:hAnsi="Cambria Math" w:cs="Times New Roman"/>
                      <w:i/>
                      <w:color w:val="000000" w:themeColor="text1"/>
                    </w:rPr>
                  </m:ctrlPr>
                </m:dPr>
                <m:e>
                  <m:r>
                    <m:rPr>
                      <m:nor/>
                    </m:rPr>
                    <w:rPr>
                      <w:rFonts w:cs="Times New Roman"/>
                      <w:color w:val="000000" w:themeColor="text1"/>
                    </w:rPr>
                    <m:t>2-6</m:t>
                  </m:r>
                </m:e>
              </m:d>
            </m:e>
          </m:eqArr>
        </m:oMath>
      </m:oMathPara>
    </w:p>
    <w:p w14:paraId="16DFDBA7" w14:textId="3F1899B4" w:rsidR="00A07296" w:rsidRPr="009D03D0" w:rsidRDefault="00A07296" w:rsidP="00A07296">
      <w:pPr>
        <w:ind w:firstLine="480"/>
        <w:rPr>
          <w:color w:val="000000" w:themeColor="text1"/>
        </w:rPr>
      </w:pPr>
      <w:r w:rsidRPr="009D03D0">
        <w:rPr>
          <w:rFonts w:hint="eastAsia"/>
          <w:color w:val="000000" w:themeColor="text1"/>
        </w:rPr>
        <w:t>通过最大化所有节点的似然函数乘积，便可以得到最后的迭代结果。具体做法是，每次仅用一个样本更新梯度，减少梯度计算量。得到</w:t>
      </w:r>
      <m:oMath>
        <m:r>
          <w:rPr>
            <w:rFonts w:ascii="Cambria Math" w:hAnsi="Cambria Math" w:hint="eastAsia"/>
            <w:color w:val="000000" w:themeColor="text1"/>
          </w:rPr>
          <m:t>w</m:t>
        </m:r>
      </m:oMath>
      <w:r w:rsidRPr="009D03D0">
        <w:rPr>
          <w:rFonts w:hint="eastAsia"/>
          <w:color w:val="000000" w:themeColor="text1"/>
        </w:rPr>
        <w:t>的对数似然函数是：</w:t>
      </w:r>
    </w:p>
    <w:p w14:paraId="2ABB56DC" w14:textId="6FDBC979" w:rsidR="00E209B4" w:rsidRPr="00DE56FA" w:rsidRDefault="00DE56FA" w:rsidP="00E209B4">
      <w:pPr>
        <w:ind w:firstLine="480"/>
        <w:rPr>
          <w:i/>
          <w:color w:val="000000" w:themeColor="text1"/>
        </w:rPr>
      </w:pPr>
      <m:oMathPara>
        <m:oMath>
          <m:r>
            <w:rPr>
              <w:rFonts w:ascii="Cambria Math" w:hAnsi="Cambria Math"/>
              <w:color w:val="000000" w:themeColor="text1"/>
            </w:rPr>
            <m:t>L=</m:t>
          </m:r>
          <m:func>
            <m:funcPr>
              <m:ctrlPr>
                <w:rPr>
                  <w:rFonts w:ascii="Cambria Math" w:hAnsi="Cambria Math"/>
                  <w:i/>
                  <w:color w:val="000000" w:themeColor="text1"/>
                </w:rPr>
              </m:ctrlPr>
            </m:funcPr>
            <m:fName>
              <m:r>
                <w:rPr>
                  <w:rFonts w:ascii="Cambria Math" w:hAnsi="Cambria Math"/>
                  <w:color w:val="000000" w:themeColor="text1"/>
                </w:rPr>
                <m:t>log</m:t>
              </m:r>
            </m:fName>
            <m:e>
              <m:d>
                <m:dPr>
                  <m:ctrlPr>
                    <w:rPr>
                      <w:rFonts w:ascii="Cambria Math" w:hAnsi="Cambria Math"/>
                      <w:i/>
                      <w:color w:val="000000" w:themeColor="text1"/>
                    </w:rPr>
                  </m:ctrlPr>
                </m:dPr>
                <m:e>
                  <m:nary>
                    <m:naryPr>
                      <m:chr m:val="∏"/>
                      <m:limLoc m:val="undOvr"/>
                      <m:ctrlPr>
                        <w:rPr>
                          <w:rFonts w:ascii="Cambria Math" w:hAnsi="Cambria Math"/>
                          <w:i/>
                          <w:color w:val="000000" w:themeColor="text1"/>
                        </w:rPr>
                      </m:ctrlPr>
                    </m:naryPr>
                    <m:sub>
                      <m:r>
                        <w:rPr>
                          <w:rFonts w:ascii="Cambria Math" w:hAnsi="Cambria Math"/>
                          <w:color w:val="000000" w:themeColor="text1"/>
                        </w:rPr>
                        <m:t>j=2</m:t>
                      </m:r>
                    </m:sub>
                    <m:sup>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w</m:t>
                          </m:r>
                        </m:sub>
                      </m:sSub>
                    </m:sup>
                    <m:e>
                      <m:r>
                        <w:rPr>
                          <w:rFonts w:ascii="Cambria Math" w:hAnsi="Cambria Math"/>
                          <w:color w:val="000000" w:themeColor="text1"/>
                        </w:rPr>
                        <m:t>P</m:t>
                      </m:r>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j</m:t>
                              </m:r>
                            </m:sub>
                            <m:sup>
                              <m:r>
                                <w:rPr>
                                  <w:rFonts w:ascii="Cambria Math" w:hAnsi="Cambria Math"/>
                                  <w:color w:val="000000" w:themeColor="text1"/>
                                </w:rPr>
                                <m:t>w</m:t>
                              </m:r>
                            </m:sup>
                          </m:sSub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w</m:t>
                              </m:r>
                            </m:sub>
                          </m:sSub>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e>
                      </m:d>
                    </m:e>
                  </m:nary>
                </m:e>
              </m:d>
            </m:e>
          </m:func>
        </m:oMath>
      </m:oMathPara>
    </w:p>
    <w:p w14:paraId="0DCFBB44" w14:textId="68C3BD20" w:rsidR="008E75ED" w:rsidRPr="009D03D0" w:rsidRDefault="00A20880" w:rsidP="00E209B4">
      <w:pPr>
        <w:ind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j=2</m:t>
                  </m:r>
                </m:sub>
                <m:sup>
                  <m:sSup>
                    <m:sSupPr>
                      <m:ctrlPr>
                        <w:rPr>
                          <w:rFonts w:ascii="Cambria Math" w:hAnsi="Cambria Math"/>
                          <w:i/>
                          <w:color w:val="000000" w:themeColor="text1"/>
                        </w:rPr>
                      </m:ctrlPr>
                    </m:sSupPr>
                    <m:e>
                      <m:r>
                        <w:rPr>
                          <w:rFonts w:ascii="Cambria Math" w:hAnsi="Cambria Math"/>
                          <w:color w:val="000000" w:themeColor="text1"/>
                        </w:rPr>
                        <m:t>l</m:t>
                      </m:r>
                    </m:e>
                    <m:sup>
                      <m:r>
                        <w:rPr>
                          <w:rFonts w:ascii="Cambria Math" w:hAnsi="Cambria Math"/>
                          <w:color w:val="000000" w:themeColor="text1"/>
                        </w:rPr>
                        <m:t>w</m:t>
                      </m:r>
                    </m:sup>
                  </m:sSup>
                </m:sup>
                <m:e>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j</m:t>
                          </m:r>
                        </m:sub>
                        <m:sup>
                          <m:r>
                            <w:rPr>
                              <w:rFonts w:ascii="Cambria Math" w:hAnsi="Cambria Math"/>
                              <w:color w:val="000000" w:themeColor="text1"/>
                            </w:rPr>
                            <m:t>w</m:t>
                          </m:r>
                        </m:sup>
                      </m:sSubSup>
                    </m:e>
                  </m:d>
                  <m:func>
                    <m:funcPr>
                      <m:ctrlPr>
                        <w:rPr>
                          <w:rFonts w:ascii="Cambria Math" w:hAnsi="Cambria Math"/>
                          <w:i/>
                          <w:color w:val="000000" w:themeColor="text1"/>
                        </w:rPr>
                      </m:ctrlPr>
                    </m:funcPr>
                    <m:fName>
                      <m:r>
                        <w:rPr>
                          <w:rFonts w:ascii="Cambria Math" w:hAnsi="Cambria Math"/>
                          <w:color w:val="000000" w:themeColor="text1"/>
                        </w:rPr>
                        <m:t>log</m:t>
                      </m:r>
                    </m:fName>
                    <m:e>
                      <m:d>
                        <m:dPr>
                          <m:begChr m:val="["/>
                          <m:endChr m:val="]"/>
                          <m:ctrlPr>
                            <w:rPr>
                              <w:rFonts w:ascii="Cambria Math" w:hAnsi="Cambria Math"/>
                              <w:i/>
                              <w:color w:val="000000" w:themeColor="text1"/>
                            </w:rPr>
                          </m:ctrlPr>
                        </m:dPr>
                        <m:e>
                          <m:nary>
                            <m:naryPr>
                              <m:chr m:val="∑"/>
                              <m:limLoc m:val="undOvr"/>
                              <m:ctrlPr>
                                <w:rPr>
                                  <w:rFonts w:ascii="Cambria Math" w:hAnsi="Cambria Math"/>
                                  <w:i/>
                                  <w:color w:val="000000" w:themeColor="text1"/>
                                </w:rPr>
                              </m:ctrlPr>
                            </m:naryPr>
                            <m:sub>
                              <m:r>
                                <w:rPr>
                                  <w:rFonts w:ascii="Cambria Math" w:hAnsi="Cambria Math"/>
                                  <w:color w:val="000000" w:themeColor="text1"/>
                                </w:rPr>
                                <m:t>j=2</m:t>
                              </m:r>
                            </m:sub>
                            <m:sup>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w</m:t>
                                  </m:r>
                                </m:sub>
                              </m:sSub>
                            </m:sup>
                            <m:e>
                              <m:d>
                                <m:dPr>
                                  <m:ctrlPr>
                                    <w:rPr>
                                      <w:rFonts w:ascii="Cambria Math" w:hAnsi="Cambria Math"/>
                                      <w:i/>
                                      <w:color w:val="000000" w:themeColor="text1"/>
                                    </w:rPr>
                                  </m:ctrlPr>
                                </m:dPr>
                                <m:e>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j</m:t>
                                          </m:r>
                                        </m:sub>
                                        <m:sup>
                                          <m:r>
                                            <w:rPr>
                                              <w:rFonts w:ascii="Cambria Math" w:hAnsi="Cambria Math"/>
                                              <w:color w:val="000000" w:themeColor="text1"/>
                                            </w:rPr>
                                            <m:t>w</m:t>
                                          </m:r>
                                        </m:sup>
                                      </m:sSubSup>
                                    </m:e>
                                  </m:d>
                                  <m:r>
                                    <w:rPr>
                                      <w:rFonts w:ascii="Cambria Math" w:hAnsi="Cambria Math"/>
                                      <w:color w:val="000000" w:themeColor="text1"/>
                                    </w:rPr>
                                    <m:t xml:space="preserve"> log⁡[</m:t>
                                  </m:r>
                                  <m:nary>
                                    <m:naryPr>
                                      <m:chr m:val="∑"/>
                                      <m:limLoc m:val="undOvr"/>
                                      <m:subHide m:val="1"/>
                                      <m:supHide m:val="1"/>
                                      <m:ctrlPr>
                                        <w:rPr>
                                          <w:rFonts w:ascii="Cambria Math" w:hAnsi="Cambria Math"/>
                                          <w:i/>
                                          <w:color w:val="000000" w:themeColor="text1"/>
                                        </w:rPr>
                                      </m:ctrlPr>
                                    </m:naryPr>
                                    <m:sub/>
                                    <m:sup/>
                                    <m:e>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w</m:t>
                                              </m:r>
                                            </m:sub>
                                            <m:sup>
                                              <m:r>
                                                <w:rPr>
                                                  <w:rFonts w:ascii="Cambria Math" w:hAnsi="Cambria Math"/>
                                                  <w:color w:val="000000" w:themeColor="text1"/>
                                                </w:rPr>
                                                <m:t>T</m:t>
                                              </m:r>
                                            </m:sup>
                                          </m:sSubSup>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e>
                                      </m:d>
                                      <m:r>
                                        <w:rPr>
                                          <w:rFonts w:ascii="Cambria Math" w:hAnsi="Cambria Math"/>
                                          <w:color w:val="000000" w:themeColor="text1"/>
                                        </w:rPr>
                                        <m:t>]+</m:t>
                                      </m:r>
                                    </m:e>
                                  </m:nary>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j</m:t>
                                      </m:r>
                                    </m:sub>
                                    <m:sup>
                                      <m:r>
                                        <w:rPr>
                                          <w:rFonts w:ascii="Cambria Math" w:hAnsi="Cambria Math"/>
                                          <w:color w:val="000000" w:themeColor="text1"/>
                                        </w:rPr>
                                        <m:t>w</m:t>
                                      </m:r>
                                    </m:sup>
                                  </m:sSubSup>
                                  <m:r>
                                    <w:rPr>
                                      <w:rFonts w:ascii="Cambria Math" w:hAnsi="Cambria Math"/>
                                      <w:color w:val="000000" w:themeColor="text1"/>
                                    </w:rPr>
                                    <m:t xml:space="preserve"> log⁡[</m:t>
                                  </m:r>
                                  <m:nary>
                                    <m:naryPr>
                                      <m:chr m:val="∑"/>
                                      <m:limLoc m:val="undOvr"/>
                                      <m:subHide m:val="1"/>
                                      <m:supHide m:val="1"/>
                                      <m:ctrlPr>
                                        <w:rPr>
                                          <w:rFonts w:ascii="Cambria Math" w:hAnsi="Cambria Math"/>
                                          <w:i/>
                                          <w:color w:val="000000" w:themeColor="text1"/>
                                        </w:rPr>
                                      </m:ctrlPr>
                                    </m:naryPr>
                                    <m:sub/>
                                    <m:sup/>
                                    <m:e>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w</m:t>
                                              </m:r>
                                            </m:sub>
                                            <m:sup>
                                              <m:r>
                                                <w:rPr>
                                                  <w:rFonts w:ascii="Cambria Math" w:hAnsi="Cambria Math"/>
                                                  <w:color w:val="000000" w:themeColor="text1"/>
                                                </w:rPr>
                                                <m:t>T</m:t>
                                              </m:r>
                                            </m:sup>
                                          </m:sSubSup>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e>
                                      </m:d>
                                      <m:r>
                                        <w:rPr>
                                          <w:rFonts w:ascii="Cambria Math" w:hAnsi="Cambria Math"/>
                                          <w:color w:val="000000" w:themeColor="text1"/>
                                        </w:rPr>
                                        <m:t>]</m:t>
                                      </m:r>
                                    </m:e>
                                  </m:nary>
                                </m:e>
                              </m:d>
                            </m:e>
                          </m:nary>
                        </m:e>
                      </m:d>
                    </m:e>
                  </m:func>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2-7</m:t>
                  </m:r>
                </m:e>
              </m:d>
            </m:e>
          </m:eqArr>
        </m:oMath>
      </m:oMathPara>
    </w:p>
    <w:p w14:paraId="2F92F099" w14:textId="409B4A89" w:rsidR="00A07296" w:rsidRPr="009D03D0" w:rsidRDefault="0012582C" w:rsidP="00A07296">
      <w:pPr>
        <w:ind w:firstLine="480"/>
        <w:rPr>
          <w:color w:val="000000" w:themeColor="text1"/>
        </w:rPr>
      </w:pPr>
      <w:r>
        <w:rPr>
          <w:rFonts w:hint="eastAsia"/>
          <w:color w:val="000000" w:themeColor="text1"/>
        </w:rPr>
        <w:t>由此</w:t>
      </w:r>
      <w:r w:rsidR="00A07296" w:rsidRPr="009D03D0">
        <w:rPr>
          <w:rFonts w:hint="eastAsia"/>
          <w:color w:val="000000" w:themeColor="text1"/>
        </w:rPr>
        <w:t>得到梯度表达式为：</w:t>
      </w:r>
    </w:p>
    <w:p w14:paraId="417E3FE4" w14:textId="08100732" w:rsidR="008E75ED" w:rsidRPr="009D03D0" w:rsidRDefault="00A20880" w:rsidP="00D60CB5">
      <w:pPr>
        <w:ind w:firstLine="480"/>
        <w:rPr>
          <w:color w:val="000000" w:themeColor="text1"/>
        </w:rPr>
      </w:pPr>
      <m:oMathPara>
        <m:oMath>
          <m:eqArr>
            <m:eqArrPr>
              <m:maxDist m:val="1"/>
              <m:ctrlPr>
                <w:rPr>
                  <w:rFonts w:ascii="Cambria Math" w:hAnsi="Cambria Math"/>
                  <w:i/>
                  <w:color w:val="000000" w:themeColor="text1"/>
                </w:rPr>
              </m:ctrlPr>
            </m:eqArrPr>
            <m:e>
              <m:f>
                <m:fPr>
                  <m:ctrlPr>
                    <w:rPr>
                      <w:rFonts w:ascii="Cambria Math" w:hAnsi="Cambria Math"/>
                      <w:i/>
                      <w:color w:val="000000" w:themeColor="text1"/>
                    </w:rPr>
                  </m:ctrlPr>
                </m:fPr>
                <m:num>
                  <m:r>
                    <w:rPr>
                      <w:rFonts w:ascii="Cambria Math" w:hAnsi="Cambria Math"/>
                      <w:color w:val="000000" w:themeColor="text1"/>
                    </w:rPr>
                    <m:t>∂L</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w</m:t>
                      </m:r>
                    </m:sub>
                  </m:sSub>
                </m:den>
              </m:f>
              <m:r>
                <w:rPr>
                  <w:rFonts w:ascii="Cambria Math" w:hAnsi="Cambria Math"/>
                  <w:color w:val="000000" w:themeColor="text1"/>
                </w:rPr>
                <m:t>=</m:t>
              </m:r>
              <m:nary>
                <m:naryPr>
                  <m:chr m:val="∑"/>
                  <m:limLoc m:val="undOvr"/>
                  <m:ctrlPr>
                    <w:rPr>
                      <w:rFonts w:ascii="Cambria Math" w:hAnsi="Cambria Math"/>
                      <w:i/>
                      <w:color w:val="000000" w:themeColor="text1"/>
                    </w:rPr>
                  </m:ctrlPr>
                </m:naryPr>
                <m:sub>
                  <m:r>
                    <w:rPr>
                      <w:rFonts w:ascii="Cambria Math" w:hAnsi="Cambria Math"/>
                      <w:color w:val="000000" w:themeColor="text1"/>
                    </w:rPr>
                    <m:t>j=2</m:t>
                  </m:r>
                </m:sub>
                <m:sup>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w</m:t>
                      </m:r>
                    </m:sub>
                  </m:sSub>
                </m:sup>
                <m:e>
                  <m:d>
                    <m:dPr>
                      <m:ctrlPr>
                        <w:rPr>
                          <w:rFonts w:ascii="Cambria Math" w:hAnsi="Cambria Math"/>
                          <w:i/>
                          <w:color w:val="000000" w:themeColor="text1"/>
                        </w:rPr>
                      </m:ctrlPr>
                    </m:dPr>
                    <m:e>
                      <m:r>
                        <w:rPr>
                          <w:rFonts w:ascii="Cambria Math" w:hAnsi="Cambria Math"/>
                          <w:color w:val="000000" w:themeColor="text1"/>
                        </w:rPr>
                        <m:t>1-</m:t>
                      </m:r>
                      <m:sSubSup>
                        <m:sSubSupPr>
                          <m:ctrlPr>
                            <w:rPr>
                              <w:rFonts w:ascii="Cambria Math" w:hAnsi="Cambria Math"/>
                              <w:i/>
                              <w:color w:val="000000" w:themeColor="text1"/>
                            </w:rPr>
                          </m:ctrlPr>
                        </m:sSubSupPr>
                        <m:e>
                          <m:r>
                            <w:rPr>
                              <w:rFonts w:ascii="Cambria Math" w:hAnsi="Cambria Math"/>
                              <w:color w:val="000000" w:themeColor="text1"/>
                            </w:rPr>
                            <m:t>d</m:t>
                          </m:r>
                        </m:e>
                        <m:sub>
                          <m:r>
                            <w:rPr>
                              <w:rFonts w:ascii="Cambria Math" w:hAnsi="Cambria Math"/>
                              <w:color w:val="000000" w:themeColor="text1"/>
                            </w:rPr>
                            <m:t>j</m:t>
                          </m:r>
                        </m:sub>
                        <m:sup>
                          <m:r>
                            <w:rPr>
                              <w:rFonts w:ascii="Cambria Math" w:hAnsi="Cambria Math"/>
                              <w:color w:val="000000" w:themeColor="text1"/>
                            </w:rPr>
                            <m:t>w</m:t>
                          </m:r>
                        </m:sup>
                      </m:sSubSup>
                      <m:r>
                        <w:rPr>
                          <w:rFonts w:ascii="Cambria Math" w:hAnsi="Cambria Math"/>
                          <w:color w:val="000000" w:themeColor="text1"/>
                        </w:rPr>
                        <m:t>-</m:t>
                      </m:r>
                      <m:nary>
                        <m:naryPr>
                          <m:chr m:val="∑"/>
                          <m:limLoc m:val="undOvr"/>
                          <m:subHide m:val="1"/>
                          <m:supHide m:val="1"/>
                          <m:ctrlPr>
                            <w:rPr>
                              <w:rFonts w:ascii="Cambria Math" w:hAnsi="Cambria Math"/>
                              <w:i/>
                              <w:color w:val="000000" w:themeColor="text1"/>
                            </w:rPr>
                          </m:ctrlPr>
                        </m:naryPr>
                        <m:sub/>
                        <m:sup/>
                        <m:e>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w</m:t>
                                  </m:r>
                                </m:sub>
                                <m:sup>
                                  <m:r>
                                    <w:rPr>
                                      <w:rFonts w:ascii="Cambria Math" w:hAnsi="Cambria Math"/>
                                      <w:color w:val="000000" w:themeColor="text1"/>
                                    </w:rPr>
                                    <m:t>T</m:t>
                                  </m:r>
                                </m:sup>
                              </m:sSubSup>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e>
                          </m:d>
                        </m:e>
                      </m:nary>
                    </m:e>
                  </m:d>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2-8</m:t>
                  </m:r>
                </m:e>
              </m:d>
            </m:e>
          </m:eqArr>
        </m:oMath>
      </m:oMathPara>
    </w:p>
    <w:p w14:paraId="2C517A9D" w14:textId="3F9F6E1F" w:rsidR="00A07296" w:rsidRPr="000729E6" w:rsidRDefault="00A07296" w:rsidP="0040046B">
      <w:pPr>
        <w:ind w:firstLine="480"/>
        <w:rPr>
          <w:i/>
          <w:color w:val="000000" w:themeColor="text1"/>
        </w:rPr>
      </w:pPr>
      <w:r w:rsidRPr="009D03D0">
        <w:rPr>
          <w:rFonts w:hint="eastAsia"/>
          <w:color w:val="000000" w:themeColor="text1"/>
        </w:rPr>
        <w:t>通过梯度上升法，进一步迭代求出</w:t>
      </w:r>
      <m:oMath>
        <m:sSubSup>
          <m:sSubSupPr>
            <m:ctrlPr>
              <w:rPr>
                <w:rFonts w:ascii="Cambria Math" w:hAnsi="Cambria Math"/>
                <w:i/>
                <w:color w:val="000000" w:themeColor="text1"/>
              </w:rPr>
            </m:ctrlPr>
          </m:sSubSupPr>
          <m:e>
            <m:r>
              <w:rPr>
                <w:rFonts w:ascii="Cambria Math" w:hAnsi="Cambria Math"/>
                <w:color w:val="000000" w:themeColor="text1"/>
              </w:rPr>
              <m:t>θ</m:t>
            </m:r>
          </m:e>
          <m:sub>
            <m:r>
              <w:rPr>
                <w:rFonts w:ascii="Cambria Math" w:hAnsi="Cambria Math"/>
                <w:color w:val="000000" w:themeColor="text1"/>
              </w:rPr>
              <m:t>j-1</m:t>
            </m:r>
          </m:sub>
          <m:sup>
            <m:r>
              <w:rPr>
                <w:rFonts w:ascii="Cambria Math" w:hAnsi="Cambria Math"/>
                <w:color w:val="000000" w:themeColor="text1"/>
              </w:rPr>
              <m:t>w</m:t>
            </m:r>
          </m:sup>
        </m:sSubSup>
      </m:oMath>
      <w:r w:rsidR="0040046B" w:rsidRPr="009D03D0">
        <w:rPr>
          <w:color w:val="000000" w:themeColor="text1"/>
        </w:rPr>
        <w:t>和</w:t>
      </w:r>
      <m:oMath>
        <m:sSub>
          <m:sSubPr>
            <m:ctrlPr>
              <w:rPr>
                <w:rFonts w:ascii="Cambria Math" w:hAnsi="Cambria Math"/>
                <w:i/>
                <w:color w:val="000000" w:themeColor="text1"/>
              </w:rPr>
            </m:ctrlPr>
          </m:sSubPr>
          <m:e>
            <m:r>
              <w:rPr>
                <w:rFonts w:ascii="Cambria Math" w:hAnsi="Cambria Math" w:hint="eastAsia"/>
                <w:color w:val="000000" w:themeColor="text1"/>
              </w:rPr>
              <m:t>x</m:t>
            </m:r>
            <m:ctrlPr>
              <w:rPr>
                <w:rFonts w:ascii="Cambria Math" w:hAnsi="Cambria Math" w:hint="eastAsia"/>
                <w:i/>
                <w:color w:val="000000" w:themeColor="text1"/>
              </w:rPr>
            </m:ctrlPr>
          </m:e>
          <m:sub>
            <m:r>
              <w:rPr>
                <w:rFonts w:ascii="Cambria Math" w:hAnsi="Cambria Math"/>
                <w:color w:val="000000" w:themeColor="text1"/>
              </w:rPr>
              <m:t>w</m:t>
            </m:r>
          </m:sub>
        </m:sSub>
      </m:oMath>
      <w:r w:rsidR="00770EF8">
        <w:rPr>
          <w:rFonts w:hint="eastAsia"/>
          <w:color w:val="000000" w:themeColor="text1"/>
        </w:rPr>
        <w:t>。</w:t>
      </w:r>
    </w:p>
    <w:p w14:paraId="4CD9AF94" w14:textId="176BDB40" w:rsidR="00A07296" w:rsidRPr="009D03D0" w:rsidRDefault="00A07296" w:rsidP="00A07296">
      <w:pPr>
        <w:ind w:firstLine="480"/>
        <w:rPr>
          <w:color w:val="000000" w:themeColor="text1"/>
        </w:rPr>
      </w:pPr>
      <w:r w:rsidRPr="009D03D0">
        <w:rPr>
          <w:rFonts w:hint="eastAsia"/>
          <w:color w:val="000000" w:themeColor="text1"/>
        </w:rPr>
        <w:t>对于</w:t>
      </w:r>
      <w:r w:rsidRPr="009D03D0">
        <w:rPr>
          <w:rFonts w:hint="eastAsia"/>
          <w:color w:val="000000" w:themeColor="text1"/>
        </w:rPr>
        <w:t>CBOW</w:t>
      </w:r>
      <w:r w:rsidRPr="009D03D0">
        <w:rPr>
          <w:rFonts w:hint="eastAsia"/>
          <w:color w:val="000000" w:themeColor="text1"/>
        </w:rPr>
        <w:t>模型，其计算也相似。</w:t>
      </w:r>
    </w:p>
    <w:p w14:paraId="563192BC" w14:textId="4CDB85D2" w:rsidR="00A07296" w:rsidRPr="009D03D0" w:rsidRDefault="00C256F8" w:rsidP="004408EA">
      <w:pPr>
        <w:pStyle w:val="3"/>
        <w:spacing w:before="163" w:after="163"/>
      </w:pPr>
      <w:bookmarkStart w:id="121" w:name="_Toc2274885"/>
      <w:bookmarkStart w:id="122" w:name="_Toc3724924"/>
      <w:r w:rsidRPr="009D03D0">
        <w:rPr>
          <w:rFonts w:hint="eastAsia"/>
        </w:rPr>
        <w:t>2</w:t>
      </w:r>
      <w:r w:rsidRPr="009D03D0">
        <w:t xml:space="preserve">.1.5 </w:t>
      </w:r>
      <w:r w:rsidR="00A07296" w:rsidRPr="009D03D0">
        <w:rPr>
          <w:rFonts w:hint="eastAsia"/>
        </w:rPr>
        <w:t>在线</w:t>
      </w:r>
      <w:r w:rsidR="00A07296" w:rsidRPr="009D03D0">
        <w:rPr>
          <w:rFonts w:hint="eastAsia"/>
        </w:rPr>
        <w:t>SVM</w:t>
      </w:r>
      <w:r w:rsidR="00A07296" w:rsidRPr="009D03D0">
        <w:rPr>
          <w:rFonts w:hint="eastAsia"/>
        </w:rPr>
        <w:t>算法</w:t>
      </w:r>
      <w:bookmarkEnd w:id="121"/>
      <w:bookmarkEnd w:id="122"/>
    </w:p>
    <w:p w14:paraId="06325935" w14:textId="51AD85DD" w:rsidR="00E229E5" w:rsidRPr="009D03D0" w:rsidRDefault="00300609" w:rsidP="00A07296">
      <w:pPr>
        <w:ind w:firstLine="480"/>
        <w:rPr>
          <w:color w:val="000000" w:themeColor="text1"/>
        </w:rPr>
      </w:pPr>
      <w:r>
        <w:rPr>
          <w:rFonts w:hint="eastAsia"/>
          <w:color w:val="000000" w:themeColor="text1"/>
        </w:rPr>
        <w:t>情感分析的过程是将</w:t>
      </w:r>
      <w:r w:rsidR="00A07296" w:rsidRPr="009D03D0">
        <w:rPr>
          <w:rFonts w:hint="eastAsia"/>
          <w:color w:val="000000" w:themeColor="text1"/>
        </w:rPr>
        <w:t>一段文本的情感分为积极和消极两</w:t>
      </w:r>
      <w:r w:rsidR="00435D56">
        <w:rPr>
          <w:rFonts w:hint="eastAsia"/>
          <w:color w:val="000000" w:themeColor="text1"/>
        </w:rPr>
        <w:t>类</w:t>
      </w:r>
      <w:r w:rsidR="00DE56FA">
        <w:rPr>
          <w:rFonts w:hint="eastAsia"/>
          <w:color w:val="000000" w:themeColor="text1"/>
        </w:rPr>
        <w:t>进行求解，</w:t>
      </w:r>
      <w:r w:rsidR="00A07296" w:rsidRPr="009D03D0">
        <w:rPr>
          <w:rFonts w:hint="eastAsia"/>
          <w:color w:val="000000" w:themeColor="text1"/>
        </w:rPr>
        <w:t>是一个典型的二分类问题。可以将词袋或者词向量</w:t>
      </w:r>
      <w:r w:rsidR="00590F48">
        <w:rPr>
          <w:rFonts w:hint="eastAsia"/>
          <w:color w:val="000000" w:themeColor="text1"/>
        </w:rPr>
        <w:t>以</w:t>
      </w:r>
      <w:r w:rsidR="00A07296" w:rsidRPr="009D03D0">
        <w:rPr>
          <w:rFonts w:hint="eastAsia"/>
          <w:color w:val="000000" w:themeColor="text1"/>
        </w:rPr>
        <w:t>支持向量机的方法进行分类。传统的</w:t>
      </w:r>
      <w:r w:rsidR="00DE56FA">
        <w:rPr>
          <w:rFonts w:hint="eastAsia"/>
          <w:color w:val="000000" w:themeColor="text1"/>
        </w:rPr>
        <w:t>SVM</w:t>
      </w:r>
      <w:r w:rsidR="00A07296" w:rsidRPr="009D03D0">
        <w:rPr>
          <w:rFonts w:hint="eastAsia"/>
          <w:color w:val="000000" w:themeColor="text1"/>
        </w:rPr>
        <w:t>是为了找出区分正负数据所在的超平面以及其支持向量。考虑到对于在线系统与流式数据的支持性，可以采用</w:t>
      </w:r>
      <w:r w:rsidR="007D3FCE" w:rsidRPr="009D03D0">
        <w:rPr>
          <w:rFonts w:hint="eastAsia"/>
          <w:color w:val="000000" w:themeColor="text1"/>
        </w:rPr>
        <w:t>现有的</w:t>
      </w:r>
      <w:r w:rsidR="00A07296" w:rsidRPr="009D03D0">
        <w:rPr>
          <w:rFonts w:hint="eastAsia"/>
          <w:color w:val="000000" w:themeColor="text1"/>
        </w:rPr>
        <w:t>在线</w:t>
      </w:r>
      <w:r w:rsidR="00E229E5" w:rsidRPr="009D03D0">
        <w:rPr>
          <w:rFonts w:hint="eastAsia"/>
          <w:color w:val="000000" w:themeColor="text1"/>
        </w:rPr>
        <w:t>I</w:t>
      </w:r>
      <w:r w:rsidR="00E229E5" w:rsidRPr="009D03D0">
        <w:rPr>
          <w:color w:val="000000" w:themeColor="text1"/>
        </w:rPr>
        <w:t xml:space="preserve">ncremental-Decremental </w:t>
      </w:r>
      <w:r w:rsidR="00A07296" w:rsidRPr="009D03D0">
        <w:rPr>
          <w:rFonts w:hint="eastAsia"/>
          <w:color w:val="000000" w:themeColor="text1"/>
        </w:rPr>
        <w:t>SVM</w:t>
      </w:r>
      <w:r w:rsidR="00A07296" w:rsidRPr="009D03D0">
        <w:rPr>
          <w:rFonts w:hint="eastAsia"/>
          <w:color w:val="000000" w:themeColor="text1"/>
        </w:rPr>
        <w:t>的方法</w:t>
      </w:r>
      <w:r w:rsidR="00850028" w:rsidRPr="009D03D0">
        <w:rPr>
          <w:rFonts w:hint="eastAsia"/>
          <w:color w:val="000000" w:themeColor="text1"/>
          <w:vertAlign w:val="superscript"/>
        </w:rPr>
        <w:t>[</w:t>
      </w:r>
      <w:r w:rsidR="00850028" w:rsidRPr="009D03D0">
        <w:rPr>
          <w:color w:val="000000" w:themeColor="text1"/>
          <w:vertAlign w:val="superscript"/>
        </w:rPr>
        <w:t>14]</w:t>
      </w:r>
      <w:r w:rsidR="00E229E5" w:rsidRPr="009D03D0">
        <w:rPr>
          <w:rFonts w:hint="eastAsia"/>
          <w:color w:val="000000" w:themeColor="text1"/>
        </w:rPr>
        <w:t>。</w:t>
      </w:r>
    </w:p>
    <w:p w14:paraId="46D72B8F" w14:textId="5E693C12" w:rsidR="00A07296" w:rsidRPr="009D03D0" w:rsidRDefault="00A07296" w:rsidP="00A07296">
      <w:pPr>
        <w:ind w:firstLine="480"/>
        <w:rPr>
          <w:color w:val="000000" w:themeColor="text1"/>
        </w:rPr>
      </w:pPr>
      <w:r w:rsidRPr="009D03D0">
        <w:rPr>
          <w:rFonts w:hint="eastAsia"/>
          <w:color w:val="000000" w:themeColor="text1"/>
        </w:rPr>
        <w:t>传统</w:t>
      </w:r>
      <w:r w:rsidR="007A0ED0" w:rsidRPr="009D03D0">
        <w:rPr>
          <w:rFonts w:hint="eastAsia"/>
          <w:color w:val="000000" w:themeColor="text1"/>
        </w:rPr>
        <w:t>软边界的</w:t>
      </w:r>
      <w:r w:rsidR="00396A56" w:rsidRPr="009D03D0">
        <w:rPr>
          <w:rFonts w:hint="eastAsia"/>
          <w:color w:val="000000" w:themeColor="text1"/>
        </w:rPr>
        <w:t>S</w:t>
      </w:r>
      <w:r w:rsidRPr="009D03D0">
        <w:rPr>
          <w:rFonts w:hint="eastAsia"/>
          <w:color w:val="000000" w:themeColor="text1"/>
        </w:rPr>
        <w:t>VM</w:t>
      </w:r>
      <w:r w:rsidRPr="009D03D0">
        <w:rPr>
          <w:rFonts w:hint="eastAsia"/>
          <w:color w:val="000000" w:themeColor="text1"/>
        </w:rPr>
        <w:t>通过最大化目标函数</w:t>
      </w:r>
      <w:r w:rsidR="0050519D" w:rsidRPr="009D03D0">
        <w:rPr>
          <w:rFonts w:hint="eastAsia"/>
          <w:color w:val="000000" w:themeColor="text1"/>
        </w:rPr>
        <w:t>：</w:t>
      </w:r>
    </w:p>
    <w:p w14:paraId="47AEF10E" w14:textId="33C0AAC5" w:rsidR="00A07296" w:rsidRPr="009D03D0" w:rsidRDefault="00A20880" w:rsidP="00A07296">
      <w:pPr>
        <w:ind w:firstLine="480"/>
        <w:rPr>
          <w:color w:val="000000" w:themeColor="text1"/>
        </w:rPr>
      </w:pPr>
      <m:oMathPara>
        <m:oMath>
          <m:eqArr>
            <m:eqArrPr>
              <m:maxDist m:val="1"/>
              <m:ctrlPr>
                <w:rPr>
                  <w:rFonts w:ascii="Cambria Math" w:hAnsi="Cambria Math" w:cs="Times New Roman"/>
                  <w:i/>
                  <w:color w:val="000000" w:themeColor="text1"/>
                  <w:szCs w:val="24"/>
                </w:rPr>
              </m:ctrlPr>
            </m:eqArrPr>
            <m:e>
              <m:func>
                <m:funcPr>
                  <m:ctrlPr>
                    <w:rPr>
                      <w:rFonts w:ascii="Cambria Math" w:hAnsi="Cambria Math" w:cs="Times New Roman"/>
                      <w:i/>
                      <w:color w:val="000000" w:themeColor="text1"/>
                      <w:szCs w:val="24"/>
                    </w:rPr>
                  </m:ctrlPr>
                </m:funcPr>
                <m:fName>
                  <m:limLow>
                    <m:limLowPr>
                      <m:ctrlPr>
                        <w:rPr>
                          <w:rFonts w:ascii="Cambria Math" w:hAnsi="Cambria Math" w:cs="Times New Roman"/>
                          <w:i/>
                          <w:color w:val="000000" w:themeColor="text1"/>
                          <w:szCs w:val="24"/>
                        </w:rPr>
                      </m:ctrlPr>
                    </m:limLowPr>
                    <m:e>
                      <m:r>
                        <m:rPr>
                          <m:sty m:val="p"/>
                        </m:rPr>
                        <w:rPr>
                          <w:rFonts w:ascii="Cambria Math" w:hAnsi="Cambria Math" w:cs="Times New Roman"/>
                          <w:color w:val="000000" w:themeColor="text1"/>
                          <w:szCs w:val="24"/>
                        </w:rPr>
                        <m:t>min</m:t>
                      </m:r>
                      <m:ctrlPr>
                        <w:rPr>
                          <w:rFonts w:ascii="Cambria Math" w:hAnsi="Cambria Math" w:cs="Times New Roman"/>
                          <w:color w:val="000000" w:themeColor="text1"/>
                          <w:szCs w:val="24"/>
                        </w:rPr>
                      </m:ctrlPr>
                    </m:e>
                    <m:lim>
                      <m:r>
                        <w:rPr>
                          <w:rFonts w:ascii="Cambria Math" w:hAnsi="Cambria Math" w:cs="Times New Roman"/>
                          <w:color w:val="000000" w:themeColor="text1"/>
                          <w:szCs w:val="24"/>
                        </w:rPr>
                        <m:t>0≤</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≤C</m:t>
                      </m:r>
                      <m:ctrlPr>
                        <w:rPr>
                          <w:rFonts w:ascii="Cambria Math" w:hAnsi="Cambria Math" w:cs="Times New Roman"/>
                          <w:color w:val="000000" w:themeColor="text1"/>
                          <w:szCs w:val="24"/>
                        </w:rPr>
                      </m:ctrlPr>
                    </m:lim>
                  </m:limLow>
                </m:fName>
                <m:e>
                  <m:r>
                    <w:rPr>
                      <w:rFonts w:ascii="Cambria Math" w:hAnsi="Cambria Math" w:cs="Times New Roman"/>
                      <w:color w:val="000000" w:themeColor="text1"/>
                      <w:szCs w:val="24"/>
                    </w:rPr>
                    <m:t>:W=</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i,j</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e>
                  </m:nary>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i</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e>
                  </m:nary>
                  <m:r>
                    <w:rPr>
                      <w:rFonts w:ascii="Cambria Math" w:hAnsi="Cambria Math" w:cs="Times New Roman"/>
                      <w:color w:val="000000" w:themeColor="text1"/>
                      <w:szCs w:val="24"/>
                    </w:rPr>
                    <m:t>+b</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i</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i</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e>
                  </m:nary>
                </m:e>
              </m:func>
              <m:r>
                <w:rPr>
                  <w:rFonts w:ascii="Cambria Math" w:hAnsi="Cambria Math" w:cs="Times New Roman"/>
                  <w:color w:val="000000" w:themeColor="text1"/>
                  <w:szCs w:val="24"/>
                </w:rPr>
                <m:t>,  ∀i∈D.#</m:t>
              </m:r>
              <m:d>
                <m:dPr>
                  <m:ctrlPr>
                    <w:rPr>
                      <w:rFonts w:ascii="Cambria Math" w:hAnsi="Cambria Math"/>
                      <w:i/>
                      <w:color w:val="000000" w:themeColor="text1"/>
                    </w:rPr>
                  </m:ctrlPr>
                </m:dPr>
                <m:e>
                  <m:r>
                    <m:rPr>
                      <m:nor/>
                    </m:rPr>
                    <w:rPr>
                      <w:color w:val="000000" w:themeColor="text1"/>
                    </w:rPr>
                    <m:t>2-9</m:t>
                  </m:r>
                </m:e>
              </m:d>
            </m:e>
          </m:eqArr>
        </m:oMath>
      </m:oMathPara>
    </w:p>
    <w:p w14:paraId="1D627357" w14:textId="553C8819" w:rsidR="00A07296" w:rsidRPr="009D03D0" w:rsidRDefault="00A07296" w:rsidP="00A07296">
      <w:pPr>
        <w:ind w:firstLine="480"/>
        <w:rPr>
          <w:color w:val="000000" w:themeColor="text1"/>
        </w:rPr>
      </w:pPr>
      <w:r w:rsidRPr="009D03D0">
        <w:rPr>
          <w:rFonts w:hint="eastAsia"/>
          <w:color w:val="000000" w:themeColor="text1"/>
        </w:rPr>
        <w:t>根据拉格朗日乘数法，转化后的目标函数</w:t>
      </w:r>
      <w:r w:rsidR="00245589">
        <w:rPr>
          <w:rFonts w:hint="eastAsia"/>
          <w:color w:val="000000" w:themeColor="text1"/>
        </w:rPr>
        <w:t>（</w:t>
      </w:r>
      <w:r w:rsidR="00245589">
        <w:rPr>
          <w:rFonts w:hint="eastAsia"/>
          <w:color w:val="000000" w:themeColor="text1"/>
        </w:rPr>
        <w:t>2</w:t>
      </w:r>
      <w:r w:rsidR="00245589">
        <w:rPr>
          <w:color w:val="000000" w:themeColor="text1"/>
        </w:rPr>
        <w:t>-9</w:t>
      </w:r>
      <w:r w:rsidR="00245589">
        <w:rPr>
          <w:rFonts w:hint="eastAsia"/>
          <w:color w:val="000000" w:themeColor="text1"/>
        </w:rPr>
        <w:t>）</w:t>
      </w:r>
      <w:r w:rsidRPr="009D03D0">
        <w:rPr>
          <w:rFonts w:hint="eastAsia"/>
          <w:color w:val="000000" w:themeColor="text1"/>
        </w:rPr>
        <w:t>实际上需要满足</w:t>
      </w:r>
      <w:r w:rsidRPr="009D03D0">
        <w:rPr>
          <w:rFonts w:hint="eastAsia"/>
          <w:color w:val="000000" w:themeColor="text1"/>
        </w:rPr>
        <w:t>KKT</w:t>
      </w:r>
      <w:r w:rsidRPr="009D03D0">
        <w:rPr>
          <w:rFonts w:hint="eastAsia"/>
          <w:color w:val="000000" w:themeColor="text1"/>
        </w:rPr>
        <w:t>条件</w:t>
      </w:r>
      <w:r w:rsidR="00503BB5">
        <w:rPr>
          <w:rFonts w:hint="eastAsia"/>
          <w:color w:val="000000" w:themeColor="text1"/>
        </w:rPr>
        <w:t>：</w:t>
      </w:r>
    </w:p>
    <w:p w14:paraId="4F1589F6" w14:textId="30C8EA0B" w:rsidR="008E75ED" w:rsidRPr="009D03D0" w:rsidRDefault="00A20880" w:rsidP="00151B18">
      <w:pPr>
        <w:ind w:firstLine="480"/>
        <w:rPr>
          <w:color w:val="000000" w:themeColor="text1"/>
          <w:szCs w:val="24"/>
        </w:rPr>
      </w:pPr>
      <m:oMathPara>
        <m:oMath>
          <m:eqArr>
            <m:eqArrPr>
              <m:maxDist m:val="1"/>
              <m:ctrlPr>
                <w:rPr>
                  <w:rFonts w:ascii="Cambria Math" w:hAnsi="Cambria Math" w:cs="Times New Roman"/>
                  <w:i/>
                  <w:color w:val="000000" w:themeColor="text1"/>
                  <w:szCs w:val="24"/>
                </w:rPr>
              </m:ctrlPr>
            </m:eqArrPr>
            <m:e>
              <m:f>
                <m:fPr>
                  <m:ctrlPr>
                    <w:rPr>
                      <w:rFonts w:ascii="Cambria Math" w:hAnsi="Cambria Math" w:cs="Times New Roman"/>
                      <w:color w:val="000000" w:themeColor="text1"/>
                      <w:szCs w:val="24"/>
                    </w:rPr>
                  </m:ctrlPr>
                </m:fPr>
                <m:num>
                  <m:r>
                    <w:rPr>
                      <w:rFonts w:ascii="Cambria Math" w:hAnsi="Cambria Math" w:cs="Times New Roman"/>
                      <w:color w:val="000000" w:themeColor="text1"/>
                      <w:szCs w:val="24"/>
                    </w:rPr>
                    <m:t>∂W</m:t>
                  </m:r>
                  <m:ctrlPr>
                    <w:rPr>
                      <w:rFonts w:ascii="Cambria Math" w:hAnsi="Cambria Math" w:cs="Times New Roman"/>
                      <w:i/>
                      <w:color w:val="000000" w:themeColor="text1"/>
                      <w:szCs w:val="24"/>
                    </w:rPr>
                  </m:ctrlPr>
                </m:num>
                <m:den>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den>
              </m:f>
              <m:r>
                <m:rPr>
                  <m:sty m:val="p"/>
                </m:rPr>
                <w:rPr>
                  <w:rFonts w:ascii="Cambria Math" w:hAnsi="Cambria Math" w:cs="Times New Roman"/>
                  <w:color w:val="000000" w:themeColor="text1"/>
                  <w:szCs w:val="24"/>
                </w:rPr>
                <m:t>=</m:t>
              </m:r>
              <m:nary>
                <m:naryPr>
                  <m:chr m:val="∑"/>
                  <m:supHide m:val="1"/>
                  <m:ctrlPr>
                    <w:rPr>
                      <w:rFonts w:ascii="Cambria Math" w:hAnsi="Cambria Math" w:cs="Times New Roman"/>
                      <w:color w:val="000000" w:themeColor="text1"/>
                      <w:szCs w:val="24"/>
                    </w:rPr>
                  </m:ctrlPr>
                </m:naryPr>
                <m:sub>
                  <m:r>
                    <m:rPr>
                      <m:sty m:val="p"/>
                    </m:rPr>
                    <w:rPr>
                      <w:rFonts w:ascii="Cambria Math" w:hAnsi="Cambria Math" w:cs="Times New Roman"/>
                      <w:color w:val="000000" w:themeColor="text1"/>
                      <w:szCs w:val="24"/>
                    </w:rPr>
                    <m:t>j</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b-1=</m:t>
                  </m:r>
                </m:e>
              </m:nary>
              <m:r>
                <m:rPr>
                  <m:sty m:val="p"/>
                </m:rP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m:rPr>
                      <m:sty m:val="p"/>
                    </m:rPr>
                    <w:rPr>
                      <w:rFonts w:ascii="Cambria Math" w:hAnsi="Cambria Math" w:cs="Times New Roman" w:hint="eastAsia"/>
                      <w:color w:val="000000" w:themeColor="text1"/>
                      <w:szCs w:val="24"/>
                    </w:rPr>
                    <m:t>y</m:t>
                  </m:r>
                  <m:ctrlPr>
                    <w:rPr>
                      <w:rFonts w:ascii="Cambria Math" w:hAnsi="Cambria Math" w:cs="Times New Roman"/>
                      <w:color w:val="000000" w:themeColor="text1"/>
                      <w:szCs w:val="24"/>
                    </w:rPr>
                  </m:ctrlP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f</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x</m:t>
                      </m:r>
                    </m:e>
                    <m:sub>
                      <m:r>
                        <w:rPr>
                          <w:rFonts w:ascii="Cambria Math" w:hAnsi="Cambria Math" w:cs="Times New Roman"/>
                          <w:color w:val="000000" w:themeColor="text1"/>
                          <w:szCs w:val="24"/>
                        </w:rPr>
                        <m:t>i</m:t>
                      </m:r>
                    </m:sub>
                  </m:sSub>
                </m:e>
              </m:d>
              <m:r>
                <w:rPr>
                  <w:rFonts w:ascii="Cambria Math" w:hAnsi="Cambria Math" w:cs="Times New Roman"/>
                  <w:color w:val="000000" w:themeColor="text1"/>
                  <w:szCs w:val="24"/>
                </w:rPr>
                <m:t>-1=</m:t>
              </m:r>
              <m:d>
                <m:dPr>
                  <m:begChr m:val="{"/>
                  <m:endChr m:val=""/>
                  <m:ctrlPr>
                    <w:rPr>
                      <w:rFonts w:ascii="Cambria Math" w:hAnsi="Cambria Math" w:cs="Times New Roman"/>
                      <w:i/>
                      <w:color w:val="000000" w:themeColor="text1"/>
                      <w:szCs w:val="24"/>
                    </w:rPr>
                  </m:ctrlPr>
                </m:dPr>
                <m:e>
                  <m:eqArr>
                    <m:eqArrPr>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 xml:space="preserve">≥0;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 xml:space="preserve">       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=0</m:t>
                      </m:r>
                    </m:e>
                    <m:e>
                      <m:r>
                        <w:rPr>
                          <w:rFonts w:ascii="Cambria Math" w:hAnsi="Cambria Math" w:cs="Times New Roman"/>
                          <w:color w:val="000000" w:themeColor="text1"/>
                          <w:szCs w:val="24"/>
                        </w:rPr>
                        <m:t>=0;         0&lt;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&lt;C</m:t>
                      </m:r>
                    </m:e>
                    <m:e>
                      <m:r>
                        <w:rPr>
                          <w:rFonts w:ascii="Cambria Math" w:hAnsi="Cambria Math" w:cs="Times New Roman"/>
                          <w:color w:val="000000" w:themeColor="text1"/>
                          <w:szCs w:val="24"/>
                        </w:rPr>
                        <m:t xml:space="preserve">≤0;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=C</m:t>
                      </m:r>
                    </m:e>
                  </m:eqAr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2-10</m:t>
                  </m:r>
                </m:e>
              </m:d>
            </m:e>
          </m:eqArr>
        </m:oMath>
      </m:oMathPara>
    </w:p>
    <w:p w14:paraId="5D4FB75E" w14:textId="50255C8F" w:rsidR="008E75ED" w:rsidRPr="009D03D0" w:rsidRDefault="00A20880" w:rsidP="00A07296">
      <w:pPr>
        <w:ind w:firstLine="480"/>
        <w:rPr>
          <w:color w:val="000000" w:themeColor="text1"/>
          <w:szCs w:val="24"/>
        </w:rPr>
      </w:pPr>
      <m:oMathPara>
        <m:oMath>
          <m:eqArr>
            <m:eqArrPr>
              <m:maxDist m:val="1"/>
              <m:ctrlPr>
                <w:rPr>
                  <w:rFonts w:ascii="Cambria Math" w:hAnsi="Cambria Math"/>
                  <w:i/>
                  <w:color w:val="000000" w:themeColor="text1"/>
                  <w:szCs w:val="24"/>
                </w:rPr>
              </m:ctrlPr>
            </m:eqArr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∂W</m:t>
                  </m:r>
                </m:num>
                <m:den>
                  <m:r>
                    <w:rPr>
                      <w:rFonts w:ascii="Cambria Math" w:hAnsi="Cambria Math" w:cs="Times New Roman"/>
                      <w:color w:val="000000" w:themeColor="text1"/>
                      <w:szCs w:val="24"/>
                    </w:rPr>
                    <m:t>∂b</m:t>
                  </m:r>
                </m:den>
              </m:f>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=0</m:t>
                  </m:r>
                </m:e>
              </m:nary>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2-11</m:t>
                  </m:r>
                </m:e>
              </m:d>
              <m:ctrlPr>
                <w:rPr>
                  <w:rFonts w:ascii="Cambria Math" w:hAnsi="Cambria Math" w:cs="Times New Roman"/>
                  <w:i/>
                  <w:color w:val="000000" w:themeColor="text1"/>
                  <w:szCs w:val="24"/>
                </w:rPr>
              </m:ctrlPr>
            </m:e>
          </m:eqArr>
        </m:oMath>
      </m:oMathPara>
    </w:p>
    <w:p w14:paraId="553A7953" w14:textId="4332D3D3" w:rsidR="00A07296" w:rsidRPr="009D03D0" w:rsidRDefault="00A07296" w:rsidP="00A07296">
      <w:pPr>
        <w:ind w:firstLine="480"/>
        <w:rPr>
          <w:rFonts w:cs="Times New Roman"/>
          <w:i/>
          <w:color w:val="000000" w:themeColor="text1"/>
        </w:rPr>
      </w:pPr>
      <w:r w:rsidRPr="009D03D0">
        <w:rPr>
          <w:rFonts w:hint="eastAsia"/>
          <w:color w:val="000000" w:themeColor="text1"/>
        </w:rPr>
        <w:t>而对于增量</w:t>
      </w:r>
      <w:r w:rsidRPr="009D03D0">
        <w:rPr>
          <w:rFonts w:hint="eastAsia"/>
          <w:color w:val="000000" w:themeColor="text1"/>
        </w:rPr>
        <w:t>SVM</w:t>
      </w:r>
      <w:r w:rsidRPr="009D03D0">
        <w:rPr>
          <w:rFonts w:hint="eastAsia"/>
          <w:color w:val="000000" w:themeColor="text1"/>
        </w:rPr>
        <w:t>，其目标函数为：</w:t>
      </w:r>
    </w:p>
    <w:p w14:paraId="12A4E347" w14:textId="74F7883F" w:rsidR="00720AD6" w:rsidRPr="009D03D0" w:rsidRDefault="00A20880" w:rsidP="00151B18">
      <w:pPr>
        <w:ind w:firstLine="480"/>
        <w:rPr>
          <w:rFonts w:cs="Times New Roman"/>
          <w:i/>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ic</m:t>
                  </m:r>
                </m:sub>
              </m:sSub>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j∈S</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ic</m:t>
                      </m:r>
                    </m:sub>
                  </m:sSub>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i</m:t>
                      </m:r>
                    </m:sub>
                  </m:sSub>
                  <m:r>
                    <m:rPr>
                      <m:sty m:val="p"/>
                    </m:rPr>
                    <w:rPr>
                      <w:rFonts w:ascii="Cambria Math" w:hAnsi="Cambria Math" w:cs="Times New Roman"/>
                      <w:color w:val="000000" w:themeColor="text1"/>
                      <w:szCs w:val="24"/>
                    </w:rPr>
                    <m:t>Δ</m:t>
                  </m:r>
                  <m:r>
                    <w:rPr>
                      <w:rFonts w:ascii="Cambria Math" w:hAnsi="Cambria Math" w:cs="Times New Roman"/>
                      <w:color w:val="000000" w:themeColor="text1"/>
                      <w:szCs w:val="24"/>
                    </w:rPr>
                    <m:t>b</m:t>
                  </m:r>
                </m:e>
              </m:nary>
              <m:r>
                <w:rPr>
                  <w:rFonts w:ascii="Cambria Math" w:hAnsi="Cambria Math" w:cs="Times New Roman"/>
                  <w:color w:val="000000" w:themeColor="text1"/>
                  <w:szCs w:val="24"/>
                </w:rPr>
                <m:t>,   ∀i∈D⋃</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m:t>
                  </m: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2-12</m:t>
                  </m:r>
                </m:e>
              </m:d>
            </m:e>
          </m:eqArr>
        </m:oMath>
      </m:oMathPara>
    </w:p>
    <w:p w14:paraId="4BBE7A23" w14:textId="5572B11B" w:rsidR="000601BD" w:rsidRPr="009D03D0" w:rsidRDefault="00A20880" w:rsidP="00151B18">
      <w:pPr>
        <w:ind w:firstLine="480"/>
        <w:rPr>
          <w:rFonts w:cs="Times New Roman"/>
          <w:i/>
          <w:color w:val="000000" w:themeColor="text1"/>
          <w:szCs w:val="24"/>
        </w:rPr>
      </w:pPr>
      <m:oMathPara>
        <m:oMath>
          <m:eqArr>
            <m:eqArrPr>
              <m:maxDist m:val="1"/>
              <m:ctrlPr>
                <w:rPr>
                  <w:rFonts w:ascii="Cambria Math" w:hAnsi="Cambria Math"/>
                  <w:i/>
                  <w:color w:val="000000" w:themeColor="text1"/>
                  <w:szCs w:val="24"/>
                </w:rPr>
              </m:ctrlPr>
            </m:eqArrPr>
            <m:e>
              <m:r>
                <w:rPr>
                  <w:rFonts w:ascii="Cambria Math" w:hAnsi="Cambria Math" w:cs="Times New Roman"/>
                  <w:color w:val="000000" w:themeColor="text1"/>
                  <w:szCs w:val="24"/>
                </w:rPr>
                <m:t>0=</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c</m:t>
                  </m:r>
                </m:sub>
              </m:sSub>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j∈S</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e>
              </m:nary>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2-13</m:t>
                  </m:r>
                </m:e>
              </m:d>
              <m:ctrlPr>
                <w:rPr>
                  <w:rFonts w:ascii="Cambria Math" w:hAnsi="Cambria Math" w:cs="Times New Roman"/>
                  <w:i/>
                  <w:color w:val="000000" w:themeColor="text1"/>
                  <w:szCs w:val="24"/>
                </w:rPr>
              </m:ctrlPr>
            </m:e>
          </m:eqArr>
        </m:oMath>
      </m:oMathPara>
    </w:p>
    <w:p w14:paraId="3F4D412A" w14:textId="7B88FED6" w:rsidR="00A07296" w:rsidRPr="009D03D0" w:rsidRDefault="00A07296" w:rsidP="00A07296">
      <w:pPr>
        <w:ind w:firstLine="480"/>
        <w:rPr>
          <w:color w:val="000000" w:themeColor="text1"/>
        </w:rPr>
      </w:pPr>
      <w:r w:rsidRPr="009D03D0">
        <w:rPr>
          <w:rFonts w:hint="eastAsia"/>
          <w:color w:val="000000" w:themeColor="text1"/>
        </w:rPr>
        <w:lastRenderedPageBreak/>
        <w:t>其雅各比矩阵变为：</w:t>
      </w:r>
    </w:p>
    <w:p w14:paraId="29054EBE" w14:textId="13F79012" w:rsidR="000601BD" w:rsidRPr="009D03D0" w:rsidRDefault="00A20880" w:rsidP="007D3FCE">
      <w:pPr>
        <w:ind w:firstLine="480"/>
        <w:jc w:val="left"/>
        <w:rPr>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hint="eastAsia"/>
                  <w:color w:val="000000" w:themeColor="text1"/>
                  <w:szCs w:val="24"/>
                </w:rPr>
                <m:t>Q</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3"/>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0</m:t>
                        </m:r>
                      </m:e>
                      <m:e>
                        <m:m>
                          <m:mPr>
                            <m:mcs>
                              <m:mc>
                                <m:mcPr>
                                  <m:count m:val="2"/>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e>
                            <m:e>
                              <m:r>
                                <w:rPr>
                                  <w:rFonts w:ascii="Cambria Math" w:hAnsi="Cambria Math" w:cs="Times New Roman"/>
                                  <w:color w:val="000000" w:themeColor="text1"/>
                                </w:rPr>
                                <m:t>…</m:t>
                              </m:r>
                            </m:e>
                          </m:mr>
                        </m:m>
                      </m:e>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e>
                    </m:mr>
                    <m:m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e>
                          </m:mr>
                          <m:mr>
                            <m:e>
                              <m:r>
                                <w:rPr>
                                  <w:rFonts w:ascii="Cambria Math" w:hAnsi="Cambria Math" w:cs="Times New Roman"/>
                                  <w:color w:val="000000" w:themeColor="text1"/>
                                </w:rPr>
                                <m:t>⋮</m:t>
                              </m:r>
                            </m:e>
                          </m:mr>
                        </m:m>
                      </m:e>
                      <m:e>
                        <m:m>
                          <m:mPr>
                            <m:mcs>
                              <m:mc>
                                <m:mcPr>
                                  <m:count m:val="2"/>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 xml:space="preserve"> </m:t>
                              </m:r>
                            </m:e>
                            <m:e>
                              <m:r>
                                <w:rPr>
                                  <w:rFonts w:ascii="Cambria Math" w:hAnsi="Cambria Math" w:cs="Times New Roman"/>
                                  <w:color w:val="000000" w:themeColor="text1"/>
                                </w:rPr>
                                <m:t>…</m:t>
                              </m:r>
                            </m:e>
                          </m:mr>
                          <m:mr>
                            <m:e>
                              <m:r>
                                <w:rPr>
                                  <w:rFonts w:ascii="Cambria Math" w:hAnsi="Cambria Math" w:cs="Times New Roman"/>
                                  <w:color w:val="000000" w:themeColor="text1"/>
                                </w:rPr>
                                <m:t>⋮</m:t>
                              </m:r>
                            </m:e>
                            <m:e>
                              <m:r>
                                <w:rPr>
                                  <w:rFonts w:ascii="Cambria Math" w:hAnsi="Cambria Math" w:cs="Times New Roman"/>
                                  <w:color w:val="000000" w:themeColor="text1"/>
                                </w:rPr>
                                <m:t>⋱</m:t>
                              </m:r>
                            </m:e>
                          </m:mr>
                        </m:m>
                      </m:e>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r>
                                <w:rPr>
                                  <w:rFonts w:ascii="Cambria Math" w:hAnsi="Cambria Math" w:cs="Times New Roman"/>
                                  <w:color w:val="000000" w:themeColor="text1"/>
                                  <w:szCs w:val="24"/>
                                </w:rPr>
                                <m:t xml:space="preserve"> </m:t>
                              </m:r>
                            </m:e>
                          </m:mr>
                          <m:mr>
                            <m:e>
                              <m:r>
                                <w:rPr>
                                  <w:rFonts w:ascii="Cambria Math" w:hAnsi="Cambria Math" w:cs="Times New Roman"/>
                                  <w:color w:val="000000" w:themeColor="text1"/>
                                </w:rPr>
                                <m:t>⋮</m:t>
                              </m:r>
                            </m:e>
                          </m:mr>
                        </m:m>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e>
                      <m:e>
                        <m:m>
                          <m:mPr>
                            <m:mcs>
                              <m:mc>
                                <m:mcPr>
                                  <m:count m:val="2"/>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r>
                                <w:rPr>
                                  <w:rFonts w:ascii="Cambria Math" w:hAnsi="Cambria Math" w:cs="Times New Roman"/>
                                  <w:color w:val="000000" w:themeColor="text1"/>
                                  <w:szCs w:val="24"/>
                                </w:rPr>
                                <m:t xml:space="preserve"> </m:t>
                              </m:r>
                            </m:e>
                            <m:e>
                              <m:r>
                                <w:rPr>
                                  <w:rFonts w:ascii="Cambria Math" w:hAnsi="Cambria Math" w:cs="Times New Roman"/>
                                  <w:color w:val="000000" w:themeColor="text1"/>
                                </w:rPr>
                                <m:t>…</m:t>
                              </m:r>
                            </m:e>
                          </m:mr>
                        </m:m>
                      </m:e>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r>
                          <w:rPr>
                            <w:rFonts w:ascii="Cambria Math" w:hAnsi="Cambria Math" w:cs="Times New Roman"/>
                            <w:color w:val="000000" w:themeColor="text1"/>
                            <w:szCs w:val="24"/>
                          </w:rPr>
                          <m:t xml:space="preserve"> </m:t>
                        </m:r>
                      </m:e>
                    </m:mr>
                  </m:m>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2-14</m:t>
                  </m:r>
                </m:e>
              </m:d>
            </m:e>
          </m:eqArr>
        </m:oMath>
      </m:oMathPara>
    </w:p>
    <w:p w14:paraId="11C9C433" w14:textId="240E5299" w:rsidR="00A07296" w:rsidRPr="009D03D0" w:rsidRDefault="00A07296" w:rsidP="00A07296">
      <w:pPr>
        <w:ind w:firstLine="480"/>
        <w:rPr>
          <w:color w:val="000000" w:themeColor="text1"/>
        </w:rPr>
      </w:pPr>
      <w:r w:rsidRPr="009D03D0">
        <w:rPr>
          <w:rFonts w:hint="eastAsia"/>
          <w:color w:val="000000" w:themeColor="text1"/>
        </w:rPr>
        <w:t>如果规定</w:t>
      </w:r>
      <w:r w:rsidR="00503BB5">
        <w:rPr>
          <w:rFonts w:hint="eastAsia"/>
          <w:color w:val="000000" w:themeColor="text1"/>
        </w:rPr>
        <w:t>：</w:t>
      </w:r>
    </w:p>
    <w:p w14:paraId="68D09208" w14:textId="47A56396" w:rsidR="000601BD" w:rsidRPr="009D03D0" w:rsidRDefault="00A20880" w:rsidP="007D3FCE">
      <w:pPr>
        <w:ind w:firstLine="480"/>
        <w:jc w:val="left"/>
        <w:rPr>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Δ</m:t>
              </m:r>
              <m:r>
                <w:rPr>
                  <w:rFonts w:ascii="Cambria Math" w:hAnsi="Cambria Math" w:cs="Times New Roman"/>
                  <w:color w:val="000000" w:themeColor="text1"/>
                  <w:szCs w:val="24"/>
                </w:rPr>
                <m:t>b=β</m:t>
              </m:r>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2-15</m:t>
                  </m:r>
                </m:e>
              </m:d>
            </m:e>
          </m:eqArr>
        </m:oMath>
      </m:oMathPara>
    </w:p>
    <w:p w14:paraId="5E2EBDB3" w14:textId="0275A851" w:rsidR="000601BD" w:rsidRPr="009D03D0" w:rsidRDefault="00A20880" w:rsidP="007D3FCE">
      <w:pPr>
        <w:ind w:firstLine="480"/>
        <w:rPr>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r>
                    <w:rPr>
                      <w:rFonts w:ascii="Cambria Math" w:hAnsi="Cambria Math" w:cs="Times New Roman"/>
                      <w:color w:val="000000" w:themeColor="text1"/>
                      <w:szCs w:val="24"/>
                    </w:rPr>
                    <m:t>j</m:t>
                  </m:r>
                </m:sub>
              </m:sSub>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2-16</m:t>
                  </m:r>
                </m:e>
              </m:d>
            </m:e>
          </m:eqArr>
        </m:oMath>
      </m:oMathPara>
    </w:p>
    <w:p w14:paraId="1EE4FC72" w14:textId="0CB69A09" w:rsidR="00A07296" w:rsidRPr="009D03D0" w:rsidRDefault="00A07296" w:rsidP="007D3FCE">
      <w:pPr>
        <w:ind w:firstLine="480"/>
        <w:rPr>
          <w:color w:val="000000" w:themeColor="text1"/>
        </w:rPr>
      </w:pPr>
      <w:r w:rsidRPr="009D03D0">
        <w:rPr>
          <w:rFonts w:hint="eastAsia"/>
          <w:color w:val="000000" w:themeColor="text1"/>
        </w:rPr>
        <w:t>那么</w:t>
      </w:r>
      <w:r w:rsidR="007D3FCE" w:rsidRPr="009D03D0">
        <w:rPr>
          <w:rFonts w:hint="eastAsia"/>
          <w:color w:val="000000" w:themeColor="text1"/>
        </w:rPr>
        <w:t>，</w:t>
      </w:r>
      <w:r w:rsidRPr="009D03D0">
        <w:rPr>
          <w:rFonts w:hint="eastAsia"/>
          <w:color w:val="000000" w:themeColor="text1"/>
        </w:rPr>
        <w:t>最后可以得到：</w:t>
      </w:r>
    </w:p>
    <w:p w14:paraId="369F6A52" w14:textId="0CF32656" w:rsidR="000601BD" w:rsidRPr="00E53D2D" w:rsidRDefault="00A20880" w:rsidP="007D3FCE">
      <w:pPr>
        <w:ind w:firstLine="480"/>
        <w:rPr>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ic</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j∈S</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 xml:space="preserve"> </m:t>
                      </m:r>
                    </m:e>
                  </m:nary>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β</m:t>
                  </m:r>
                </m:e>
              </m:d>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2-17</m:t>
                  </m:r>
                </m:e>
              </m:d>
            </m:e>
          </m:eqArr>
        </m:oMath>
      </m:oMathPara>
    </w:p>
    <w:p w14:paraId="6B9A7863" w14:textId="07360265" w:rsidR="00A07296" w:rsidRDefault="00A07296" w:rsidP="00435D56">
      <w:pPr>
        <w:ind w:firstLine="480"/>
        <w:rPr>
          <w:color w:val="000000" w:themeColor="text1"/>
        </w:rPr>
      </w:pPr>
      <w:r w:rsidRPr="009D03D0">
        <w:rPr>
          <w:rFonts w:hint="eastAsia"/>
          <w:color w:val="000000" w:themeColor="text1"/>
        </w:rPr>
        <w:t>按照</w:t>
      </w:r>
      <w:r w:rsidR="009F3D23" w:rsidRPr="009D03D0">
        <w:rPr>
          <w:rFonts w:hint="eastAsia"/>
          <w:color w:val="000000" w:themeColor="text1"/>
        </w:rPr>
        <w:t>一定</w:t>
      </w:r>
      <w:r w:rsidRPr="009D03D0">
        <w:rPr>
          <w:rFonts w:hint="eastAsia"/>
          <w:color w:val="000000" w:themeColor="text1"/>
        </w:rPr>
        <w:t>规则更新模型</w:t>
      </w:r>
      <w:r w:rsidR="00DE56FA">
        <w:rPr>
          <w:rFonts w:hint="eastAsia"/>
          <w:color w:val="000000" w:themeColor="text1"/>
        </w:rPr>
        <w:t>、淘汰</w:t>
      </w:r>
      <w:r w:rsidRPr="009D03D0">
        <w:rPr>
          <w:rFonts w:hint="eastAsia"/>
          <w:color w:val="000000" w:themeColor="text1"/>
        </w:rPr>
        <w:t>数据，</w:t>
      </w:r>
      <w:r w:rsidR="009F3D23" w:rsidRPr="009D03D0">
        <w:rPr>
          <w:rFonts w:hint="eastAsia"/>
          <w:color w:val="000000" w:themeColor="text1"/>
        </w:rPr>
        <w:t>可以实现对模型的动态更新</w:t>
      </w:r>
      <w:r w:rsidR="00435D56">
        <w:rPr>
          <w:rFonts w:hint="eastAsia"/>
          <w:color w:val="000000" w:themeColor="text1"/>
        </w:rPr>
        <w:t>。</w:t>
      </w:r>
      <w:r w:rsidRPr="009D03D0">
        <w:rPr>
          <w:rFonts w:hint="eastAsia"/>
          <w:color w:val="000000" w:themeColor="text1"/>
        </w:rPr>
        <w:t>通过调整其中的模型参数修改时机，可以调整模型的修改的频率，从而控制流数据对于模型的影响程度。</w:t>
      </w:r>
      <w:r w:rsidR="00435D56">
        <w:rPr>
          <w:rFonts w:hint="eastAsia"/>
          <w:color w:val="000000" w:themeColor="text1"/>
        </w:rPr>
        <w:t>上述内容</w:t>
      </w:r>
      <w:r w:rsidR="00435D56" w:rsidRPr="009D03D0">
        <w:rPr>
          <w:rFonts w:hint="eastAsia"/>
          <w:color w:val="000000" w:themeColor="text1"/>
        </w:rPr>
        <w:t>在算法设计环节会详细介绍。</w:t>
      </w:r>
    </w:p>
    <w:p w14:paraId="6286C57F" w14:textId="3F9F6CF8" w:rsidR="00300609" w:rsidRDefault="00300609" w:rsidP="00300609">
      <w:pPr>
        <w:pStyle w:val="3"/>
        <w:spacing w:before="163" w:after="163"/>
      </w:pPr>
      <w:bookmarkStart w:id="123" w:name="_Toc3724925"/>
      <w:r>
        <w:rPr>
          <w:rFonts w:hint="eastAsia"/>
        </w:rPr>
        <w:t>2.</w:t>
      </w:r>
      <w:r>
        <w:t>1</w:t>
      </w:r>
      <w:r>
        <w:rPr>
          <w:rFonts w:hint="eastAsia"/>
        </w:rPr>
        <w:t>.</w:t>
      </w:r>
      <w:r>
        <w:t xml:space="preserve">6 </w:t>
      </w:r>
      <w:r>
        <w:rPr>
          <w:rFonts w:hint="eastAsia"/>
        </w:rPr>
        <w:t>时间序列算法</w:t>
      </w:r>
      <w:bookmarkEnd w:id="123"/>
    </w:p>
    <w:p w14:paraId="62242B07" w14:textId="04237FAA" w:rsidR="00300609" w:rsidRDefault="00590F48" w:rsidP="00300609">
      <w:pPr>
        <w:ind w:firstLine="480"/>
      </w:pPr>
      <w:r>
        <w:rPr>
          <w:rFonts w:hint="eastAsia"/>
        </w:rPr>
        <w:t>股价是一种典型的随时间变化的数据，</w:t>
      </w:r>
      <w:r w:rsidR="00A31EEB" w:rsidRPr="00A31EEB">
        <w:rPr>
          <w:rFonts w:hint="eastAsia"/>
        </w:rPr>
        <w:t>当认为投资者都是理性</w:t>
      </w:r>
      <w:r w:rsidR="00B10895">
        <w:rPr>
          <w:rFonts w:hint="eastAsia"/>
        </w:rPr>
        <w:t>且</w:t>
      </w:r>
      <w:r w:rsidR="00A31EEB" w:rsidRPr="00A31EEB">
        <w:rPr>
          <w:rFonts w:hint="eastAsia"/>
        </w:rPr>
        <w:t>不受情绪波动影响</w:t>
      </w:r>
      <w:r w:rsidR="00A31EEB">
        <w:rPr>
          <w:rFonts w:hint="eastAsia"/>
        </w:rPr>
        <w:t>——</w:t>
      </w:r>
      <w:r w:rsidR="00A31EEB" w:rsidRPr="00A31EEB">
        <w:rPr>
          <w:rFonts w:hint="eastAsia"/>
        </w:rPr>
        <w:t>满足有效市场假说时，股价的走势存在自相关性，</w:t>
      </w:r>
      <w:r w:rsidR="00DC12AD">
        <w:rPr>
          <w:rFonts w:hint="eastAsia"/>
        </w:rPr>
        <w:t>所以可以使用时间序列的方法并引入情感评价作为影响因素进行分析。以平稳序列为例，最常使用的模型为</w:t>
      </w:r>
      <w:r w:rsidR="00DC12AD" w:rsidRPr="00DC12AD">
        <w:rPr>
          <w:rFonts w:hint="eastAsia"/>
        </w:rPr>
        <w:t>自回归移动平均</w:t>
      </w:r>
      <w:r w:rsidR="00DC12AD">
        <w:rPr>
          <w:rFonts w:hint="eastAsia"/>
        </w:rPr>
        <w:t>（</w:t>
      </w:r>
      <w:r w:rsidR="00DC12AD" w:rsidRPr="00DC12AD">
        <w:t>Auto</w:t>
      </w:r>
      <w:r w:rsidR="00DC12AD">
        <w:t xml:space="preserve"> </w:t>
      </w:r>
      <w:r w:rsidR="00DC12AD">
        <w:rPr>
          <w:rFonts w:hint="eastAsia"/>
        </w:rPr>
        <w:t>R</w:t>
      </w:r>
      <w:r w:rsidR="00DC12AD">
        <w:t>egressive M</w:t>
      </w:r>
      <w:r w:rsidR="00DC12AD" w:rsidRPr="00DC12AD">
        <w:t xml:space="preserve">oving </w:t>
      </w:r>
      <w:r w:rsidR="00DC12AD">
        <w:t>A</w:t>
      </w:r>
      <w:r w:rsidR="00DC12AD" w:rsidRPr="00DC12AD">
        <w:t>verage</w:t>
      </w:r>
      <w:r w:rsidR="00DC12AD">
        <w:t>, ARMA</w:t>
      </w:r>
      <w:r w:rsidR="00DC12AD">
        <w:rPr>
          <w:rFonts w:hint="eastAsia"/>
        </w:rPr>
        <w:t>）</w:t>
      </w:r>
      <w:r w:rsidR="00DC12AD" w:rsidRPr="00DC12AD">
        <w:rPr>
          <w:rFonts w:hint="eastAsia"/>
        </w:rPr>
        <w:t>模型</w:t>
      </w:r>
      <w:r w:rsidR="00DC12AD">
        <w:rPr>
          <w:rFonts w:hint="eastAsia"/>
        </w:rPr>
        <w:t>。</w:t>
      </w:r>
    </w:p>
    <w:p w14:paraId="12E433A6" w14:textId="4BCF9099" w:rsidR="00DC12AD" w:rsidRPr="00B10895" w:rsidRDefault="00A20880" w:rsidP="00300609">
      <w:pPr>
        <w:ind w:firstLine="480"/>
      </w:pPr>
      <m:oMathPara>
        <m:oMath>
          <m:eqArr>
            <m:eqArrPr>
              <m:maxDist m:val="1"/>
              <m:ctrlPr>
                <w:rPr>
                  <w:rFonts w:ascii="Cambria Math" w:hAnsi="Cambria Math" w:cs="Times New Roman"/>
                  <w:i/>
                </w:rPr>
              </m:ctrlPr>
            </m:eqArr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=c+</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p</m:t>
                  </m:r>
                </m:sup>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t-i</m:t>
                      </m:r>
                    </m:sub>
                  </m:sSub>
                </m:e>
              </m:nary>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t</m:t>
                  </m:r>
                </m:sub>
              </m:sSub>
              <m:r>
                <w:rPr>
                  <w:rFonts w:ascii="Cambria Math" w:hAnsi="Cambria Math" w:cs="Times New Roman"/>
                </w:rPr>
                <m:t>#</m:t>
              </m:r>
              <m:d>
                <m:dPr>
                  <m:ctrlPr>
                    <w:rPr>
                      <w:rFonts w:ascii="Cambria Math" w:hAnsi="Cambria Math" w:cs="Times New Roman"/>
                      <w:i/>
                      <w:color w:val="000000" w:themeColor="text1"/>
                    </w:rPr>
                  </m:ctrlPr>
                </m:dPr>
                <m:e>
                  <m:r>
                    <m:rPr>
                      <m:nor/>
                    </m:rPr>
                    <w:rPr>
                      <w:rFonts w:cs="Times New Roman"/>
                      <w:color w:val="000000" w:themeColor="text1"/>
                    </w:rPr>
                    <m:t>2-18</m:t>
                  </m:r>
                </m:e>
              </m:d>
            </m:e>
          </m:eqArr>
        </m:oMath>
      </m:oMathPara>
    </w:p>
    <w:p w14:paraId="3822AC5E" w14:textId="5C44B852" w:rsidR="00DC12AD" w:rsidRPr="00742E94" w:rsidRDefault="00DC12AD" w:rsidP="00300609">
      <w:pPr>
        <w:ind w:firstLine="480"/>
      </w:pPr>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Pr>
          <w:rFonts w:hint="eastAsia"/>
        </w:rPr>
        <w:t>为当前时间窗口预测值，</w:t>
      </w:r>
      <m:oMath>
        <m:sSub>
          <m:sSubPr>
            <m:ctrlPr>
              <w:rPr>
                <w:rFonts w:ascii="Cambria Math" w:hAnsi="Cambria Math"/>
                <w:i/>
              </w:rPr>
            </m:ctrlPr>
          </m:sSubPr>
          <m:e>
            <m:r>
              <w:rPr>
                <w:rFonts w:ascii="Cambria Math" w:hAnsi="Cambria Math"/>
              </w:rPr>
              <m:t>ε</m:t>
            </m:r>
          </m:e>
          <m:sub>
            <m:r>
              <w:rPr>
                <w:rFonts w:ascii="Cambria Math" w:hAnsi="Cambria Math"/>
              </w:rPr>
              <m:t>t</m:t>
            </m:r>
          </m:sub>
        </m:sSub>
      </m:oMath>
      <w:r>
        <w:rPr>
          <w:rFonts w:hint="eastAsia"/>
        </w:rPr>
        <w:t>为引入的情感分析影响，</w:t>
      </w:r>
      <m:oMath>
        <m:r>
          <w:rPr>
            <w:rFonts w:ascii="Cambria Math" w:hAnsi="Cambria Math"/>
          </w:rPr>
          <m:t>c</m:t>
        </m:r>
      </m:oMath>
      <w:r>
        <w:rPr>
          <w:rFonts w:hint="eastAsia"/>
        </w:rPr>
        <w:t>为</w:t>
      </w:r>
      <w:r w:rsidR="00742E94">
        <w:rPr>
          <w:rFonts w:hint="eastAsia"/>
        </w:rPr>
        <w:t>股价的起始常数，</w:t>
      </w:r>
      <m:oMath>
        <m:r>
          <w:rPr>
            <w:rFonts w:ascii="Cambria Math" w:hAnsi="Cambria Math"/>
          </w:rPr>
          <m:t>p</m:t>
        </m:r>
      </m:oMath>
      <w:r w:rsidR="00742E94">
        <w:rPr>
          <w:rFonts w:hint="eastAsia"/>
        </w:rPr>
        <w:t>为选择的时间窗大小，</w:t>
      </w:r>
      <m:oMath>
        <m:sSub>
          <m:sSubPr>
            <m:ctrlPr>
              <w:rPr>
                <w:rFonts w:ascii="Cambria Math" w:hAnsi="Cambria Math"/>
                <w:i/>
              </w:rPr>
            </m:ctrlPr>
          </m:sSubPr>
          <m:e>
            <m:r>
              <w:rPr>
                <w:rFonts w:ascii="Cambria Math" w:hAnsi="Cambria Math"/>
              </w:rPr>
              <m:t>φ</m:t>
            </m:r>
          </m:e>
          <m:sub>
            <m:r>
              <w:rPr>
                <w:rFonts w:ascii="Cambria Math" w:hAnsi="Cambria Math"/>
              </w:rPr>
              <m:t>i</m:t>
            </m:r>
          </m:sub>
        </m:sSub>
      </m:oMath>
      <w:r w:rsidR="00742E94">
        <w:rPr>
          <w:rFonts w:hint="eastAsia"/>
        </w:rPr>
        <w:t>为历史数据对当前股价影响程度。</w:t>
      </w:r>
    </w:p>
    <w:p w14:paraId="2695A874" w14:textId="1B47A352" w:rsidR="00C256F8" w:rsidRDefault="00C256F8" w:rsidP="004408EA">
      <w:pPr>
        <w:pStyle w:val="2"/>
        <w:spacing w:before="326" w:after="326"/>
      </w:pPr>
      <w:bookmarkStart w:id="124" w:name="_Toc2274886"/>
      <w:bookmarkStart w:id="125" w:name="_Toc2329304"/>
      <w:bookmarkStart w:id="126" w:name="_Toc3724926"/>
      <w:r w:rsidRPr="004408EA">
        <w:rPr>
          <w:rFonts w:hint="eastAsia"/>
        </w:rPr>
        <w:t>2.</w:t>
      </w:r>
      <w:r w:rsidRPr="004408EA">
        <w:t xml:space="preserve">2 </w:t>
      </w:r>
      <w:r w:rsidRPr="004408EA">
        <w:rPr>
          <w:rFonts w:hint="eastAsia"/>
        </w:rPr>
        <w:t>相关技术</w:t>
      </w:r>
      <w:bookmarkEnd w:id="124"/>
      <w:bookmarkEnd w:id="125"/>
      <w:bookmarkEnd w:id="126"/>
    </w:p>
    <w:p w14:paraId="26513384" w14:textId="2DFA3A07" w:rsidR="00694CF7" w:rsidRPr="00694CF7" w:rsidRDefault="00E4393A" w:rsidP="00694CF7">
      <w:pPr>
        <w:ind w:firstLine="480"/>
      </w:pPr>
      <w:r>
        <w:rPr>
          <w:rFonts w:hint="eastAsia"/>
          <w:color w:val="000000" w:themeColor="text1"/>
        </w:rPr>
        <w:t>本节主要介绍</w:t>
      </w:r>
      <w:proofErr w:type="spellStart"/>
      <w:r w:rsidR="00694CF7" w:rsidRPr="009D03D0">
        <w:rPr>
          <w:color w:val="000000" w:themeColor="text1"/>
        </w:rPr>
        <w:t>Netty</w:t>
      </w:r>
      <w:proofErr w:type="spellEnd"/>
      <w:r w:rsidR="00694CF7" w:rsidRPr="009D03D0">
        <w:rPr>
          <w:rFonts w:hint="eastAsia"/>
          <w:color w:val="000000" w:themeColor="text1"/>
        </w:rPr>
        <w:t>高可用的网络通信框架</w:t>
      </w:r>
      <w:r w:rsidR="00694CF7">
        <w:rPr>
          <w:rFonts w:hint="eastAsia"/>
          <w:color w:val="000000" w:themeColor="text1"/>
        </w:rPr>
        <w:t>技术</w:t>
      </w:r>
      <w:r w:rsidR="00742E94">
        <w:rPr>
          <w:rFonts w:hint="eastAsia"/>
          <w:color w:val="000000" w:themeColor="text1"/>
        </w:rPr>
        <w:t>、</w:t>
      </w:r>
      <w:r w:rsidR="00742E94">
        <w:rPr>
          <w:rFonts w:hint="eastAsia"/>
          <w:color w:val="000000" w:themeColor="text1"/>
        </w:rPr>
        <w:t>Kafka</w:t>
      </w:r>
      <w:r w:rsidR="00742E94">
        <w:rPr>
          <w:rFonts w:hint="eastAsia"/>
          <w:color w:val="000000" w:themeColor="text1"/>
        </w:rPr>
        <w:t>消息队列技术</w:t>
      </w:r>
      <w:r w:rsidR="00694CF7">
        <w:rPr>
          <w:rFonts w:hint="eastAsia"/>
          <w:color w:val="000000" w:themeColor="text1"/>
        </w:rPr>
        <w:t>、</w:t>
      </w:r>
      <w:r w:rsidR="00694CF7" w:rsidRPr="009D03D0">
        <w:rPr>
          <w:rFonts w:hint="eastAsia"/>
          <w:color w:val="000000" w:themeColor="text1"/>
        </w:rPr>
        <w:t>Spark</w:t>
      </w:r>
      <w:r w:rsidR="00694CF7" w:rsidRPr="009D03D0">
        <w:rPr>
          <w:color w:val="000000" w:themeColor="text1"/>
        </w:rPr>
        <w:t xml:space="preserve"> </w:t>
      </w:r>
      <w:r w:rsidR="00694CF7" w:rsidRPr="009D03D0">
        <w:rPr>
          <w:rFonts w:hint="eastAsia"/>
          <w:color w:val="000000" w:themeColor="text1"/>
        </w:rPr>
        <w:t>Streaming</w:t>
      </w:r>
      <w:r w:rsidR="00694CF7" w:rsidRPr="009D03D0">
        <w:rPr>
          <w:rFonts w:hint="eastAsia"/>
          <w:color w:val="000000" w:themeColor="text1"/>
        </w:rPr>
        <w:t>流处理平台</w:t>
      </w:r>
      <w:r w:rsidR="00694CF7">
        <w:rPr>
          <w:rFonts w:hint="eastAsia"/>
          <w:color w:val="000000" w:themeColor="text1"/>
        </w:rPr>
        <w:t>技术</w:t>
      </w:r>
      <w:r w:rsidR="00694CF7" w:rsidRPr="009D03D0">
        <w:rPr>
          <w:rFonts w:hint="eastAsia"/>
          <w:color w:val="000000" w:themeColor="text1"/>
        </w:rPr>
        <w:t>以及相应的</w:t>
      </w:r>
      <w:r w:rsidR="00694CF7" w:rsidRPr="009D03D0">
        <w:rPr>
          <w:rFonts w:hint="eastAsia"/>
          <w:color w:val="000000" w:themeColor="text1"/>
        </w:rPr>
        <w:t>Web</w:t>
      </w:r>
      <w:r w:rsidR="00694CF7" w:rsidRPr="009D03D0">
        <w:rPr>
          <w:rFonts w:hint="eastAsia"/>
          <w:color w:val="000000" w:themeColor="text1"/>
        </w:rPr>
        <w:t>技术等。</w:t>
      </w:r>
    </w:p>
    <w:p w14:paraId="200968B3" w14:textId="5ED79444" w:rsidR="00A07296" w:rsidRPr="009D03D0" w:rsidRDefault="00C256F8" w:rsidP="004408EA">
      <w:pPr>
        <w:pStyle w:val="3"/>
        <w:spacing w:before="163" w:after="163"/>
      </w:pPr>
      <w:bookmarkStart w:id="127" w:name="_Toc2274887"/>
      <w:bookmarkStart w:id="128" w:name="_Toc3724927"/>
      <w:r w:rsidRPr="009D03D0">
        <w:t>2.2</w:t>
      </w:r>
      <w:r w:rsidRPr="009D03D0">
        <w:rPr>
          <w:rFonts w:hint="eastAsia"/>
        </w:rPr>
        <w:t>.</w:t>
      </w:r>
      <w:r w:rsidRPr="009D03D0">
        <w:t xml:space="preserve">1 </w:t>
      </w:r>
      <w:proofErr w:type="spellStart"/>
      <w:r w:rsidR="00A07296" w:rsidRPr="009D03D0">
        <w:rPr>
          <w:rFonts w:hint="eastAsia"/>
        </w:rPr>
        <w:t>Netty</w:t>
      </w:r>
      <w:bookmarkEnd w:id="127"/>
      <w:bookmarkEnd w:id="128"/>
      <w:proofErr w:type="spellEnd"/>
    </w:p>
    <w:p w14:paraId="4F1BD9FB" w14:textId="1CE8CBE0" w:rsidR="00742E94" w:rsidRDefault="00A07296" w:rsidP="00A07296">
      <w:pPr>
        <w:ind w:firstLine="480"/>
        <w:rPr>
          <w:color w:val="000000" w:themeColor="text1"/>
        </w:rPr>
      </w:pPr>
      <w:proofErr w:type="spellStart"/>
      <w:r w:rsidRPr="009D03D0">
        <w:rPr>
          <w:rFonts w:hint="eastAsia"/>
          <w:color w:val="000000" w:themeColor="text1"/>
        </w:rPr>
        <w:t>Netty</w:t>
      </w:r>
      <w:proofErr w:type="spellEnd"/>
      <w:r w:rsidRPr="009D03D0">
        <w:rPr>
          <w:rFonts w:hint="eastAsia"/>
          <w:color w:val="000000" w:themeColor="text1"/>
        </w:rPr>
        <w:t>是基于</w:t>
      </w:r>
      <w:r w:rsidRPr="009D03D0">
        <w:rPr>
          <w:rFonts w:hint="eastAsia"/>
          <w:color w:val="000000" w:themeColor="text1"/>
        </w:rPr>
        <w:t>Java</w:t>
      </w:r>
      <w:r w:rsidRPr="009D03D0">
        <w:rPr>
          <w:color w:val="000000" w:themeColor="text1"/>
        </w:rPr>
        <w:t xml:space="preserve"> </w:t>
      </w:r>
      <w:r w:rsidRPr="009D03D0">
        <w:rPr>
          <w:rFonts w:hint="eastAsia"/>
          <w:color w:val="000000" w:themeColor="text1"/>
        </w:rPr>
        <w:t>NIO</w:t>
      </w:r>
      <w:r w:rsidRPr="009D03D0">
        <w:rPr>
          <w:rFonts w:hint="eastAsia"/>
          <w:color w:val="000000" w:themeColor="text1"/>
        </w:rPr>
        <w:t>的简单易用的网络通信框架，</w:t>
      </w:r>
      <w:proofErr w:type="spellStart"/>
      <w:r w:rsidRPr="009D03D0">
        <w:rPr>
          <w:rFonts w:hint="eastAsia"/>
          <w:color w:val="000000" w:themeColor="text1"/>
        </w:rPr>
        <w:t>Netty</w:t>
      </w:r>
      <w:proofErr w:type="spellEnd"/>
      <w:r w:rsidR="0058759C">
        <w:rPr>
          <w:rFonts w:hint="eastAsia"/>
          <w:color w:val="000000" w:themeColor="text1"/>
        </w:rPr>
        <w:t>有</w:t>
      </w:r>
      <w:r w:rsidRPr="009D03D0">
        <w:rPr>
          <w:rFonts w:hint="eastAsia"/>
          <w:color w:val="000000" w:themeColor="text1"/>
        </w:rPr>
        <w:t>并发量高，传输时延低，封装便捷等</w:t>
      </w:r>
      <w:r w:rsidR="0058759C">
        <w:rPr>
          <w:rFonts w:hint="eastAsia"/>
          <w:color w:val="000000" w:themeColor="text1"/>
        </w:rPr>
        <w:t>优</w:t>
      </w:r>
      <w:r w:rsidRPr="009D03D0">
        <w:rPr>
          <w:rFonts w:hint="eastAsia"/>
          <w:color w:val="000000" w:themeColor="text1"/>
        </w:rPr>
        <w:t>点，非常适合</w:t>
      </w:r>
      <w:r w:rsidR="00742E94">
        <w:rPr>
          <w:rFonts w:hint="eastAsia"/>
          <w:color w:val="000000" w:themeColor="text1"/>
        </w:rPr>
        <w:t>本课题</w:t>
      </w:r>
      <w:r w:rsidRPr="009D03D0">
        <w:rPr>
          <w:rFonts w:hint="eastAsia"/>
          <w:color w:val="000000" w:themeColor="text1"/>
        </w:rPr>
        <w:t>复杂网络情况下高并发高可用的要求。</w:t>
      </w:r>
      <w:proofErr w:type="spellStart"/>
      <w:r w:rsidRPr="009D03D0">
        <w:rPr>
          <w:rFonts w:hint="eastAsia"/>
          <w:color w:val="000000" w:themeColor="text1"/>
        </w:rPr>
        <w:t>Netty</w:t>
      </w:r>
      <w:proofErr w:type="spellEnd"/>
      <w:r w:rsidRPr="009D03D0">
        <w:rPr>
          <w:rFonts w:hint="eastAsia"/>
          <w:color w:val="000000" w:themeColor="text1"/>
        </w:rPr>
        <w:t>的优势是因为用户层的应用程序读取内核的缓存区的</w:t>
      </w:r>
      <w:r w:rsidR="00742E94">
        <w:rPr>
          <w:rFonts w:hint="eastAsia"/>
          <w:color w:val="000000" w:themeColor="text1"/>
        </w:rPr>
        <w:t>社交网络</w:t>
      </w:r>
      <w:r w:rsidRPr="009D03D0">
        <w:rPr>
          <w:rFonts w:hint="eastAsia"/>
          <w:color w:val="000000" w:themeColor="text1"/>
        </w:rPr>
        <w:t>数据时，不需要进行多余的复制，而是直接在</w:t>
      </w:r>
      <w:proofErr w:type="spellStart"/>
      <w:r w:rsidRPr="009D03D0">
        <w:rPr>
          <w:rFonts w:hint="eastAsia"/>
          <w:color w:val="000000" w:themeColor="text1"/>
        </w:rPr>
        <w:t>ByteBuf</w:t>
      </w:r>
      <w:proofErr w:type="spellEnd"/>
      <w:r w:rsidRPr="009D03D0">
        <w:rPr>
          <w:rFonts w:hint="eastAsia"/>
          <w:color w:val="000000" w:themeColor="text1"/>
        </w:rPr>
        <w:t>中进行读写。</w:t>
      </w:r>
      <w:r w:rsidR="00E4393A">
        <w:rPr>
          <w:rFonts w:hint="eastAsia"/>
          <w:color w:val="000000" w:themeColor="text1"/>
        </w:rPr>
        <w:t>这确保了海量社交网络数据在发送时</w:t>
      </w:r>
      <w:r w:rsidR="00742E94">
        <w:rPr>
          <w:rFonts w:hint="eastAsia"/>
          <w:color w:val="000000" w:themeColor="text1"/>
        </w:rPr>
        <w:t>，能够最大化利用应用程序的资源。</w:t>
      </w:r>
    </w:p>
    <w:p w14:paraId="240262E3" w14:textId="4CA656A2" w:rsidR="00A07296" w:rsidRPr="009D03D0" w:rsidRDefault="00742E94" w:rsidP="00A07296">
      <w:pPr>
        <w:ind w:firstLine="480"/>
        <w:rPr>
          <w:color w:val="000000" w:themeColor="text1"/>
        </w:rPr>
      </w:pPr>
      <w:r>
        <w:rPr>
          <w:rFonts w:hint="eastAsia"/>
          <w:color w:val="000000" w:themeColor="text1"/>
        </w:rPr>
        <w:t>在本课题中，</w:t>
      </w:r>
      <w:r w:rsidR="00435D56">
        <w:rPr>
          <w:rFonts w:hint="eastAsia"/>
          <w:color w:val="000000" w:themeColor="text1"/>
        </w:rPr>
        <w:t>主要</w:t>
      </w:r>
      <w:r w:rsidR="00A07296" w:rsidRPr="009D03D0">
        <w:rPr>
          <w:rFonts w:hint="eastAsia"/>
          <w:color w:val="000000" w:themeColor="text1"/>
        </w:rPr>
        <w:t>通过</w:t>
      </w:r>
      <w:r w:rsidR="00435D56">
        <w:rPr>
          <w:rFonts w:hint="eastAsia"/>
          <w:color w:val="000000" w:themeColor="text1"/>
        </w:rPr>
        <w:t>自行</w:t>
      </w:r>
      <w:r w:rsidR="00A07296" w:rsidRPr="009D03D0">
        <w:rPr>
          <w:rFonts w:hint="eastAsia"/>
          <w:color w:val="000000" w:themeColor="text1"/>
        </w:rPr>
        <w:t>定义</w:t>
      </w:r>
      <w:proofErr w:type="spellStart"/>
      <w:r w:rsidR="00A07296" w:rsidRPr="009D03D0">
        <w:rPr>
          <w:rFonts w:hint="eastAsia"/>
          <w:color w:val="000000" w:themeColor="text1"/>
        </w:rPr>
        <w:t>ChannelHandler</w:t>
      </w:r>
      <w:proofErr w:type="spellEnd"/>
      <w:r w:rsidR="00E4393A">
        <w:rPr>
          <w:rFonts w:hint="eastAsia"/>
          <w:color w:val="000000" w:themeColor="text1"/>
        </w:rPr>
        <w:t>链式连接完成读写</w:t>
      </w:r>
      <w:r w:rsidR="00A07296" w:rsidRPr="009D03D0">
        <w:rPr>
          <w:rFonts w:hint="eastAsia"/>
          <w:color w:val="000000" w:themeColor="text1"/>
        </w:rPr>
        <w:t>前</w:t>
      </w:r>
      <w:r w:rsidR="00E4393A">
        <w:rPr>
          <w:rFonts w:hint="eastAsia"/>
          <w:color w:val="000000" w:themeColor="text1"/>
        </w:rPr>
        <w:t>、读写中与读写</w:t>
      </w:r>
      <w:r w:rsidR="00A07296" w:rsidRPr="009D03D0">
        <w:rPr>
          <w:rFonts w:hint="eastAsia"/>
          <w:color w:val="000000" w:themeColor="text1"/>
        </w:rPr>
        <w:t>后的逻辑。</w:t>
      </w:r>
      <w:r>
        <w:rPr>
          <w:rFonts w:hint="eastAsia"/>
          <w:color w:val="000000" w:themeColor="text1"/>
        </w:rPr>
        <w:t>例如，读取到的来自于</w:t>
      </w:r>
      <w:r>
        <w:rPr>
          <w:rFonts w:hint="eastAsia"/>
          <w:color w:val="000000" w:themeColor="text1"/>
        </w:rPr>
        <w:t>Twitter</w:t>
      </w:r>
      <w:r>
        <w:rPr>
          <w:rFonts w:hint="eastAsia"/>
          <w:color w:val="000000" w:themeColor="text1"/>
        </w:rPr>
        <w:t>的数据以</w:t>
      </w:r>
      <w:r>
        <w:rPr>
          <w:rFonts w:hint="eastAsia"/>
          <w:color w:val="000000" w:themeColor="text1"/>
        </w:rPr>
        <w:t>JSON</w:t>
      </w:r>
      <w:r>
        <w:rPr>
          <w:rFonts w:hint="eastAsia"/>
          <w:color w:val="000000" w:themeColor="text1"/>
        </w:rPr>
        <w:t>的形式封装，然后在发送前加上自行定义的</w:t>
      </w:r>
      <w:proofErr w:type="spellStart"/>
      <w:r>
        <w:rPr>
          <w:rFonts w:hint="eastAsia"/>
          <w:color w:val="000000" w:themeColor="text1"/>
        </w:rPr>
        <w:t>Netty</w:t>
      </w:r>
      <w:proofErr w:type="spellEnd"/>
      <w:r>
        <w:rPr>
          <w:rFonts w:hint="eastAsia"/>
          <w:color w:val="000000" w:themeColor="text1"/>
        </w:rPr>
        <w:t>报文头，规定不同的关键词以区分</w:t>
      </w:r>
      <w:r>
        <w:rPr>
          <w:rFonts w:hint="eastAsia"/>
          <w:color w:val="000000" w:themeColor="text1"/>
        </w:rPr>
        <w:t>Twitter</w:t>
      </w:r>
      <w:r>
        <w:rPr>
          <w:rFonts w:hint="eastAsia"/>
          <w:color w:val="000000" w:themeColor="text1"/>
        </w:rPr>
        <w:t>数</w:t>
      </w:r>
      <w:r w:rsidR="00E4393A">
        <w:rPr>
          <w:rFonts w:hint="eastAsia"/>
          <w:color w:val="000000" w:themeColor="text1"/>
        </w:rPr>
        <w:lastRenderedPageBreak/>
        <w:t>据的主题。在接收端拆包得</w:t>
      </w:r>
      <w:r>
        <w:rPr>
          <w:rFonts w:hint="eastAsia"/>
          <w:color w:val="000000" w:themeColor="text1"/>
        </w:rPr>
        <w:t>到</w:t>
      </w:r>
      <w:proofErr w:type="spellStart"/>
      <w:r>
        <w:rPr>
          <w:rFonts w:hint="eastAsia"/>
          <w:color w:val="000000" w:themeColor="text1"/>
        </w:rPr>
        <w:t>Netty</w:t>
      </w:r>
      <w:proofErr w:type="spellEnd"/>
      <w:r>
        <w:rPr>
          <w:rFonts w:hint="eastAsia"/>
          <w:color w:val="000000" w:themeColor="text1"/>
        </w:rPr>
        <w:t>报文头</w:t>
      </w:r>
      <w:r w:rsidR="00E4393A">
        <w:rPr>
          <w:rFonts w:hint="eastAsia"/>
          <w:color w:val="000000" w:themeColor="text1"/>
        </w:rPr>
        <w:t>后，</w:t>
      </w:r>
      <w:r>
        <w:rPr>
          <w:rFonts w:hint="eastAsia"/>
          <w:color w:val="000000" w:themeColor="text1"/>
        </w:rPr>
        <w:t>可以按照关键词发送到对应主题的消息队列中。</w:t>
      </w:r>
    </w:p>
    <w:p w14:paraId="02A34462" w14:textId="684C6C15" w:rsidR="0050519D" w:rsidRPr="009D03D0" w:rsidRDefault="0050519D" w:rsidP="004408EA">
      <w:pPr>
        <w:pStyle w:val="3"/>
        <w:spacing w:before="163" w:after="163"/>
      </w:pPr>
      <w:bookmarkStart w:id="129" w:name="_Toc2274888"/>
      <w:bookmarkStart w:id="130" w:name="_Toc3724928"/>
      <w:r w:rsidRPr="009D03D0">
        <w:rPr>
          <w:rFonts w:hint="eastAsia"/>
        </w:rPr>
        <w:t>2</w:t>
      </w:r>
      <w:r w:rsidRPr="009D03D0">
        <w:t xml:space="preserve">.2.2 </w:t>
      </w:r>
      <w:r w:rsidRPr="009D03D0">
        <w:rPr>
          <w:rFonts w:hint="eastAsia"/>
        </w:rPr>
        <w:t>Kafka</w:t>
      </w:r>
      <w:r w:rsidRPr="009D03D0">
        <w:rPr>
          <w:rFonts w:hint="eastAsia"/>
        </w:rPr>
        <w:t>消息队列</w:t>
      </w:r>
      <w:bookmarkEnd w:id="129"/>
      <w:bookmarkEnd w:id="130"/>
    </w:p>
    <w:p w14:paraId="4C69F491" w14:textId="4317500F" w:rsidR="00742E94" w:rsidRDefault="00A07296" w:rsidP="00A07296">
      <w:pPr>
        <w:ind w:firstLine="480"/>
        <w:rPr>
          <w:color w:val="000000" w:themeColor="text1"/>
        </w:rPr>
      </w:pPr>
      <w:r w:rsidRPr="009D03D0">
        <w:rPr>
          <w:rFonts w:hint="eastAsia"/>
          <w:color w:val="000000" w:themeColor="text1"/>
        </w:rPr>
        <w:t>Kafka</w:t>
      </w:r>
      <w:r w:rsidR="00E4393A">
        <w:rPr>
          <w:rFonts w:hint="eastAsia"/>
          <w:color w:val="000000" w:themeColor="text1"/>
        </w:rPr>
        <w:t>消息队列是一种高吞吐量的分布式消息订阅系统。</w:t>
      </w:r>
      <w:r w:rsidR="00906941">
        <w:rPr>
          <w:rFonts w:hint="eastAsia"/>
          <w:color w:val="000000" w:themeColor="text1"/>
        </w:rPr>
        <w:t>社交</w:t>
      </w:r>
      <w:r w:rsidR="00E4393A">
        <w:rPr>
          <w:rFonts w:hint="eastAsia"/>
          <w:color w:val="000000" w:themeColor="text1"/>
        </w:rPr>
        <w:t>网站上产生文本数据</w:t>
      </w:r>
      <w:r w:rsidRPr="009D03D0">
        <w:rPr>
          <w:rFonts w:hint="eastAsia"/>
          <w:color w:val="000000" w:themeColor="text1"/>
        </w:rPr>
        <w:t>往往不能很快被计算，需要暂存且保证</w:t>
      </w:r>
      <w:r w:rsidR="00E4393A">
        <w:rPr>
          <w:rFonts w:hint="eastAsia"/>
          <w:color w:val="000000" w:themeColor="text1"/>
        </w:rPr>
        <w:t>将来</w:t>
      </w:r>
      <w:r w:rsidRPr="009D03D0">
        <w:rPr>
          <w:rFonts w:hint="eastAsia"/>
          <w:color w:val="000000" w:themeColor="text1"/>
        </w:rPr>
        <w:t>按照生成的顺序进行计算消费，</w:t>
      </w:r>
      <w:r w:rsidR="00E4393A">
        <w:rPr>
          <w:rFonts w:hint="eastAsia"/>
          <w:color w:val="000000" w:themeColor="text1"/>
        </w:rPr>
        <w:t>Kafka</w:t>
      </w:r>
      <w:r w:rsidR="00E4393A">
        <w:rPr>
          <w:rFonts w:hint="eastAsia"/>
          <w:color w:val="000000" w:themeColor="text1"/>
        </w:rPr>
        <w:t>消息队列能很好地满足该要求。</w:t>
      </w:r>
      <w:r w:rsidRPr="009D03D0">
        <w:rPr>
          <w:rFonts w:hint="eastAsia"/>
          <w:color w:val="000000" w:themeColor="text1"/>
        </w:rPr>
        <w:t>Kafka</w:t>
      </w:r>
      <w:r w:rsidRPr="009D03D0">
        <w:rPr>
          <w:rFonts w:hint="eastAsia"/>
          <w:color w:val="000000" w:themeColor="text1"/>
        </w:rPr>
        <w:t>支持亿级的消息堆积，并且可以通过重置偏移量，重新计算消费。</w:t>
      </w:r>
    </w:p>
    <w:p w14:paraId="66D41D28" w14:textId="512C9D4E" w:rsidR="00742E94" w:rsidRDefault="00A07296" w:rsidP="00A07296">
      <w:pPr>
        <w:ind w:firstLine="480"/>
        <w:rPr>
          <w:color w:val="000000" w:themeColor="text1"/>
        </w:rPr>
      </w:pPr>
      <w:r w:rsidRPr="009D03D0">
        <w:rPr>
          <w:rFonts w:hint="eastAsia"/>
          <w:color w:val="000000" w:themeColor="text1"/>
        </w:rPr>
        <w:t>而且</w:t>
      </w:r>
      <w:r w:rsidR="00462848">
        <w:rPr>
          <w:rFonts w:hint="eastAsia"/>
          <w:color w:val="000000" w:themeColor="text1"/>
        </w:rPr>
        <w:t>由于</w:t>
      </w:r>
      <w:r w:rsidRPr="009D03D0">
        <w:rPr>
          <w:rFonts w:hint="eastAsia"/>
          <w:color w:val="000000" w:themeColor="text1"/>
        </w:rPr>
        <w:t>不同公司的关键字</w:t>
      </w:r>
      <w:r w:rsidR="00462848">
        <w:rPr>
          <w:rFonts w:hint="eastAsia"/>
          <w:color w:val="000000" w:themeColor="text1"/>
        </w:rPr>
        <w:t>存在</w:t>
      </w:r>
      <w:r w:rsidRPr="009D03D0">
        <w:rPr>
          <w:rFonts w:hint="eastAsia"/>
          <w:color w:val="000000" w:themeColor="text1"/>
        </w:rPr>
        <w:t>不同的主题</w:t>
      </w:r>
      <w:r w:rsidR="00435D56">
        <w:rPr>
          <w:rFonts w:hint="eastAsia"/>
          <w:color w:val="000000" w:themeColor="text1"/>
        </w:rPr>
        <w:t>与之对应</w:t>
      </w:r>
      <w:r w:rsidRPr="009D03D0">
        <w:rPr>
          <w:rFonts w:hint="eastAsia"/>
          <w:color w:val="000000" w:themeColor="text1"/>
        </w:rPr>
        <w:t>，</w:t>
      </w:r>
      <w:r w:rsidR="00906941">
        <w:rPr>
          <w:rFonts w:hint="eastAsia"/>
          <w:color w:val="000000" w:themeColor="text1"/>
        </w:rPr>
        <w:t>系统需要</w:t>
      </w:r>
      <w:r w:rsidRPr="009D03D0">
        <w:rPr>
          <w:rFonts w:hint="eastAsia"/>
          <w:color w:val="000000" w:themeColor="text1"/>
        </w:rPr>
        <w:t>能按照不同主题进行订阅式消费</w:t>
      </w:r>
      <w:r w:rsidR="00B960C6">
        <w:rPr>
          <w:rFonts w:hint="eastAsia"/>
          <w:color w:val="000000" w:themeColor="text1"/>
        </w:rPr>
        <w:t>。</w:t>
      </w:r>
      <w:r w:rsidRPr="009D03D0">
        <w:rPr>
          <w:rFonts w:hint="eastAsia"/>
          <w:color w:val="000000" w:themeColor="text1"/>
        </w:rPr>
        <w:t>Kafka</w:t>
      </w:r>
      <w:r w:rsidRPr="009D03D0">
        <w:rPr>
          <w:rFonts w:hint="eastAsia"/>
          <w:color w:val="000000" w:themeColor="text1"/>
        </w:rPr>
        <w:t>支持订阅模式，对不同</w:t>
      </w:r>
      <w:r w:rsidR="00906941">
        <w:rPr>
          <w:rFonts w:hint="eastAsia"/>
          <w:color w:val="000000" w:themeColor="text1"/>
        </w:rPr>
        <w:t>文本</w:t>
      </w:r>
      <w:r w:rsidRPr="009D03D0">
        <w:rPr>
          <w:rFonts w:hint="eastAsia"/>
          <w:color w:val="000000" w:themeColor="text1"/>
        </w:rPr>
        <w:t>可以提前进行分类</w:t>
      </w:r>
      <w:r w:rsidR="00742E94">
        <w:rPr>
          <w:rFonts w:hint="eastAsia"/>
          <w:color w:val="000000" w:themeColor="text1"/>
        </w:rPr>
        <w:t>，这使得不再需要对</w:t>
      </w:r>
      <w:r w:rsidR="00742E94">
        <w:rPr>
          <w:rFonts w:hint="eastAsia"/>
          <w:color w:val="000000" w:themeColor="text1"/>
        </w:rPr>
        <w:t>Twitter</w:t>
      </w:r>
      <w:r w:rsidR="00742E94">
        <w:rPr>
          <w:rFonts w:hint="eastAsia"/>
          <w:color w:val="000000" w:themeColor="text1"/>
        </w:rPr>
        <w:t>进行文本的主题聚类，减少了在情感分析结果映射到上市公司时所造成的误差</w:t>
      </w:r>
      <w:r w:rsidRPr="009D03D0">
        <w:rPr>
          <w:rFonts w:hint="eastAsia"/>
          <w:color w:val="000000" w:themeColor="text1"/>
        </w:rPr>
        <w:t>。</w:t>
      </w:r>
    </w:p>
    <w:p w14:paraId="0A98595D" w14:textId="355CA59F" w:rsidR="00A07296" w:rsidRPr="009D03D0" w:rsidRDefault="00742E94" w:rsidP="00A07296">
      <w:pPr>
        <w:ind w:firstLine="480"/>
        <w:rPr>
          <w:color w:val="000000" w:themeColor="text1"/>
        </w:rPr>
      </w:pPr>
      <w:r>
        <w:rPr>
          <w:rFonts w:hint="eastAsia"/>
          <w:color w:val="000000" w:themeColor="text1"/>
        </w:rPr>
        <w:t>除此之外</w:t>
      </w:r>
      <w:r w:rsidR="00A07296" w:rsidRPr="009D03D0">
        <w:rPr>
          <w:rFonts w:hint="eastAsia"/>
          <w:color w:val="000000" w:themeColor="text1"/>
        </w:rPr>
        <w:t>Kafka</w:t>
      </w:r>
      <w:r w:rsidR="00A07296" w:rsidRPr="009D03D0">
        <w:rPr>
          <w:rFonts w:hint="eastAsia"/>
          <w:color w:val="000000" w:themeColor="text1"/>
        </w:rPr>
        <w:t>比较轻量，且支持分布式系统，所以对</w:t>
      </w:r>
      <w:r>
        <w:rPr>
          <w:rFonts w:hint="eastAsia"/>
          <w:color w:val="000000" w:themeColor="text1"/>
        </w:rPr>
        <w:t>本课题中实时预测系统的</w:t>
      </w:r>
      <w:r w:rsidR="00A07296" w:rsidRPr="009D03D0">
        <w:rPr>
          <w:rFonts w:hint="eastAsia"/>
          <w:color w:val="000000" w:themeColor="text1"/>
        </w:rPr>
        <w:t>高可用</w:t>
      </w:r>
      <w:r>
        <w:rPr>
          <w:rFonts w:hint="eastAsia"/>
          <w:color w:val="000000" w:themeColor="text1"/>
        </w:rPr>
        <w:t>、</w:t>
      </w:r>
      <w:r w:rsidR="00A07296" w:rsidRPr="009D03D0">
        <w:rPr>
          <w:rFonts w:hint="eastAsia"/>
          <w:color w:val="000000" w:themeColor="text1"/>
        </w:rPr>
        <w:t>高并发以及</w:t>
      </w:r>
      <w:r>
        <w:rPr>
          <w:rFonts w:hint="eastAsia"/>
          <w:color w:val="000000" w:themeColor="text1"/>
        </w:rPr>
        <w:t>快速</w:t>
      </w:r>
      <w:r w:rsidR="00A07296" w:rsidRPr="009D03D0">
        <w:rPr>
          <w:rFonts w:hint="eastAsia"/>
          <w:color w:val="000000" w:themeColor="text1"/>
        </w:rPr>
        <w:t>开发支持较好。</w:t>
      </w:r>
    </w:p>
    <w:p w14:paraId="11A8EF6C" w14:textId="79A81537" w:rsidR="00A07296" w:rsidRPr="009D03D0" w:rsidRDefault="00C256F8" w:rsidP="004408EA">
      <w:pPr>
        <w:pStyle w:val="3"/>
        <w:spacing w:before="163" w:after="163"/>
      </w:pPr>
      <w:bookmarkStart w:id="131" w:name="_Toc2274889"/>
      <w:bookmarkStart w:id="132" w:name="_Toc3724929"/>
      <w:r w:rsidRPr="009D03D0">
        <w:t>2</w:t>
      </w:r>
      <w:r w:rsidRPr="009D03D0">
        <w:rPr>
          <w:rFonts w:hint="eastAsia"/>
        </w:rPr>
        <w:t>.</w:t>
      </w:r>
      <w:r w:rsidRPr="009D03D0">
        <w:t>2</w:t>
      </w:r>
      <w:r w:rsidRPr="009D03D0">
        <w:rPr>
          <w:rFonts w:hint="eastAsia"/>
        </w:rPr>
        <w:t>.</w:t>
      </w:r>
      <w:r w:rsidR="0050519D" w:rsidRPr="009D03D0">
        <w:t>3</w:t>
      </w:r>
      <w:r w:rsidRPr="009D03D0">
        <w:t xml:space="preserve"> </w:t>
      </w:r>
      <w:r w:rsidR="00A07296" w:rsidRPr="009D03D0">
        <w:rPr>
          <w:rFonts w:hint="eastAsia"/>
        </w:rPr>
        <w:t>Spark</w:t>
      </w:r>
      <w:r w:rsidR="00A07296" w:rsidRPr="009D03D0">
        <w:t xml:space="preserve"> </w:t>
      </w:r>
      <w:r w:rsidR="00A07296" w:rsidRPr="009D03D0">
        <w:rPr>
          <w:rFonts w:hint="eastAsia"/>
        </w:rPr>
        <w:t>Streaming</w:t>
      </w:r>
      <w:bookmarkEnd w:id="131"/>
      <w:bookmarkEnd w:id="132"/>
    </w:p>
    <w:p w14:paraId="42125231" w14:textId="17292DA7" w:rsidR="00441AAD" w:rsidRDefault="00A07296" w:rsidP="00A07296">
      <w:pPr>
        <w:ind w:firstLine="480"/>
        <w:rPr>
          <w:color w:val="000000" w:themeColor="text1"/>
        </w:rPr>
      </w:pPr>
      <w:r w:rsidRPr="009D03D0">
        <w:rPr>
          <w:rFonts w:hint="eastAsia"/>
          <w:color w:val="000000" w:themeColor="text1"/>
        </w:rPr>
        <w:t>Spark</w:t>
      </w:r>
      <w:r w:rsidRPr="009D03D0">
        <w:rPr>
          <w:color w:val="000000" w:themeColor="text1"/>
        </w:rPr>
        <w:t xml:space="preserve"> </w:t>
      </w:r>
      <w:r w:rsidRPr="009D03D0">
        <w:rPr>
          <w:rFonts w:hint="eastAsia"/>
          <w:color w:val="000000" w:themeColor="text1"/>
        </w:rPr>
        <w:t>Streaming</w:t>
      </w:r>
      <w:r w:rsidRPr="009D03D0">
        <w:rPr>
          <w:rFonts w:hint="eastAsia"/>
          <w:color w:val="000000" w:themeColor="text1"/>
        </w:rPr>
        <w:t>是基于</w:t>
      </w:r>
      <w:r w:rsidRPr="009D03D0">
        <w:rPr>
          <w:rFonts w:hint="eastAsia"/>
          <w:color w:val="000000" w:themeColor="text1"/>
        </w:rPr>
        <w:t>Spark</w:t>
      </w:r>
      <w:r w:rsidRPr="009D03D0">
        <w:rPr>
          <w:rFonts w:hint="eastAsia"/>
          <w:color w:val="000000" w:themeColor="text1"/>
        </w:rPr>
        <w:t>的流处理平台。相对于传统的</w:t>
      </w:r>
      <w:r w:rsidRPr="009D03D0">
        <w:rPr>
          <w:rFonts w:hint="eastAsia"/>
          <w:color w:val="000000" w:themeColor="text1"/>
        </w:rPr>
        <w:t>Hadoop</w:t>
      </w:r>
      <w:r w:rsidRPr="009D03D0">
        <w:rPr>
          <w:rFonts w:hint="eastAsia"/>
          <w:color w:val="000000" w:themeColor="text1"/>
        </w:rPr>
        <w:t>平台，</w:t>
      </w:r>
      <w:r w:rsidRPr="009D03D0">
        <w:rPr>
          <w:rFonts w:hint="eastAsia"/>
          <w:color w:val="000000" w:themeColor="text1"/>
        </w:rPr>
        <w:t>Spark</w:t>
      </w:r>
      <w:r w:rsidRPr="009D03D0">
        <w:rPr>
          <w:rFonts w:hint="eastAsia"/>
          <w:color w:val="000000" w:themeColor="text1"/>
        </w:rPr>
        <w:t>的</w:t>
      </w:r>
      <w:r w:rsidRPr="009D03D0">
        <w:rPr>
          <w:rFonts w:hint="eastAsia"/>
          <w:color w:val="000000" w:themeColor="text1"/>
        </w:rPr>
        <w:t>DAG</w:t>
      </w:r>
      <w:r w:rsidRPr="009D03D0">
        <w:rPr>
          <w:rFonts w:hint="eastAsia"/>
          <w:color w:val="000000" w:themeColor="text1"/>
        </w:rPr>
        <w:t>执行引擎支持在内存中对</w:t>
      </w:r>
      <w:r w:rsidRPr="009D03D0">
        <w:rPr>
          <w:rFonts w:hint="eastAsia"/>
          <w:color w:val="000000" w:themeColor="text1"/>
        </w:rPr>
        <w:t>RDD</w:t>
      </w:r>
      <w:r w:rsidRPr="009D03D0">
        <w:rPr>
          <w:rFonts w:hint="eastAsia"/>
          <w:color w:val="000000" w:themeColor="text1"/>
        </w:rPr>
        <w:t>这一数据结构进行迭代运算，基于</w:t>
      </w:r>
      <w:r w:rsidRPr="009D03D0">
        <w:rPr>
          <w:rFonts w:hint="eastAsia"/>
          <w:color w:val="000000" w:themeColor="text1"/>
        </w:rPr>
        <w:t>Spark</w:t>
      </w:r>
      <w:r w:rsidRPr="009D03D0">
        <w:rPr>
          <w:rFonts w:hint="eastAsia"/>
          <w:color w:val="000000" w:themeColor="text1"/>
        </w:rPr>
        <w:t>的</w:t>
      </w:r>
      <w:r w:rsidRPr="009D03D0">
        <w:rPr>
          <w:rFonts w:hint="eastAsia"/>
          <w:color w:val="000000" w:themeColor="text1"/>
        </w:rPr>
        <w:t>RDD</w:t>
      </w:r>
      <w:r w:rsidRPr="009D03D0">
        <w:rPr>
          <w:rFonts w:hint="eastAsia"/>
          <w:color w:val="000000" w:themeColor="text1"/>
        </w:rPr>
        <w:t>，</w:t>
      </w:r>
      <w:r w:rsidRPr="009D03D0">
        <w:rPr>
          <w:rFonts w:hint="eastAsia"/>
          <w:color w:val="000000" w:themeColor="text1"/>
        </w:rPr>
        <w:t>Spark</w:t>
      </w:r>
      <w:r w:rsidRPr="009D03D0">
        <w:rPr>
          <w:color w:val="000000" w:themeColor="text1"/>
        </w:rPr>
        <w:t xml:space="preserve"> </w:t>
      </w:r>
      <w:r w:rsidRPr="009D03D0">
        <w:rPr>
          <w:rFonts w:hint="eastAsia"/>
          <w:color w:val="000000" w:themeColor="text1"/>
        </w:rPr>
        <w:t>Streaming</w:t>
      </w:r>
      <w:r w:rsidRPr="009D03D0">
        <w:rPr>
          <w:rFonts w:hint="eastAsia"/>
          <w:color w:val="000000" w:themeColor="text1"/>
        </w:rPr>
        <w:t>支持批处理的流运算。</w:t>
      </w:r>
      <w:r w:rsidR="00906941">
        <w:rPr>
          <w:rFonts w:hint="eastAsia"/>
          <w:color w:val="000000" w:themeColor="text1"/>
        </w:rPr>
        <w:t>Spark</w:t>
      </w:r>
      <w:r w:rsidR="00906941">
        <w:rPr>
          <w:color w:val="000000" w:themeColor="text1"/>
        </w:rPr>
        <w:t xml:space="preserve"> </w:t>
      </w:r>
      <w:r w:rsidR="00906941">
        <w:rPr>
          <w:rFonts w:hint="eastAsia"/>
          <w:color w:val="000000" w:themeColor="text1"/>
        </w:rPr>
        <w:t>Streaming</w:t>
      </w:r>
      <w:r w:rsidR="00906941">
        <w:rPr>
          <w:rFonts w:hint="eastAsia"/>
          <w:color w:val="000000" w:themeColor="text1"/>
        </w:rPr>
        <w:t>可以</w:t>
      </w:r>
      <w:r w:rsidRPr="009D03D0">
        <w:rPr>
          <w:rFonts w:hint="eastAsia"/>
          <w:color w:val="000000" w:themeColor="text1"/>
        </w:rPr>
        <w:t>将</w:t>
      </w:r>
      <w:r w:rsidR="00441AAD">
        <w:rPr>
          <w:rFonts w:hint="eastAsia"/>
          <w:color w:val="000000" w:themeColor="text1"/>
        </w:rPr>
        <w:t>社交网络的</w:t>
      </w:r>
      <w:r w:rsidRPr="009D03D0">
        <w:rPr>
          <w:rFonts w:hint="eastAsia"/>
          <w:color w:val="000000" w:themeColor="text1"/>
        </w:rPr>
        <w:t>数据流按照时间间隔切分成</w:t>
      </w:r>
      <w:proofErr w:type="spellStart"/>
      <w:r w:rsidRPr="009D03D0">
        <w:rPr>
          <w:rFonts w:hint="eastAsia"/>
          <w:color w:val="000000" w:themeColor="text1"/>
        </w:rPr>
        <w:t>DStream</w:t>
      </w:r>
      <w:proofErr w:type="spellEnd"/>
      <w:r w:rsidRPr="009D03D0">
        <w:rPr>
          <w:rFonts w:hint="eastAsia"/>
          <w:color w:val="000000" w:themeColor="text1"/>
        </w:rPr>
        <w:t>为单位</w:t>
      </w:r>
      <w:r w:rsidR="00906941">
        <w:rPr>
          <w:rFonts w:hint="eastAsia"/>
          <w:color w:val="000000" w:themeColor="text1"/>
        </w:rPr>
        <w:t>的</w:t>
      </w:r>
      <w:r w:rsidRPr="009D03D0">
        <w:rPr>
          <w:rFonts w:hint="eastAsia"/>
          <w:color w:val="000000" w:themeColor="text1"/>
        </w:rPr>
        <w:t>批数据</w:t>
      </w:r>
      <w:r w:rsidR="00441AAD">
        <w:rPr>
          <w:rFonts w:hint="eastAsia"/>
          <w:color w:val="000000" w:themeColor="text1"/>
        </w:rPr>
        <w:t>，每一个</w:t>
      </w:r>
      <w:proofErr w:type="spellStart"/>
      <w:r w:rsidR="00441AAD">
        <w:rPr>
          <w:rFonts w:hint="eastAsia"/>
          <w:color w:val="000000" w:themeColor="text1"/>
        </w:rPr>
        <w:t>DStream</w:t>
      </w:r>
      <w:proofErr w:type="spellEnd"/>
      <w:r w:rsidR="00441AAD">
        <w:rPr>
          <w:rFonts w:hint="eastAsia"/>
          <w:color w:val="000000" w:themeColor="text1"/>
        </w:rPr>
        <w:t>中都是社交网络文本中相应的词汇或者词向量等信息</w:t>
      </w:r>
      <w:r w:rsidRPr="009D03D0">
        <w:rPr>
          <w:rFonts w:hint="eastAsia"/>
          <w:color w:val="000000" w:themeColor="text1"/>
        </w:rPr>
        <w:t>，通过提交多个</w:t>
      </w:r>
      <w:r w:rsidRPr="009D03D0">
        <w:rPr>
          <w:rFonts w:hint="eastAsia"/>
          <w:color w:val="000000" w:themeColor="text1"/>
        </w:rPr>
        <w:t>Job</w:t>
      </w:r>
      <w:r w:rsidRPr="009D03D0">
        <w:rPr>
          <w:rFonts w:hint="eastAsia"/>
          <w:color w:val="000000" w:themeColor="text1"/>
        </w:rPr>
        <w:t>组成的</w:t>
      </w:r>
      <w:r w:rsidRPr="009D03D0">
        <w:rPr>
          <w:rFonts w:hint="eastAsia"/>
          <w:color w:val="000000" w:themeColor="text1"/>
        </w:rPr>
        <w:t>Task</w:t>
      </w:r>
      <w:r w:rsidRPr="009D03D0">
        <w:rPr>
          <w:rFonts w:hint="eastAsia"/>
          <w:color w:val="000000" w:themeColor="text1"/>
        </w:rPr>
        <w:t>，再按照引擎事先定义的</w:t>
      </w:r>
      <w:r w:rsidRPr="009D03D0">
        <w:rPr>
          <w:rFonts w:hint="eastAsia"/>
          <w:color w:val="000000" w:themeColor="text1"/>
        </w:rPr>
        <w:t>shuffle</w:t>
      </w:r>
      <w:r w:rsidRPr="009D03D0">
        <w:rPr>
          <w:rFonts w:hint="eastAsia"/>
          <w:color w:val="000000" w:themeColor="text1"/>
        </w:rPr>
        <w:t>逻辑，转化为新的</w:t>
      </w:r>
      <w:proofErr w:type="spellStart"/>
      <w:r w:rsidRPr="009D03D0">
        <w:rPr>
          <w:rFonts w:hint="eastAsia"/>
          <w:color w:val="000000" w:themeColor="text1"/>
        </w:rPr>
        <w:t>DStream</w:t>
      </w:r>
      <w:proofErr w:type="spellEnd"/>
      <w:r w:rsidRPr="009D03D0">
        <w:rPr>
          <w:rFonts w:hint="eastAsia"/>
          <w:color w:val="000000" w:themeColor="text1"/>
        </w:rPr>
        <w:t>或者结果输出</w:t>
      </w:r>
      <w:r w:rsidR="00441AAD">
        <w:rPr>
          <w:rFonts w:hint="eastAsia"/>
          <w:color w:val="000000" w:themeColor="text1"/>
        </w:rPr>
        <w:t>情感分析的结果与股价预测的结果</w:t>
      </w:r>
      <w:r w:rsidRPr="009D03D0">
        <w:rPr>
          <w:rFonts w:hint="eastAsia"/>
          <w:color w:val="000000" w:themeColor="text1"/>
        </w:rPr>
        <w:t>。</w:t>
      </w:r>
    </w:p>
    <w:p w14:paraId="18F5C346" w14:textId="22B54938" w:rsidR="00A07296" w:rsidRPr="009D03D0" w:rsidRDefault="00A07296" w:rsidP="00A07296">
      <w:pPr>
        <w:ind w:firstLine="480"/>
        <w:rPr>
          <w:color w:val="000000" w:themeColor="text1"/>
        </w:rPr>
      </w:pPr>
      <w:r w:rsidRPr="009D03D0">
        <w:rPr>
          <w:rFonts w:hint="eastAsia"/>
          <w:color w:val="000000" w:themeColor="text1"/>
        </w:rPr>
        <w:t>除此之外，</w:t>
      </w:r>
      <w:r w:rsidR="00435D56">
        <w:rPr>
          <w:rFonts w:hint="eastAsia"/>
          <w:color w:val="000000" w:themeColor="text1"/>
        </w:rPr>
        <w:t>S</w:t>
      </w:r>
      <w:r w:rsidR="00435D56">
        <w:rPr>
          <w:color w:val="000000" w:themeColor="text1"/>
        </w:rPr>
        <w:t>park Streaming</w:t>
      </w:r>
      <w:r w:rsidRPr="009D03D0">
        <w:rPr>
          <w:rFonts w:hint="eastAsia"/>
          <w:color w:val="000000" w:themeColor="text1"/>
        </w:rPr>
        <w:t>还支持对长时任务的设计容错机制，</w:t>
      </w:r>
      <w:r w:rsidR="00435D56">
        <w:rPr>
          <w:rFonts w:hint="eastAsia"/>
          <w:color w:val="000000" w:themeColor="text1"/>
        </w:rPr>
        <w:t>如果</w:t>
      </w:r>
      <w:r w:rsidRPr="009D03D0">
        <w:rPr>
          <w:rFonts w:hint="eastAsia"/>
          <w:color w:val="000000" w:themeColor="text1"/>
        </w:rPr>
        <w:t>出现</w:t>
      </w:r>
      <w:r w:rsidR="00441AAD">
        <w:rPr>
          <w:rFonts w:hint="eastAsia"/>
          <w:color w:val="000000" w:themeColor="text1"/>
        </w:rPr>
        <w:t>Twitter</w:t>
      </w:r>
      <w:r w:rsidR="00441AAD">
        <w:rPr>
          <w:rFonts w:hint="eastAsia"/>
          <w:color w:val="000000" w:themeColor="text1"/>
        </w:rPr>
        <w:t>服务器不可用的连接超时错误，或者由于词向量计算长期无法收敛导致</w:t>
      </w:r>
      <w:r w:rsidRPr="009D03D0">
        <w:rPr>
          <w:rFonts w:hint="eastAsia"/>
          <w:color w:val="000000" w:themeColor="text1"/>
        </w:rPr>
        <w:t>宕机或者</w:t>
      </w:r>
      <w:r w:rsidR="00441AAD">
        <w:rPr>
          <w:rFonts w:hint="eastAsia"/>
          <w:color w:val="000000" w:themeColor="text1"/>
        </w:rPr>
        <w:t>其他</w:t>
      </w:r>
      <w:r w:rsidRPr="009D03D0">
        <w:rPr>
          <w:rFonts w:hint="eastAsia"/>
          <w:color w:val="000000" w:themeColor="text1"/>
        </w:rPr>
        <w:t>计算错误，只需重新计算一遍节点尚未提交的</w:t>
      </w:r>
      <w:r w:rsidR="00441AAD">
        <w:rPr>
          <w:rFonts w:hint="eastAsia"/>
          <w:color w:val="000000" w:themeColor="text1"/>
        </w:rPr>
        <w:t>情感分析</w:t>
      </w:r>
      <w:r w:rsidRPr="009D03D0">
        <w:rPr>
          <w:rFonts w:hint="eastAsia"/>
          <w:color w:val="000000" w:themeColor="text1"/>
        </w:rPr>
        <w:t>结果</w:t>
      </w:r>
      <w:r w:rsidR="00441AAD">
        <w:rPr>
          <w:rFonts w:hint="eastAsia"/>
          <w:color w:val="000000" w:themeColor="text1"/>
        </w:rPr>
        <w:t>或者股价预测结果</w:t>
      </w:r>
      <w:r w:rsidRPr="009D03D0">
        <w:rPr>
          <w:rFonts w:hint="eastAsia"/>
          <w:color w:val="000000" w:themeColor="text1"/>
        </w:rPr>
        <w:t>即可。</w:t>
      </w:r>
      <w:r w:rsidRPr="009D03D0">
        <w:rPr>
          <w:rFonts w:hint="eastAsia"/>
          <w:color w:val="000000" w:themeColor="text1"/>
        </w:rPr>
        <w:t>Spark</w:t>
      </w:r>
      <w:r w:rsidRPr="009D03D0">
        <w:rPr>
          <w:color w:val="000000" w:themeColor="text1"/>
        </w:rPr>
        <w:t xml:space="preserve"> </w:t>
      </w:r>
      <w:r w:rsidRPr="009D03D0">
        <w:rPr>
          <w:rFonts w:hint="eastAsia"/>
          <w:color w:val="000000" w:themeColor="text1"/>
        </w:rPr>
        <w:t>Streaming</w:t>
      </w:r>
      <w:r w:rsidRPr="009D03D0">
        <w:rPr>
          <w:rFonts w:hint="eastAsia"/>
          <w:color w:val="000000" w:themeColor="text1"/>
        </w:rPr>
        <w:t>的优势还在于，</w:t>
      </w:r>
      <w:r w:rsidR="009C06EA">
        <w:rPr>
          <w:color w:val="000000" w:themeColor="text1"/>
        </w:rPr>
        <w:t>Spark Streaming</w:t>
      </w:r>
      <w:r w:rsidRPr="009D03D0">
        <w:rPr>
          <w:rFonts w:hint="eastAsia"/>
          <w:color w:val="000000" w:themeColor="text1"/>
        </w:rPr>
        <w:t>和</w:t>
      </w:r>
      <w:r w:rsidRPr="009D03D0">
        <w:rPr>
          <w:rFonts w:hint="eastAsia"/>
          <w:color w:val="000000" w:themeColor="text1"/>
        </w:rPr>
        <w:t>Spark</w:t>
      </w:r>
      <w:r w:rsidRPr="009D03D0">
        <w:rPr>
          <w:rFonts w:hint="eastAsia"/>
          <w:color w:val="000000" w:themeColor="text1"/>
        </w:rPr>
        <w:t>的集成效果好，</w:t>
      </w:r>
      <w:r w:rsidRPr="009D03D0">
        <w:rPr>
          <w:rFonts w:hint="eastAsia"/>
          <w:color w:val="000000" w:themeColor="text1"/>
        </w:rPr>
        <w:t>Spark</w:t>
      </w:r>
      <w:r w:rsidRPr="009D03D0">
        <w:rPr>
          <w:rFonts w:hint="eastAsia"/>
          <w:color w:val="000000" w:themeColor="text1"/>
        </w:rPr>
        <w:t>上大量成熟的统计数学工具可以直接使用</w:t>
      </w:r>
      <w:r w:rsidR="00441AAD">
        <w:rPr>
          <w:rFonts w:hint="eastAsia"/>
          <w:color w:val="000000" w:themeColor="text1"/>
        </w:rPr>
        <w:t>，以便尝试多种情感分析以及股价预测的方法</w:t>
      </w:r>
      <w:r w:rsidRPr="009D03D0">
        <w:rPr>
          <w:rFonts w:hint="eastAsia"/>
          <w:color w:val="000000" w:themeColor="text1"/>
        </w:rPr>
        <w:t>。</w:t>
      </w:r>
    </w:p>
    <w:p w14:paraId="392551CC" w14:textId="1976128C" w:rsidR="0050519D" w:rsidRPr="009D03D0" w:rsidRDefault="0050519D" w:rsidP="004408EA">
      <w:pPr>
        <w:pStyle w:val="3"/>
        <w:spacing w:before="163" w:after="163"/>
      </w:pPr>
      <w:bookmarkStart w:id="133" w:name="_Toc2274890"/>
      <w:bookmarkStart w:id="134" w:name="_Toc3724930"/>
      <w:r w:rsidRPr="009D03D0">
        <w:rPr>
          <w:rFonts w:hint="eastAsia"/>
        </w:rPr>
        <w:t>2</w:t>
      </w:r>
      <w:r w:rsidRPr="009D03D0">
        <w:t xml:space="preserve">.2.4 </w:t>
      </w:r>
      <w:r w:rsidRPr="009D03D0">
        <w:rPr>
          <w:rFonts w:hint="eastAsia"/>
        </w:rPr>
        <w:t>Redis</w:t>
      </w:r>
      <w:bookmarkEnd w:id="133"/>
      <w:bookmarkEnd w:id="134"/>
    </w:p>
    <w:p w14:paraId="4CDEC62E" w14:textId="090CE5BE" w:rsidR="0050519D" w:rsidRPr="009D03D0" w:rsidRDefault="00EA4697" w:rsidP="0050519D">
      <w:pPr>
        <w:ind w:firstLine="480"/>
        <w:rPr>
          <w:color w:val="000000" w:themeColor="text1"/>
        </w:rPr>
      </w:pPr>
      <w:r w:rsidRPr="009D03D0">
        <w:rPr>
          <w:color w:val="000000" w:themeColor="text1"/>
        </w:rPr>
        <w:t>Redis</w:t>
      </w:r>
      <w:r w:rsidR="009F3D23" w:rsidRPr="009D03D0">
        <w:rPr>
          <w:rFonts w:hint="eastAsia"/>
          <w:color w:val="000000" w:themeColor="text1"/>
        </w:rPr>
        <w:t>是一种支持</w:t>
      </w:r>
      <w:r w:rsidR="009F3D23" w:rsidRPr="009D03D0">
        <w:rPr>
          <w:rFonts w:hint="eastAsia"/>
          <w:color w:val="000000" w:themeColor="text1"/>
        </w:rPr>
        <w:t>Key-Value</w:t>
      </w:r>
      <w:r w:rsidR="009F3D23" w:rsidRPr="009D03D0">
        <w:rPr>
          <w:rFonts w:hint="eastAsia"/>
          <w:color w:val="000000" w:themeColor="text1"/>
        </w:rPr>
        <w:t>等多种数据结构的存储系统。可用于缓存</w:t>
      </w:r>
      <w:r w:rsidR="00462848">
        <w:rPr>
          <w:rFonts w:hint="eastAsia"/>
          <w:color w:val="000000" w:themeColor="text1"/>
        </w:rPr>
        <w:t>、</w:t>
      </w:r>
      <w:r w:rsidR="009F3D23" w:rsidRPr="009D03D0">
        <w:rPr>
          <w:rFonts w:hint="eastAsia"/>
          <w:color w:val="000000" w:themeColor="text1"/>
        </w:rPr>
        <w:t>事件发布或订阅</w:t>
      </w:r>
      <w:r w:rsidR="00462848">
        <w:rPr>
          <w:rFonts w:hint="eastAsia"/>
          <w:color w:val="000000" w:themeColor="text1"/>
        </w:rPr>
        <w:t>、</w:t>
      </w:r>
      <w:r w:rsidR="009F3D23" w:rsidRPr="009D03D0">
        <w:rPr>
          <w:rFonts w:hint="eastAsia"/>
          <w:color w:val="000000" w:themeColor="text1"/>
        </w:rPr>
        <w:t>高速队列等场景。该数据库使用</w:t>
      </w:r>
      <w:r w:rsidR="009F3D23" w:rsidRPr="009D03D0">
        <w:rPr>
          <w:rFonts w:hint="eastAsia"/>
          <w:color w:val="000000" w:themeColor="text1"/>
        </w:rPr>
        <w:t>ANSI C</w:t>
      </w:r>
      <w:r w:rsidR="009F3D23" w:rsidRPr="009D03D0">
        <w:rPr>
          <w:rFonts w:hint="eastAsia"/>
          <w:color w:val="000000" w:themeColor="text1"/>
        </w:rPr>
        <w:t>语言编写，支持网络，提供字符串</w:t>
      </w:r>
      <w:r w:rsidR="0023698B">
        <w:rPr>
          <w:rFonts w:hint="eastAsia"/>
          <w:color w:val="000000" w:themeColor="text1"/>
        </w:rPr>
        <w:t>、</w:t>
      </w:r>
      <w:r w:rsidR="009F3D23" w:rsidRPr="009D03D0">
        <w:rPr>
          <w:rFonts w:hint="eastAsia"/>
          <w:color w:val="000000" w:themeColor="text1"/>
        </w:rPr>
        <w:t>哈希</w:t>
      </w:r>
      <w:r w:rsidR="0023698B">
        <w:rPr>
          <w:rFonts w:hint="eastAsia"/>
          <w:color w:val="000000" w:themeColor="text1"/>
        </w:rPr>
        <w:t>、</w:t>
      </w:r>
      <w:r w:rsidR="009F3D23" w:rsidRPr="009D03D0">
        <w:rPr>
          <w:rFonts w:hint="eastAsia"/>
          <w:color w:val="000000" w:themeColor="text1"/>
        </w:rPr>
        <w:t>列表</w:t>
      </w:r>
      <w:r w:rsidR="0023698B">
        <w:rPr>
          <w:rFonts w:hint="eastAsia"/>
          <w:color w:val="000000" w:themeColor="text1"/>
        </w:rPr>
        <w:t>、</w:t>
      </w:r>
      <w:r w:rsidR="009F3D23" w:rsidRPr="009D03D0">
        <w:rPr>
          <w:rFonts w:hint="eastAsia"/>
          <w:color w:val="000000" w:themeColor="text1"/>
        </w:rPr>
        <w:t>队列</w:t>
      </w:r>
      <w:r w:rsidR="00503BB5">
        <w:rPr>
          <w:rFonts w:hint="eastAsia"/>
          <w:color w:val="000000" w:themeColor="text1"/>
        </w:rPr>
        <w:t>等</w:t>
      </w:r>
      <w:r w:rsidR="0023698B">
        <w:rPr>
          <w:rFonts w:hint="eastAsia"/>
          <w:color w:val="000000" w:themeColor="text1"/>
        </w:rPr>
        <w:t>数据结构</w:t>
      </w:r>
      <w:r w:rsidR="009F3D23" w:rsidRPr="009D03D0">
        <w:rPr>
          <w:rFonts w:hint="eastAsia"/>
          <w:color w:val="000000" w:themeColor="text1"/>
        </w:rPr>
        <w:t>，集合结构直接存取，基于内存，可持久化。</w:t>
      </w:r>
    </w:p>
    <w:p w14:paraId="67FB956C" w14:textId="7E534241" w:rsidR="009F3D23" w:rsidRPr="009D03D0" w:rsidRDefault="00441AAD" w:rsidP="009F3D23">
      <w:pPr>
        <w:ind w:firstLine="480"/>
        <w:rPr>
          <w:color w:val="000000" w:themeColor="text1"/>
        </w:rPr>
      </w:pPr>
      <w:r>
        <w:rPr>
          <w:rFonts w:hint="eastAsia"/>
          <w:color w:val="000000" w:themeColor="text1"/>
        </w:rPr>
        <w:t>由于社交网络文本数据的规模庞大，</w:t>
      </w:r>
      <w:r w:rsidR="00906941">
        <w:rPr>
          <w:rFonts w:hint="eastAsia"/>
          <w:color w:val="000000" w:themeColor="text1"/>
        </w:rPr>
        <w:t>每时每刻</w:t>
      </w:r>
      <w:r>
        <w:rPr>
          <w:rFonts w:hint="eastAsia"/>
          <w:color w:val="000000" w:themeColor="text1"/>
        </w:rPr>
        <w:t>将计算中间量存储在计算内存中是不可能的，因为</w:t>
      </w:r>
      <w:r w:rsidR="00906941">
        <w:rPr>
          <w:rFonts w:hint="eastAsia"/>
          <w:color w:val="000000" w:themeColor="text1"/>
        </w:rPr>
        <w:t>计算</w:t>
      </w:r>
      <w:r>
        <w:rPr>
          <w:rFonts w:hint="eastAsia"/>
          <w:color w:val="000000" w:themeColor="text1"/>
        </w:rPr>
        <w:t>程序结束</w:t>
      </w:r>
      <w:r w:rsidR="00906941">
        <w:rPr>
          <w:rFonts w:hint="eastAsia"/>
          <w:color w:val="000000" w:themeColor="text1"/>
        </w:rPr>
        <w:t>也意味着中间计算量全部丢失。所以系统可</w:t>
      </w:r>
      <w:r>
        <w:rPr>
          <w:rFonts w:hint="eastAsia"/>
          <w:color w:val="000000" w:themeColor="text1"/>
        </w:rPr>
        <w:t>使用</w:t>
      </w:r>
      <w:r>
        <w:rPr>
          <w:rFonts w:hint="eastAsia"/>
          <w:color w:val="000000" w:themeColor="text1"/>
        </w:rPr>
        <w:t>Redis</w:t>
      </w:r>
      <w:r>
        <w:rPr>
          <w:rFonts w:hint="eastAsia"/>
          <w:color w:val="000000" w:themeColor="text1"/>
        </w:rPr>
        <w:t>存储情感分析的中间变量。</w:t>
      </w:r>
      <w:r w:rsidR="009F3D23" w:rsidRPr="009D03D0">
        <w:rPr>
          <w:color w:val="000000" w:themeColor="text1"/>
        </w:rPr>
        <w:t>Redis</w:t>
      </w:r>
      <w:r w:rsidR="009F3D23" w:rsidRPr="009D03D0">
        <w:rPr>
          <w:rFonts w:hint="eastAsia"/>
          <w:color w:val="000000" w:themeColor="text1"/>
        </w:rPr>
        <w:t>支持良好的持久化方案以及对多语言的支持，易于部署</w:t>
      </w:r>
      <w:r>
        <w:rPr>
          <w:rFonts w:hint="eastAsia"/>
          <w:color w:val="000000" w:themeColor="text1"/>
        </w:rPr>
        <w:t>。即使计算超时或者服务器宕机，</w:t>
      </w:r>
      <w:r w:rsidR="00455E8B">
        <w:rPr>
          <w:rFonts w:hint="eastAsia"/>
          <w:color w:val="000000" w:themeColor="text1"/>
        </w:rPr>
        <w:t>情感分析与股价预测计算的中间量</w:t>
      </w:r>
      <w:r>
        <w:rPr>
          <w:rFonts w:hint="eastAsia"/>
          <w:color w:val="000000" w:themeColor="text1"/>
        </w:rPr>
        <w:t>也能快速恢复</w:t>
      </w:r>
      <w:r w:rsidR="009F3D23" w:rsidRPr="009D03D0">
        <w:rPr>
          <w:rFonts w:hint="eastAsia"/>
          <w:color w:val="000000" w:themeColor="text1"/>
        </w:rPr>
        <w:t>。</w:t>
      </w:r>
    </w:p>
    <w:p w14:paraId="27512162" w14:textId="2C7E7ECE" w:rsidR="00A07296" w:rsidRPr="009D03D0" w:rsidRDefault="00C256F8" w:rsidP="004408EA">
      <w:pPr>
        <w:pStyle w:val="3"/>
        <w:spacing w:before="163" w:after="163"/>
      </w:pPr>
      <w:bookmarkStart w:id="135" w:name="_Toc2274891"/>
      <w:bookmarkStart w:id="136" w:name="_Toc3724931"/>
      <w:r w:rsidRPr="009D03D0">
        <w:lastRenderedPageBreak/>
        <w:t>2</w:t>
      </w:r>
      <w:r w:rsidRPr="009D03D0">
        <w:rPr>
          <w:rFonts w:hint="eastAsia"/>
        </w:rPr>
        <w:t>.</w:t>
      </w:r>
      <w:r w:rsidRPr="009D03D0">
        <w:t>2</w:t>
      </w:r>
      <w:r w:rsidRPr="009D03D0">
        <w:rPr>
          <w:rFonts w:hint="eastAsia"/>
        </w:rPr>
        <w:t>.</w:t>
      </w:r>
      <w:r w:rsidR="0050519D" w:rsidRPr="009D03D0">
        <w:t>5</w:t>
      </w:r>
      <w:r w:rsidRPr="009D03D0">
        <w:t xml:space="preserve"> </w:t>
      </w:r>
      <w:r w:rsidR="00A07296" w:rsidRPr="009D03D0">
        <w:rPr>
          <w:rFonts w:hint="eastAsia"/>
        </w:rPr>
        <w:t>Spring</w:t>
      </w:r>
      <w:r w:rsidR="00A07296" w:rsidRPr="009D03D0">
        <w:t xml:space="preserve"> </w:t>
      </w:r>
      <w:r w:rsidR="00A07296" w:rsidRPr="009D03D0">
        <w:rPr>
          <w:rFonts w:hint="eastAsia"/>
        </w:rPr>
        <w:t>Boot</w:t>
      </w:r>
      <w:bookmarkEnd w:id="135"/>
      <w:bookmarkEnd w:id="136"/>
    </w:p>
    <w:p w14:paraId="6E7A74FB" w14:textId="4A3E2673" w:rsidR="00A07296" w:rsidRDefault="00A07296" w:rsidP="00A07296">
      <w:pPr>
        <w:ind w:firstLine="480"/>
        <w:rPr>
          <w:color w:val="000000" w:themeColor="text1"/>
        </w:rPr>
      </w:pPr>
      <w:r w:rsidRPr="009D03D0">
        <w:rPr>
          <w:rFonts w:hint="eastAsia"/>
          <w:color w:val="000000" w:themeColor="text1"/>
        </w:rPr>
        <w:t>Spring</w:t>
      </w:r>
      <w:r w:rsidRPr="009D03D0">
        <w:rPr>
          <w:color w:val="000000" w:themeColor="text1"/>
        </w:rPr>
        <w:t xml:space="preserve"> </w:t>
      </w:r>
      <w:r w:rsidRPr="009D03D0">
        <w:rPr>
          <w:rFonts w:hint="eastAsia"/>
          <w:color w:val="000000" w:themeColor="text1"/>
        </w:rPr>
        <w:t>Boot</w:t>
      </w:r>
      <w:r w:rsidRPr="009D03D0">
        <w:rPr>
          <w:rFonts w:hint="eastAsia"/>
          <w:color w:val="000000" w:themeColor="text1"/>
        </w:rPr>
        <w:t>是一个快速部署</w:t>
      </w:r>
      <w:r w:rsidRPr="009D03D0">
        <w:rPr>
          <w:rFonts w:hint="eastAsia"/>
          <w:color w:val="000000" w:themeColor="text1"/>
        </w:rPr>
        <w:t>Web</w:t>
      </w:r>
      <w:r w:rsidRPr="009D03D0">
        <w:rPr>
          <w:rFonts w:hint="eastAsia"/>
          <w:color w:val="000000" w:themeColor="text1"/>
        </w:rPr>
        <w:t>的框架，继承了</w:t>
      </w:r>
      <w:r w:rsidRPr="009D03D0">
        <w:rPr>
          <w:rFonts w:hint="eastAsia"/>
          <w:color w:val="000000" w:themeColor="text1"/>
        </w:rPr>
        <w:t>Spring</w:t>
      </w:r>
      <w:r w:rsidRPr="009D03D0">
        <w:rPr>
          <w:color w:val="000000" w:themeColor="text1"/>
        </w:rPr>
        <w:t xml:space="preserve"> </w:t>
      </w:r>
      <w:r w:rsidRPr="009D03D0">
        <w:rPr>
          <w:rFonts w:hint="eastAsia"/>
          <w:color w:val="000000" w:themeColor="text1"/>
        </w:rPr>
        <w:t>Web</w:t>
      </w:r>
      <w:r w:rsidRPr="009D03D0">
        <w:rPr>
          <w:rFonts w:hint="eastAsia"/>
          <w:color w:val="000000" w:themeColor="text1"/>
        </w:rPr>
        <w:t>开发的完备性，同时不需要</w:t>
      </w:r>
      <w:r w:rsidRPr="009D03D0">
        <w:rPr>
          <w:rFonts w:hint="eastAsia"/>
          <w:color w:val="000000" w:themeColor="text1"/>
        </w:rPr>
        <w:t>Spring</w:t>
      </w:r>
      <w:r w:rsidRPr="009D03D0">
        <w:rPr>
          <w:rFonts w:hint="eastAsia"/>
          <w:color w:val="000000" w:themeColor="text1"/>
        </w:rPr>
        <w:t>复杂的配置，方便比较重量级的</w:t>
      </w:r>
      <w:r w:rsidRPr="009D03D0">
        <w:rPr>
          <w:rFonts w:hint="eastAsia"/>
          <w:color w:val="000000" w:themeColor="text1"/>
        </w:rPr>
        <w:t>Web</w:t>
      </w:r>
      <w:r w:rsidRPr="009D03D0">
        <w:rPr>
          <w:rFonts w:hint="eastAsia"/>
          <w:color w:val="000000" w:themeColor="text1"/>
        </w:rPr>
        <w:t>工程快速部署。</w:t>
      </w:r>
      <w:r w:rsidRPr="009D03D0">
        <w:rPr>
          <w:rFonts w:hint="eastAsia"/>
          <w:color w:val="000000" w:themeColor="text1"/>
        </w:rPr>
        <w:t>Spring</w:t>
      </w:r>
      <w:r w:rsidRPr="009D03D0">
        <w:rPr>
          <w:color w:val="000000" w:themeColor="text1"/>
        </w:rPr>
        <w:t xml:space="preserve"> </w:t>
      </w:r>
      <w:r w:rsidRPr="009D03D0">
        <w:rPr>
          <w:rFonts w:hint="eastAsia"/>
          <w:color w:val="000000" w:themeColor="text1"/>
        </w:rPr>
        <w:t>Web</w:t>
      </w:r>
      <w:r w:rsidRPr="009D03D0">
        <w:rPr>
          <w:rFonts w:hint="eastAsia"/>
          <w:color w:val="000000" w:themeColor="text1"/>
        </w:rPr>
        <w:t>是基于</w:t>
      </w:r>
      <w:r w:rsidRPr="009D03D0">
        <w:rPr>
          <w:rFonts w:hint="eastAsia"/>
          <w:color w:val="000000" w:themeColor="text1"/>
        </w:rPr>
        <w:t>MVC</w:t>
      </w:r>
      <w:r w:rsidRPr="009D03D0">
        <w:rPr>
          <w:rFonts w:hint="eastAsia"/>
          <w:color w:val="000000" w:themeColor="text1"/>
        </w:rPr>
        <w:t>的一个</w:t>
      </w:r>
      <w:r w:rsidRPr="009D03D0">
        <w:rPr>
          <w:rFonts w:hint="eastAsia"/>
          <w:color w:val="000000" w:themeColor="text1"/>
        </w:rPr>
        <w:t>Web</w:t>
      </w:r>
      <w:r w:rsidRPr="009D03D0">
        <w:rPr>
          <w:rFonts w:hint="eastAsia"/>
          <w:color w:val="000000" w:themeColor="text1"/>
        </w:rPr>
        <w:t>框架，通过配置</w:t>
      </w:r>
      <w:r w:rsidRPr="009D03D0">
        <w:rPr>
          <w:rFonts w:hint="eastAsia"/>
          <w:color w:val="000000" w:themeColor="text1"/>
        </w:rPr>
        <w:t>Spring</w:t>
      </w:r>
      <w:r w:rsidRPr="009D03D0">
        <w:rPr>
          <w:rFonts w:hint="eastAsia"/>
          <w:color w:val="000000" w:themeColor="text1"/>
        </w:rPr>
        <w:t>事务可以便捷地进行开发流程。</w:t>
      </w:r>
      <w:r w:rsidR="00441AAD">
        <w:rPr>
          <w:rFonts w:hint="eastAsia"/>
          <w:color w:val="000000" w:themeColor="text1"/>
        </w:rPr>
        <w:t>对于</w:t>
      </w:r>
      <w:r w:rsidR="00906941">
        <w:rPr>
          <w:rFonts w:hint="eastAsia"/>
          <w:color w:val="000000" w:themeColor="text1"/>
        </w:rPr>
        <w:t>股价预测</w:t>
      </w:r>
      <w:r w:rsidR="00441AAD">
        <w:rPr>
          <w:rFonts w:hint="eastAsia"/>
          <w:color w:val="000000" w:themeColor="text1"/>
        </w:rPr>
        <w:t>结果的展示，</w:t>
      </w:r>
      <w:r w:rsidR="00906941">
        <w:rPr>
          <w:rFonts w:hint="eastAsia"/>
          <w:color w:val="000000" w:themeColor="text1"/>
        </w:rPr>
        <w:t>可以</w:t>
      </w:r>
      <w:r w:rsidR="00441AAD">
        <w:rPr>
          <w:rFonts w:hint="eastAsia"/>
          <w:color w:val="000000" w:themeColor="text1"/>
        </w:rPr>
        <w:t>采用</w:t>
      </w:r>
      <w:r w:rsidR="00441AAD">
        <w:rPr>
          <w:rFonts w:hint="eastAsia"/>
          <w:color w:val="000000" w:themeColor="text1"/>
        </w:rPr>
        <w:t>Spring</w:t>
      </w:r>
      <w:r w:rsidR="00441AAD">
        <w:rPr>
          <w:color w:val="000000" w:themeColor="text1"/>
        </w:rPr>
        <w:t xml:space="preserve"> </w:t>
      </w:r>
      <w:r w:rsidR="00441AAD">
        <w:rPr>
          <w:rFonts w:hint="eastAsia"/>
          <w:color w:val="000000" w:themeColor="text1"/>
        </w:rPr>
        <w:t>Boot/</w:t>
      </w:r>
      <w:r w:rsidR="00441AAD">
        <w:rPr>
          <w:color w:val="000000" w:themeColor="text1"/>
        </w:rPr>
        <w:t>MySQL</w:t>
      </w:r>
      <w:r w:rsidR="00441AAD">
        <w:rPr>
          <w:rFonts w:hint="eastAsia"/>
          <w:color w:val="000000" w:themeColor="text1"/>
        </w:rPr>
        <w:t>的方式，从</w:t>
      </w:r>
      <w:r w:rsidR="00441AAD">
        <w:rPr>
          <w:rFonts w:hint="eastAsia"/>
          <w:color w:val="000000" w:themeColor="text1"/>
        </w:rPr>
        <w:t>MySQL</w:t>
      </w:r>
      <w:r w:rsidR="00441AAD">
        <w:rPr>
          <w:rFonts w:hint="eastAsia"/>
          <w:color w:val="000000" w:themeColor="text1"/>
        </w:rPr>
        <w:t>中读取历史股价以及</w:t>
      </w:r>
      <w:r w:rsidR="006E4BF2">
        <w:rPr>
          <w:rFonts w:hint="eastAsia"/>
          <w:color w:val="000000" w:themeColor="text1"/>
        </w:rPr>
        <w:t>股价预测结果，以</w:t>
      </w:r>
      <w:proofErr w:type="spellStart"/>
      <w:r w:rsidR="00DE3B48">
        <w:rPr>
          <w:rFonts w:hint="eastAsia"/>
          <w:color w:val="000000" w:themeColor="text1"/>
        </w:rPr>
        <w:t>E</w:t>
      </w:r>
      <w:r w:rsidR="006E4BF2">
        <w:rPr>
          <w:rFonts w:hint="eastAsia"/>
          <w:color w:val="000000" w:themeColor="text1"/>
        </w:rPr>
        <w:t>charts</w:t>
      </w:r>
      <w:proofErr w:type="spellEnd"/>
      <w:r w:rsidR="006E4BF2">
        <w:rPr>
          <w:rFonts w:hint="eastAsia"/>
          <w:color w:val="000000" w:themeColor="text1"/>
        </w:rPr>
        <w:t>等框架使用</w:t>
      </w:r>
      <w:r w:rsidR="006E4BF2">
        <w:rPr>
          <w:rFonts w:hint="eastAsia"/>
          <w:color w:val="000000" w:themeColor="text1"/>
        </w:rPr>
        <w:t>K</w:t>
      </w:r>
      <w:r w:rsidR="006E4BF2">
        <w:rPr>
          <w:rFonts w:hint="eastAsia"/>
          <w:color w:val="000000" w:themeColor="text1"/>
        </w:rPr>
        <w:t>线图直观地展示出来。</w:t>
      </w:r>
      <w:r w:rsidR="006E4BF2">
        <w:rPr>
          <w:rFonts w:hint="eastAsia"/>
          <w:color w:val="000000" w:themeColor="text1"/>
        </w:rPr>
        <w:t>Spring</w:t>
      </w:r>
      <w:r w:rsidR="006E4BF2">
        <w:rPr>
          <w:color w:val="000000" w:themeColor="text1"/>
        </w:rPr>
        <w:t xml:space="preserve"> </w:t>
      </w:r>
      <w:r w:rsidR="006E4BF2">
        <w:rPr>
          <w:rFonts w:hint="eastAsia"/>
          <w:color w:val="000000" w:themeColor="text1"/>
        </w:rPr>
        <w:t>Boot</w:t>
      </w:r>
      <w:r w:rsidR="00441AAD" w:rsidRPr="009D03D0">
        <w:rPr>
          <w:rFonts w:hint="eastAsia"/>
          <w:color w:val="000000" w:themeColor="text1"/>
        </w:rPr>
        <w:t>可以省去</w:t>
      </w:r>
      <w:r w:rsidR="00441AAD" w:rsidRPr="009D03D0">
        <w:rPr>
          <w:rFonts w:hint="eastAsia"/>
          <w:color w:val="000000" w:themeColor="text1"/>
        </w:rPr>
        <w:t>Spring</w:t>
      </w:r>
      <w:r w:rsidR="00441AAD" w:rsidRPr="009D03D0">
        <w:rPr>
          <w:color w:val="000000" w:themeColor="text1"/>
        </w:rPr>
        <w:t xml:space="preserve"> </w:t>
      </w:r>
      <w:r w:rsidR="00441AAD" w:rsidRPr="009D03D0">
        <w:rPr>
          <w:rFonts w:hint="eastAsia"/>
          <w:color w:val="000000" w:themeColor="text1"/>
        </w:rPr>
        <w:t>Web</w:t>
      </w:r>
      <w:r w:rsidR="00441AAD" w:rsidRPr="009D03D0">
        <w:rPr>
          <w:rFonts w:hint="eastAsia"/>
          <w:color w:val="000000" w:themeColor="text1"/>
        </w:rPr>
        <w:t>中</w:t>
      </w:r>
      <w:r w:rsidR="00441AAD" w:rsidRPr="009D03D0">
        <w:rPr>
          <w:rFonts w:hint="eastAsia"/>
          <w:color w:val="000000" w:themeColor="text1"/>
        </w:rPr>
        <w:t>Spring</w:t>
      </w:r>
      <w:r w:rsidR="00441AAD" w:rsidRPr="009D03D0">
        <w:rPr>
          <w:color w:val="000000" w:themeColor="text1"/>
        </w:rPr>
        <w:t xml:space="preserve"> </w:t>
      </w:r>
      <w:r w:rsidR="00441AAD" w:rsidRPr="009D03D0">
        <w:rPr>
          <w:rFonts w:hint="eastAsia"/>
          <w:color w:val="000000" w:themeColor="text1"/>
        </w:rPr>
        <w:t>MVC</w:t>
      </w:r>
      <w:r w:rsidR="00441AAD">
        <w:rPr>
          <w:rFonts w:hint="eastAsia"/>
          <w:color w:val="000000" w:themeColor="text1"/>
        </w:rPr>
        <w:t>、</w:t>
      </w:r>
      <w:r w:rsidR="00441AAD" w:rsidRPr="009D03D0">
        <w:rPr>
          <w:rFonts w:hint="eastAsia"/>
          <w:color w:val="000000" w:themeColor="text1"/>
        </w:rPr>
        <w:t>数据库</w:t>
      </w:r>
      <w:r w:rsidR="00441AAD">
        <w:rPr>
          <w:rFonts w:hint="eastAsia"/>
          <w:color w:val="000000" w:themeColor="text1"/>
        </w:rPr>
        <w:t>、</w:t>
      </w:r>
      <w:r w:rsidR="00441AAD" w:rsidRPr="009D03D0">
        <w:rPr>
          <w:rFonts w:hint="eastAsia"/>
          <w:color w:val="000000" w:themeColor="text1"/>
        </w:rPr>
        <w:t>事务</w:t>
      </w:r>
      <w:r w:rsidR="00441AAD">
        <w:rPr>
          <w:rFonts w:hint="eastAsia"/>
          <w:color w:val="000000" w:themeColor="text1"/>
        </w:rPr>
        <w:t>、</w:t>
      </w:r>
      <w:r w:rsidR="00441AAD" w:rsidRPr="009D03D0">
        <w:rPr>
          <w:rFonts w:hint="eastAsia"/>
          <w:color w:val="000000" w:themeColor="text1"/>
        </w:rPr>
        <w:t>配置文件读取</w:t>
      </w:r>
      <w:r w:rsidR="00441AAD">
        <w:rPr>
          <w:rFonts w:hint="eastAsia"/>
          <w:color w:val="000000" w:themeColor="text1"/>
        </w:rPr>
        <w:t>等工作</w:t>
      </w:r>
      <w:r w:rsidR="00441AAD" w:rsidRPr="009D03D0">
        <w:rPr>
          <w:rFonts w:hint="eastAsia"/>
          <w:color w:val="000000" w:themeColor="text1"/>
        </w:rPr>
        <w:t>，日志文件配置等工作</w:t>
      </w:r>
      <w:r w:rsidR="00441AAD">
        <w:rPr>
          <w:rFonts w:hint="eastAsia"/>
          <w:color w:val="000000" w:themeColor="text1"/>
        </w:rPr>
        <w:t>，</w:t>
      </w:r>
      <w:r w:rsidR="00441AAD" w:rsidRPr="009D03D0">
        <w:rPr>
          <w:rFonts w:hint="eastAsia"/>
          <w:color w:val="000000" w:themeColor="text1"/>
        </w:rPr>
        <w:t>适合快速上手，且功能十分完备</w:t>
      </w:r>
      <w:r w:rsidR="00441AAD">
        <w:rPr>
          <w:rFonts w:hint="eastAsia"/>
          <w:color w:val="000000" w:themeColor="text1"/>
        </w:rPr>
        <w:t>，适合未来其他与社交网络情感分析的实时预测系统拓展工作的部署。</w:t>
      </w:r>
    </w:p>
    <w:p w14:paraId="4F5364C0" w14:textId="6364ADF9" w:rsidR="00435D56" w:rsidRDefault="00435D56" w:rsidP="00A07296">
      <w:pPr>
        <w:ind w:firstLine="480"/>
        <w:rPr>
          <w:color w:val="000000" w:themeColor="text1"/>
        </w:rPr>
      </w:pPr>
    </w:p>
    <w:p w14:paraId="77C22979" w14:textId="77777777" w:rsidR="00245589" w:rsidRPr="009D03D0" w:rsidRDefault="00245589" w:rsidP="00A07296">
      <w:pPr>
        <w:ind w:firstLine="480"/>
        <w:rPr>
          <w:color w:val="000000" w:themeColor="text1"/>
        </w:rPr>
      </w:pPr>
    </w:p>
    <w:p w14:paraId="3618CCEA" w14:textId="77777777" w:rsidR="008A70B2" w:rsidRPr="009D03D0" w:rsidRDefault="008A70B2">
      <w:pPr>
        <w:widowControl/>
        <w:ind w:firstLine="643"/>
        <w:jc w:val="left"/>
        <w:rPr>
          <w:rFonts w:ascii="黑体" w:eastAsia="黑体" w:hAnsi="黑体"/>
          <w:b/>
          <w:bCs/>
          <w:color w:val="000000" w:themeColor="text1"/>
          <w:kern w:val="44"/>
          <w:sz w:val="32"/>
          <w:szCs w:val="32"/>
        </w:rPr>
        <w:sectPr w:rsidR="008A70B2" w:rsidRPr="009D03D0" w:rsidSect="00A17FB6">
          <w:headerReference w:type="default" r:id="rId37"/>
          <w:pgSz w:w="11906" w:h="16838"/>
          <w:pgMar w:top="1440" w:right="1800" w:bottom="1440" w:left="1800" w:header="851" w:footer="992" w:gutter="0"/>
          <w:cols w:space="425"/>
          <w:docGrid w:type="lines" w:linePitch="326"/>
        </w:sectPr>
      </w:pPr>
    </w:p>
    <w:p w14:paraId="3B1F1560" w14:textId="66D55323" w:rsidR="00BA0A21" w:rsidRPr="009D03D0" w:rsidRDefault="00C256F8" w:rsidP="004408EA">
      <w:pPr>
        <w:pStyle w:val="1"/>
        <w:spacing w:after="652"/>
      </w:pPr>
      <w:bookmarkStart w:id="137" w:name="_Toc2274892"/>
      <w:bookmarkStart w:id="138" w:name="_Toc2329305"/>
      <w:bookmarkStart w:id="139" w:name="_Toc3724932"/>
      <w:r w:rsidRPr="009D03D0">
        <w:rPr>
          <w:rFonts w:hint="eastAsia"/>
        </w:rPr>
        <w:lastRenderedPageBreak/>
        <w:t>第三章</w:t>
      </w:r>
      <w:r w:rsidR="00F46408" w:rsidRPr="009D03D0">
        <w:t xml:space="preserve"> </w:t>
      </w:r>
      <w:r w:rsidR="00F46408" w:rsidRPr="009D03D0">
        <w:rPr>
          <w:rFonts w:hint="eastAsia"/>
        </w:rPr>
        <w:t>系统的</w:t>
      </w:r>
      <w:commentRangeStart w:id="140"/>
      <w:r w:rsidR="00F46408" w:rsidRPr="009D03D0">
        <w:rPr>
          <w:rFonts w:hint="eastAsia"/>
        </w:rPr>
        <w:t>需求分析</w:t>
      </w:r>
      <w:bookmarkEnd w:id="137"/>
      <w:bookmarkEnd w:id="138"/>
      <w:bookmarkEnd w:id="139"/>
      <w:commentRangeEnd w:id="140"/>
      <w:r w:rsidR="004C1655">
        <w:rPr>
          <w:rStyle w:val="ac"/>
          <w:rFonts w:ascii="Times New Roman" w:eastAsia="宋体" w:hAnsi="Times New Roman"/>
          <w:b w:val="0"/>
          <w:bCs w:val="0"/>
          <w:kern w:val="2"/>
        </w:rPr>
        <w:commentReference w:id="140"/>
      </w:r>
    </w:p>
    <w:p w14:paraId="64593006" w14:textId="689D604A" w:rsidR="006E4BF2" w:rsidRDefault="00F46408" w:rsidP="006E4BF2">
      <w:pPr>
        <w:ind w:firstLine="480"/>
        <w:rPr>
          <w:color w:val="000000" w:themeColor="text1"/>
        </w:rPr>
      </w:pPr>
      <w:r w:rsidRPr="009D03D0">
        <w:rPr>
          <w:rFonts w:hint="eastAsia"/>
          <w:color w:val="000000" w:themeColor="text1"/>
        </w:rPr>
        <w:t>为了更好地详述系统设计以及算法</w:t>
      </w:r>
      <w:r w:rsidR="007C72AA">
        <w:rPr>
          <w:rFonts w:hint="eastAsia"/>
          <w:color w:val="000000" w:themeColor="text1"/>
        </w:rPr>
        <w:t>设计</w:t>
      </w:r>
      <w:r w:rsidRPr="009D03D0">
        <w:rPr>
          <w:rFonts w:hint="eastAsia"/>
          <w:color w:val="000000" w:themeColor="text1"/>
        </w:rPr>
        <w:t>的</w:t>
      </w:r>
      <w:r w:rsidR="00DE3B48">
        <w:rPr>
          <w:rFonts w:hint="eastAsia"/>
          <w:color w:val="000000" w:themeColor="text1"/>
        </w:rPr>
        <w:t>细节，本章</w:t>
      </w:r>
      <w:r w:rsidRPr="009D03D0">
        <w:rPr>
          <w:rFonts w:hint="eastAsia"/>
          <w:color w:val="000000" w:themeColor="text1"/>
        </w:rPr>
        <w:t>对系统的需求进行分析。</w:t>
      </w:r>
      <w:commentRangeStart w:id="141"/>
      <w:r w:rsidR="00DE3B48">
        <w:rPr>
          <w:rFonts w:hint="eastAsia"/>
          <w:color w:val="000000" w:themeColor="text1"/>
        </w:rPr>
        <w:t>需求分析按照软件系统需求分析</w:t>
      </w:r>
      <w:r w:rsidR="007C72AA">
        <w:rPr>
          <w:rFonts w:hint="eastAsia"/>
          <w:color w:val="000000" w:themeColor="text1"/>
        </w:rPr>
        <w:t>规范</w:t>
      </w:r>
      <w:r w:rsidR="00DE3B48">
        <w:rPr>
          <w:rFonts w:hint="eastAsia"/>
          <w:color w:val="000000" w:themeColor="text1"/>
        </w:rPr>
        <w:t>分为数据需求、业务功能需求、系统功能需求、性能</w:t>
      </w:r>
      <w:r w:rsidR="00F23FA6">
        <w:rPr>
          <w:rFonts w:hint="eastAsia"/>
          <w:color w:val="000000" w:themeColor="text1"/>
        </w:rPr>
        <w:t>与容量</w:t>
      </w:r>
      <w:r w:rsidR="00DE3B48">
        <w:rPr>
          <w:rFonts w:hint="eastAsia"/>
          <w:color w:val="000000" w:themeColor="text1"/>
        </w:rPr>
        <w:t>需求、外部接口需求等几个方面。</w:t>
      </w:r>
      <w:commentRangeEnd w:id="141"/>
      <w:r w:rsidR="00CB0E3B">
        <w:rPr>
          <w:rStyle w:val="ac"/>
        </w:rPr>
        <w:commentReference w:id="141"/>
      </w:r>
    </w:p>
    <w:p w14:paraId="37AA4657" w14:textId="2521446C" w:rsidR="006E4BF2" w:rsidRDefault="006E4BF2" w:rsidP="006E4BF2">
      <w:pPr>
        <w:pStyle w:val="2"/>
        <w:spacing w:before="326" w:after="326"/>
      </w:pPr>
      <w:bookmarkStart w:id="142" w:name="_Toc3724933"/>
      <w:r>
        <w:rPr>
          <w:rFonts w:hint="eastAsia"/>
        </w:rPr>
        <w:t>3.</w:t>
      </w:r>
      <w:r>
        <w:t>1</w:t>
      </w:r>
      <w:r w:rsidR="00DE3B48">
        <w:t xml:space="preserve"> </w:t>
      </w:r>
      <w:r w:rsidR="00DE3B48">
        <w:rPr>
          <w:rFonts w:hint="eastAsia"/>
        </w:rPr>
        <w:t>数据需求</w:t>
      </w:r>
      <w:bookmarkEnd w:id="142"/>
    </w:p>
    <w:p w14:paraId="084AAD01" w14:textId="20C5E8F8" w:rsidR="00DE3B48" w:rsidRDefault="00DE3B48" w:rsidP="00DE3B48">
      <w:pPr>
        <w:ind w:firstLine="480"/>
      </w:pPr>
      <w:r>
        <w:rPr>
          <w:rFonts w:hint="eastAsia"/>
        </w:rPr>
        <w:t>数据需求主要描述</w:t>
      </w:r>
      <w:r w:rsidR="007C72AA">
        <w:rPr>
          <w:rFonts w:hint="eastAsia"/>
        </w:rPr>
        <w:t>了</w:t>
      </w:r>
      <w:r>
        <w:rPr>
          <w:rFonts w:hint="eastAsia"/>
        </w:rPr>
        <w:t>系统需要数据的种类以及传输存储格式。按照数据</w:t>
      </w:r>
      <w:r w:rsidR="007C72AA">
        <w:rPr>
          <w:rFonts w:hint="eastAsia"/>
        </w:rPr>
        <w:t>种类分类，系统需要的数据分为</w:t>
      </w:r>
      <w:r>
        <w:rPr>
          <w:rFonts w:hint="eastAsia"/>
        </w:rPr>
        <w:t>社交网络</w:t>
      </w:r>
      <w:r w:rsidR="007C72AA">
        <w:rPr>
          <w:rFonts w:hint="eastAsia"/>
        </w:rPr>
        <w:t>算法</w:t>
      </w:r>
      <w:r>
        <w:rPr>
          <w:rFonts w:hint="eastAsia"/>
        </w:rPr>
        <w:t>数据和股价数据两种。</w:t>
      </w:r>
    </w:p>
    <w:p w14:paraId="113FEDDE" w14:textId="40F4C25F" w:rsidR="00DE3B48" w:rsidRDefault="00DE3B48" w:rsidP="00DE3B48">
      <w:pPr>
        <w:pStyle w:val="3"/>
        <w:spacing w:before="163" w:after="163"/>
      </w:pPr>
      <w:bookmarkStart w:id="143" w:name="_Toc3724934"/>
      <w:r>
        <w:rPr>
          <w:rFonts w:hint="eastAsia"/>
        </w:rPr>
        <w:t>3.</w:t>
      </w:r>
      <w:r>
        <w:t>1</w:t>
      </w:r>
      <w:r>
        <w:rPr>
          <w:rFonts w:hint="eastAsia"/>
        </w:rPr>
        <w:t>.</w:t>
      </w:r>
      <w:r>
        <w:t xml:space="preserve">1 </w:t>
      </w:r>
      <w:r w:rsidR="00E34CD2">
        <w:rPr>
          <w:rFonts w:hint="eastAsia"/>
        </w:rPr>
        <w:t>社交网络算法</w:t>
      </w:r>
      <w:r>
        <w:rPr>
          <w:rFonts w:hint="eastAsia"/>
        </w:rPr>
        <w:t>数据</w:t>
      </w:r>
      <w:r w:rsidR="00E34CD2">
        <w:rPr>
          <w:rFonts w:hint="eastAsia"/>
        </w:rPr>
        <w:t>需求</w:t>
      </w:r>
      <w:bookmarkEnd w:id="143"/>
    </w:p>
    <w:p w14:paraId="2386AA84" w14:textId="6A2FF7C5" w:rsidR="00013E32" w:rsidRDefault="009E1A21" w:rsidP="00013E32">
      <w:pPr>
        <w:ind w:firstLine="480"/>
      </w:pPr>
      <w:r>
        <w:rPr>
          <w:rFonts w:hint="eastAsia"/>
        </w:rPr>
        <w:t>首先需要的数据为社交网络文本数据，</w:t>
      </w:r>
      <w:r w:rsidR="00DE3B48">
        <w:rPr>
          <w:rFonts w:hint="eastAsia"/>
        </w:rPr>
        <w:t>使用</w:t>
      </w:r>
      <w:r w:rsidR="00DE3B48">
        <w:rPr>
          <w:rFonts w:hint="eastAsia"/>
        </w:rPr>
        <w:t>Twitter</w:t>
      </w:r>
      <w:r w:rsidR="00DE3B48">
        <w:rPr>
          <w:rFonts w:hint="eastAsia"/>
        </w:rPr>
        <w:t>开放</w:t>
      </w:r>
      <w:r w:rsidR="00DE3B48">
        <w:rPr>
          <w:rFonts w:hint="eastAsia"/>
        </w:rPr>
        <w:t>API</w:t>
      </w:r>
      <w:r w:rsidR="00DE3B48">
        <w:rPr>
          <w:rFonts w:hint="eastAsia"/>
        </w:rPr>
        <w:t>获取到的社交网络文本数据为</w:t>
      </w:r>
      <w:r w:rsidR="00DE3B48">
        <w:rPr>
          <w:rFonts w:hint="eastAsia"/>
        </w:rPr>
        <w:t>JSON</w:t>
      </w:r>
      <w:r w:rsidR="00DE3B48">
        <w:rPr>
          <w:rFonts w:hint="eastAsia"/>
        </w:rPr>
        <w:t>格式的数据，</w:t>
      </w:r>
      <w:r w:rsidR="00A56C9F">
        <w:rPr>
          <w:rFonts w:hint="eastAsia"/>
        </w:rPr>
        <w:t>需要</w:t>
      </w:r>
      <w:r>
        <w:rPr>
          <w:rFonts w:hint="eastAsia"/>
        </w:rPr>
        <w:t>的</w:t>
      </w:r>
      <w:r w:rsidR="00013E32">
        <w:rPr>
          <w:rFonts w:hint="eastAsia"/>
        </w:rPr>
        <w:t>数据格式如</w:t>
      </w:r>
      <w:r w:rsidR="007C72AA">
        <w:rPr>
          <w:rFonts w:hint="eastAsia"/>
        </w:rPr>
        <w:t>表</w:t>
      </w:r>
      <w:r w:rsidR="007C72AA">
        <w:rPr>
          <w:rFonts w:hint="eastAsia"/>
        </w:rPr>
        <w:t>3</w:t>
      </w:r>
      <w:r w:rsidR="007C72AA">
        <w:t>-1</w:t>
      </w:r>
      <w:r w:rsidR="007C72AA">
        <w:rPr>
          <w:rFonts w:hint="eastAsia"/>
        </w:rPr>
        <w:t>所示</w:t>
      </w:r>
      <w:r w:rsidR="00013E32">
        <w:rPr>
          <w:rFonts w:hint="eastAsia"/>
        </w:rPr>
        <w:t>：</w:t>
      </w:r>
    </w:p>
    <w:p w14:paraId="409B726C" w14:textId="71AA3BB2" w:rsidR="00013E32" w:rsidRDefault="00013E32" w:rsidP="00013E32">
      <w:pPr>
        <w:pStyle w:val="aff1"/>
        <w:jc w:val="center"/>
      </w:pPr>
      <w:r>
        <w:rPr>
          <w:rFonts w:hint="eastAsia"/>
        </w:rPr>
        <w:t>表</w:t>
      </w:r>
      <w:r>
        <w:rPr>
          <w:rFonts w:hint="eastAsia"/>
        </w:rPr>
        <w:t>3-</w:t>
      </w:r>
      <w:r>
        <w:t xml:space="preserve">1 </w:t>
      </w:r>
      <w:r>
        <w:rPr>
          <w:rFonts w:hint="eastAsia"/>
        </w:rPr>
        <w:t>源推文数据</w:t>
      </w:r>
      <w:r w:rsidR="007C72AA">
        <w:rPr>
          <w:rFonts w:hint="eastAsia"/>
        </w:rPr>
        <w:t>的</w:t>
      </w:r>
      <w:r w:rsidR="007C72AA">
        <w:rPr>
          <w:rFonts w:hint="eastAsia"/>
        </w:rPr>
        <w:t>JSON</w:t>
      </w:r>
      <w:r w:rsidR="009D53C6">
        <w:rPr>
          <w:rFonts w:hint="eastAsia"/>
        </w:rPr>
        <w:t>格式</w:t>
      </w:r>
    </w:p>
    <w:tbl>
      <w:tblPr>
        <w:tblW w:w="0" w:type="auto"/>
        <w:tblLook w:val="04A0" w:firstRow="1" w:lastRow="0" w:firstColumn="1" w:lastColumn="0" w:noHBand="0" w:noVBand="1"/>
      </w:tblPr>
      <w:tblGrid>
        <w:gridCol w:w="2765"/>
        <w:gridCol w:w="2765"/>
        <w:gridCol w:w="2766"/>
      </w:tblGrid>
      <w:tr w:rsidR="00013E32" w14:paraId="1E8EFC72" w14:textId="77777777" w:rsidTr="00DF3EAE">
        <w:tc>
          <w:tcPr>
            <w:tcW w:w="2765" w:type="dxa"/>
            <w:tcBorders>
              <w:bottom w:val="single" w:sz="4" w:space="0" w:color="auto"/>
            </w:tcBorders>
          </w:tcPr>
          <w:p w14:paraId="1C39A3D2" w14:textId="5A8F3217" w:rsidR="00013E32" w:rsidRPr="00013E32" w:rsidRDefault="00013E32" w:rsidP="00013E32">
            <w:pPr>
              <w:pStyle w:val="aff1"/>
            </w:pPr>
            <w:commentRangeStart w:id="144"/>
            <w:r w:rsidRPr="00013E32">
              <w:rPr>
                <w:rFonts w:hint="eastAsia"/>
              </w:rPr>
              <w:t>字段</w:t>
            </w:r>
          </w:p>
        </w:tc>
        <w:tc>
          <w:tcPr>
            <w:tcW w:w="2765" w:type="dxa"/>
            <w:tcBorders>
              <w:bottom w:val="single" w:sz="4" w:space="0" w:color="auto"/>
            </w:tcBorders>
          </w:tcPr>
          <w:p w14:paraId="6A4E6C94" w14:textId="4A8A201E" w:rsidR="00013E32" w:rsidRPr="00013E32" w:rsidRDefault="00013E32" w:rsidP="00013E32">
            <w:pPr>
              <w:pStyle w:val="aff1"/>
            </w:pPr>
            <w:r w:rsidRPr="00013E32">
              <w:rPr>
                <w:rFonts w:hint="eastAsia"/>
              </w:rPr>
              <w:t>内容</w:t>
            </w:r>
          </w:p>
        </w:tc>
        <w:tc>
          <w:tcPr>
            <w:tcW w:w="2766" w:type="dxa"/>
            <w:tcBorders>
              <w:bottom w:val="single" w:sz="4" w:space="0" w:color="auto"/>
            </w:tcBorders>
          </w:tcPr>
          <w:p w14:paraId="5DA859EF" w14:textId="74CDAEC9" w:rsidR="00013E32" w:rsidRPr="00013E32" w:rsidRDefault="00013E32" w:rsidP="00013E32">
            <w:pPr>
              <w:pStyle w:val="aff1"/>
            </w:pPr>
            <w:r w:rsidRPr="00013E32">
              <w:rPr>
                <w:rFonts w:hint="eastAsia"/>
              </w:rPr>
              <w:t>备注</w:t>
            </w:r>
            <w:commentRangeEnd w:id="144"/>
            <w:r w:rsidR="00CB0E3B">
              <w:rPr>
                <w:rStyle w:val="ac"/>
                <w:rFonts w:eastAsia="宋体" w:cstheme="minorBidi"/>
                <w:color w:val="auto"/>
              </w:rPr>
              <w:commentReference w:id="144"/>
            </w:r>
          </w:p>
        </w:tc>
      </w:tr>
      <w:tr w:rsidR="00013E32" w14:paraId="39320170" w14:textId="77777777" w:rsidTr="00DF3EAE">
        <w:tc>
          <w:tcPr>
            <w:tcW w:w="2765" w:type="dxa"/>
            <w:tcBorders>
              <w:top w:val="single" w:sz="4" w:space="0" w:color="auto"/>
              <w:left w:val="single" w:sz="4" w:space="0" w:color="auto"/>
              <w:bottom w:val="single" w:sz="4" w:space="0" w:color="auto"/>
              <w:right w:val="single" w:sz="4" w:space="0" w:color="auto"/>
            </w:tcBorders>
          </w:tcPr>
          <w:p w14:paraId="6E7753FD" w14:textId="3D8404A0" w:rsidR="00013E32" w:rsidRPr="00013E32" w:rsidRDefault="00013E32" w:rsidP="00013E32">
            <w:pPr>
              <w:pStyle w:val="aff1"/>
            </w:pPr>
            <w:r w:rsidRPr="00013E32">
              <w:rPr>
                <w:rFonts w:hint="eastAsia"/>
              </w:rPr>
              <w:t>id</w:t>
            </w:r>
          </w:p>
        </w:tc>
        <w:tc>
          <w:tcPr>
            <w:tcW w:w="2765" w:type="dxa"/>
            <w:tcBorders>
              <w:top w:val="single" w:sz="4" w:space="0" w:color="auto"/>
              <w:left w:val="single" w:sz="4" w:space="0" w:color="auto"/>
              <w:bottom w:val="single" w:sz="4" w:space="0" w:color="auto"/>
              <w:right w:val="single" w:sz="4" w:space="0" w:color="auto"/>
            </w:tcBorders>
          </w:tcPr>
          <w:p w14:paraId="72DE020D" w14:textId="71E56508" w:rsidR="00013E32" w:rsidRPr="00013E32" w:rsidRDefault="00013E32" w:rsidP="00013E32">
            <w:pPr>
              <w:pStyle w:val="aff1"/>
            </w:pPr>
            <w:r w:rsidRPr="00013E32">
              <w:rPr>
                <w:rFonts w:hint="eastAsia"/>
              </w:rPr>
              <w:t>1</w:t>
            </w:r>
            <w:r w:rsidRPr="00013E32">
              <w:t>023407502342</w:t>
            </w:r>
          </w:p>
        </w:tc>
        <w:tc>
          <w:tcPr>
            <w:tcW w:w="2766" w:type="dxa"/>
            <w:tcBorders>
              <w:top w:val="single" w:sz="4" w:space="0" w:color="auto"/>
              <w:left w:val="single" w:sz="4" w:space="0" w:color="auto"/>
              <w:bottom w:val="single" w:sz="4" w:space="0" w:color="auto"/>
              <w:right w:val="single" w:sz="4" w:space="0" w:color="auto"/>
            </w:tcBorders>
          </w:tcPr>
          <w:p w14:paraId="4A01915A" w14:textId="215482B5" w:rsidR="00013E32" w:rsidRPr="00013E32" w:rsidRDefault="00013E32" w:rsidP="00013E32">
            <w:pPr>
              <w:pStyle w:val="aff1"/>
            </w:pPr>
            <w:r w:rsidRPr="00013E32">
              <w:rPr>
                <w:rFonts w:hint="eastAsia"/>
              </w:rPr>
              <w:t>推文</w:t>
            </w:r>
            <w:r w:rsidRPr="00013E32">
              <w:rPr>
                <w:rFonts w:hint="eastAsia"/>
              </w:rPr>
              <w:t>id</w:t>
            </w:r>
          </w:p>
        </w:tc>
      </w:tr>
      <w:tr w:rsidR="00013E32" w14:paraId="459DC237" w14:textId="77777777" w:rsidTr="00DF3EAE">
        <w:tc>
          <w:tcPr>
            <w:tcW w:w="2765" w:type="dxa"/>
            <w:tcBorders>
              <w:top w:val="single" w:sz="4" w:space="0" w:color="auto"/>
              <w:left w:val="single" w:sz="4" w:space="0" w:color="auto"/>
              <w:bottom w:val="single" w:sz="4" w:space="0" w:color="auto"/>
              <w:right w:val="single" w:sz="4" w:space="0" w:color="auto"/>
            </w:tcBorders>
          </w:tcPr>
          <w:p w14:paraId="4E6DF410" w14:textId="3EE0ED93" w:rsidR="00013E32" w:rsidRPr="00013E32" w:rsidRDefault="00013E32" w:rsidP="00013E32">
            <w:pPr>
              <w:pStyle w:val="aff1"/>
            </w:pPr>
            <w:proofErr w:type="spellStart"/>
            <w:r w:rsidRPr="00013E32">
              <w:rPr>
                <w:rFonts w:hint="eastAsia"/>
              </w:rPr>
              <w:t>id</w:t>
            </w:r>
            <w:r w:rsidRPr="00013E32">
              <w:t>_str</w:t>
            </w:r>
            <w:proofErr w:type="spellEnd"/>
          </w:p>
        </w:tc>
        <w:tc>
          <w:tcPr>
            <w:tcW w:w="2765" w:type="dxa"/>
            <w:tcBorders>
              <w:top w:val="single" w:sz="4" w:space="0" w:color="auto"/>
              <w:left w:val="single" w:sz="4" w:space="0" w:color="auto"/>
              <w:bottom w:val="single" w:sz="4" w:space="0" w:color="auto"/>
              <w:right w:val="single" w:sz="4" w:space="0" w:color="auto"/>
            </w:tcBorders>
          </w:tcPr>
          <w:p w14:paraId="6B38E380" w14:textId="47097B1D" w:rsidR="00013E32" w:rsidRPr="00013E32" w:rsidRDefault="00013E32" w:rsidP="00013E32">
            <w:pPr>
              <w:pStyle w:val="aff1"/>
            </w:pPr>
            <w:r w:rsidRPr="00013E32">
              <w:t>“</w:t>
            </w:r>
            <w:r w:rsidRPr="00013E32">
              <w:rPr>
                <w:rFonts w:hint="eastAsia"/>
              </w:rPr>
              <w:t>1</w:t>
            </w:r>
            <w:r w:rsidRPr="00013E32">
              <w:t>023407502342”</w:t>
            </w:r>
          </w:p>
        </w:tc>
        <w:tc>
          <w:tcPr>
            <w:tcW w:w="2766" w:type="dxa"/>
            <w:tcBorders>
              <w:top w:val="single" w:sz="4" w:space="0" w:color="auto"/>
              <w:left w:val="single" w:sz="4" w:space="0" w:color="auto"/>
              <w:bottom w:val="single" w:sz="4" w:space="0" w:color="auto"/>
              <w:right w:val="single" w:sz="4" w:space="0" w:color="auto"/>
            </w:tcBorders>
          </w:tcPr>
          <w:p w14:paraId="007C8F9A" w14:textId="2B703CFF" w:rsidR="00013E32" w:rsidRPr="00013E32" w:rsidRDefault="00013E32" w:rsidP="00013E32">
            <w:pPr>
              <w:pStyle w:val="aff1"/>
            </w:pPr>
            <w:r w:rsidRPr="00013E32">
              <w:rPr>
                <w:rFonts w:hint="eastAsia"/>
              </w:rPr>
              <w:t>string</w:t>
            </w:r>
            <w:r w:rsidRPr="00013E32">
              <w:rPr>
                <w:rFonts w:hint="eastAsia"/>
              </w:rPr>
              <w:t>格式的推文</w:t>
            </w:r>
            <w:r w:rsidRPr="00013E32">
              <w:rPr>
                <w:rFonts w:hint="eastAsia"/>
              </w:rPr>
              <w:t>id</w:t>
            </w:r>
          </w:p>
        </w:tc>
      </w:tr>
      <w:tr w:rsidR="00013E32" w14:paraId="7E2C55FE" w14:textId="77777777" w:rsidTr="00DF3EAE">
        <w:tc>
          <w:tcPr>
            <w:tcW w:w="2765" w:type="dxa"/>
            <w:tcBorders>
              <w:top w:val="single" w:sz="4" w:space="0" w:color="auto"/>
              <w:left w:val="single" w:sz="4" w:space="0" w:color="auto"/>
              <w:bottom w:val="single" w:sz="4" w:space="0" w:color="auto"/>
              <w:right w:val="single" w:sz="4" w:space="0" w:color="auto"/>
            </w:tcBorders>
          </w:tcPr>
          <w:p w14:paraId="22BB9AA7" w14:textId="4DF132C7" w:rsidR="00013E32" w:rsidRPr="00013E32" w:rsidRDefault="00013E32" w:rsidP="00013E32">
            <w:pPr>
              <w:pStyle w:val="aff1"/>
            </w:pPr>
            <w:r>
              <w:t>text</w:t>
            </w:r>
          </w:p>
        </w:tc>
        <w:tc>
          <w:tcPr>
            <w:tcW w:w="2765" w:type="dxa"/>
            <w:tcBorders>
              <w:top w:val="single" w:sz="4" w:space="0" w:color="auto"/>
              <w:left w:val="single" w:sz="4" w:space="0" w:color="auto"/>
              <w:bottom w:val="single" w:sz="4" w:space="0" w:color="auto"/>
              <w:right w:val="single" w:sz="4" w:space="0" w:color="auto"/>
            </w:tcBorders>
          </w:tcPr>
          <w:p w14:paraId="1228BD3B" w14:textId="65C89E11" w:rsidR="00013E32" w:rsidRPr="00013E32" w:rsidRDefault="009D53C6" w:rsidP="00013E32">
            <w:pPr>
              <w:pStyle w:val="aff1"/>
            </w:pPr>
            <w:r>
              <w:t xml:space="preserve">“Good day for hiking, taking my new </w:t>
            </w:r>
            <w:proofErr w:type="spellStart"/>
            <w:r>
              <w:t>iphone</w:t>
            </w:r>
            <w:proofErr w:type="spellEnd"/>
            <w:r>
              <w:t>. :)</w:t>
            </w:r>
            <w:r w:rsidR="00013E32">
              <w:t>”</w:t>
            </w:r>
          </w:p>
        </w:tc>
        <w:tc>
          <w:tcPr>
            <w:tcW w:w="2766" w:type="dxa"/>
            <w:tcBorders>
              <w:top w:val="single" w:sz="4" w:space="0" w:color="auto"/>
              <w:left w:val="single" w:sz="4" w:space="0" w:color="auto"/>
              <w:bottom w:val="single" w:sz="4" w:space="0" w:color="auto"/>
              <w:right w:val="single" w:sz="4" w:space="0" w:color="auto"/>
            </w:tcBorders>
          </w:tcPr>
          <w:p w14:paraId="3FF03BA1" w14:textId="3327E434" w:rsidR="00013E32" w:rsidRPr="00013E32" w:rsidRDefault="00013E32" w:rsidP="00013E32">
            <w:pPr>
              <w:pStyle w:val="aff1"/>
            </w:pPr>
            <w:r>
              <w:rPr>
                <w:rFonts w:hint="eastAsia"/>
              </w:rPr>
              <w:t>推文内容</w:t>
            </w:r>
          </w:p>
        </w:tc>
      </w:tr>
      <w:tr w:rsidR="00013E32" w14:paraId="2907BC98" w14:textId="77777777" w:rsidTr="00DF3EAE">
        <w:tc>
          <w:tcPr>
            <w:tcW w:w="2765" w:type="dxa"/>
            <w:tcBorders>
              <w:top w:val="single" w:sz="4" w:space="0" w:color="auto"/>
              <w:left w:val="single" w:sz="4" w:space="0" w:color="auto"/>
              <w:bottom w:val="single" w:sz="4" w:space="0" w:color="auto"/>
              <w:right w:val="single" w:sz="4" w:space="0" w:color="auto"/>
            </w:tcBorders>
          </w:tcPr>
          <w:p w14:paraId="50308575" w14:textId="0F8512DB" w:rsidR="00013E32" w:rsidRPr="00013E32" w:rsidRDefault="00013E32" w:rsidP="00013E32">
            <w:pPr>
              <w:pStyle w:val="aff1"/>
            </w:pPr>
            <w:proofErr w:type="spellStart"/>
            <w:r w:rsidRPr="00013E32">
              <w:rPr>
                <w:rFonts w:hint="eastAsia"/>
              </w:rPr>
              <w:t>t</w:t>
            </w:r>
            <w:r w:rsidRPr="00013E32">
              <w:t>ime_at</w:t>
            </w:r>
            <w:proofErr w:type="spellEnd"/>
          </w:p>
        </w:tc>
        <w:tc>
          <w:tcPr>
            <w:tcW w:w="2765" w:type="dxa"/>
            <w:tcBorders>
              <w:top w:val="single" w:sz="4" w:space="0" w:color="auto"/>
              <w:left w:val="single" w:sz="4" w:space="0" w:color="auto"/>
              <w:bottom w:val="single" w:sz="4" w:space="0" w:color="auto"/>
              <w:right w:val="single" w:sz="4" w:space="0" w:color="auto"/>
            </w:tcBorders>
          </w:tcPr>
          <w:p w14:paraId="707CB7C3" w14:textId="6E631592" w:rsidR="00013E32" w:rsidRPr="00013E32" w:rsidRDefault="00013E32" w:rsidP="00013E32">
            <w:pPr>
              <w:pStyle w:val="aff1"/>
            </w:pPr>
            <w:r w:rsidRPr="00013E32">
              <w:rPr>
                <w:rFonts w:hint="eastAsia"/>
              </w:rPr>
              <w:t>1</w:t>
            </w:r>
            <w:r w:rsidRPr="00013E32">
              <w:t>542054455682</w:t>
            </w:r>
          </w:p>
        </w:tc>
        <w:tc>
          <w:tcPr>
            <w:tcW w:w="2766" w:type="dxa"/>
            <w:tcBorders>
              <w:top w:val="single" w:sz="4" w:space="0" w:color="auto"/>
              <w:left w:val="single" w:sz="4" w:space="0" w:color="auto"/>
              <w:bottom w:val="single" w:sz="4" w:space="0" w:color="auto"/>
              <w:right w:val="single" w:sz="4" w:space="0" w:color="auto"/>
            </w:tcBorders>
          </w:tcPr>
          <w:p w14:paraId="7BA2A102" w14:textId="65535030" w:rsidR="00013E32" w:rsidRPr="00013E32" w:rsidRDefault="00013E32" w:rsidP="00013E32">
            <w:pPr>
              <w:pStyle w:val="aff1"/>
            </w:pPr>
            <w:r w:rsidRPr="00013E32">
              <w:rPr>
                <w:rFonts w:hint="eastAsia"/>
              </w:rPr>
              <w:t>创建的</w:t>
            </w:r>
            <w:r w:rsidRPr="00013E32">
              <w:rPr>
                <w:rFonts w:hint="eastAsia"/>
              </w:rPr>
              <w:t>Unix</w:t>
            </w:r>
            <w:r w:rsidRPr="00013E32">
              <w:rPr>
                <w:rFonts w:hint="eastAsia"/>
              </w:rPr>
              <w:t>时间戳</w:t>
            </w:r>
          </w:p>
        </w:tc>
      </w:tr>
      <w:tr w:rsidR="00013E32" w14:paraId="2E257C9A" w14:textId="77777777" w:rsidTr="00DF3EAE">
        <w:tc>
          <w:tcPr>
            <w:tcW w:w="2765" w:type="dxa"/>
            <w:tcBorders>
              <w:top w:val="single" w:sz="4" w:space="0" w:color="auto"/>
              <w:left w:val="single" w:sz="4" w:space="0" w:color="auto"/>
              <w:bottom w:val="single" w:sz="4" w:space="0" w:color="auto"/>
              <w:right w:val="single" w:sz="4" w:space="0" w:color="auto"/>
            </w:tcBorders>
          </w:tcPr>
          <w:p w14:paraId="28DAD83B" w14:textId="0441BAE4" w:rsidR="00013E32" w:rsidRPr="00013E32" w:rsidRDefault="00013E32" w:rsidP="00013E32">
            <w:pPr>
              <w:pStyle w:val="aff1"/>
            </w:pPr>
            <w:r w:rsidRPr="00013E32">
              <w:rPr>
                <w:rFonts w:hint="eastAsia"/>
              </w:rPr>
              <w:t>a</w:t>
            </w:r>
            <w:r w:rsidRPr="00013E32">
              <w:t>uthor</w:t>
            </w:r>
          </w:p>
        </w:tc>
        <w:tc>
          <w:tcPr>
            <w:tcW w:w="2765" w:type="dxa"/>
            <w:tcBorders>
              <w:top w:val="single" w:sz="4" w:space="0" w:color="auto"/>
              <w:left w:val="single" w:sz="4" w:space="0" w:color="auto"/>
              <w:bottom w:val="single" w:sz="4" w:space="0" w:color="auto"/>
              <w:right w:val="single" w:sz="4" w:space="0" w:color="auto"/>
            </w:tcBorders>
          </w:tcPr>
          <w:p w14:paraId="6EA60E12" w14:textId="53669E29" w:rsidR="00013E32" w:rsidRPr="00013E32" w:rsidRDefault="00013E32" w:rsidP="00013E32">
            <w:pPr>
              <w:pStyle w:val="aff1"/>
            </w:pPr>
            <w:r w:rsidRPr="00013E32">
              <w:rPr>
                <w:rFonts w:hint="eastAsia"/>
              </w:rPr>
              <w:t>J</w:t>
            </w:r>
            <w:r w:rsidRPr="00013E32">
              <w:t>SON</w:t>
            </w:r>
          </w:p>
        </w:tc>
        <w:tc>
          <w:tcPr>
            <w:tcW w:w="2766" w:type="dxa"/>
            <w:tcBorders>
              <w:top w:val="single" w:sz="4" w:space="0" w:color="auto"/>
              <w:left w:val="single" w:sz="4" w:space="0" w:color="auto"/>
              <w:bottom w:val="single" w:sz="4" w:space="0" w:color="auto"/>
              <w:right w:val="single" w:sz="4" w:space="0" w:color="auto"/>
            </w:tcBorders>
          </w:tcPr>
          <w:p w14:paraId="7376C30B" w14:textId="78A4CFE3" w:rsidR="00013E32" w:rsidRPr="00013E32" w:rsidRDefault="00013E32" w:rsidP="00013E32">
            <w:pPr>
              <w:pStyle w:val="aff1"/>
            </w:pPr>
            <w:r w:rsidRPr="00013E32">
              <w:rPr>
                <w:rFonts w:hint="eastAsia"/>
              </w:rPr>
              <w:t>推文作者信息</w:t>
            </w:r>
          </w:p>
        </w:tc>
      </w:tr>
      <w:tr w:rsidR="00013E32" w14:paraId="0C961015" w14:textId="77777777" w:rsidTr="00DF3EAE">
        <w:tc>
          <w:tcPr>
            <w:tcW w:w="2765" w:type="dxa"/>
            <w:tcBorders>
              <w:top w:val="single" w:sz="4" w:space="0" w:color="auto"/>
              <w:left w:val="single" w:sz="4" w:space="0" w:color="auto"/>
              <w:bottom w:val="single" w:sz="4" w:space="0" w:color="auto"/>
              <w:right w:val="single" w:sz="4" w:space="0" w:color="auto"/>
            </w:tcBorders>
          </w:tcPr>
          <w:p w14:paraId="02169533" w14:textId="567B81F1" w:rsidR="00013E32" w:rsidRPr="00013E32" w:rsidRDefault="00013E32" w:rsidP="00013E32">
            <w:pPr>
              <w:pStyle w:val="aff1"/>
            </w:pPr>
            <w:r w:rsidRPr="00013E32">
              <w:rPr>
                <w:rFonts w:hint="eastAsia"/>
              </w:rPr>
              <w:t>l</w:t>
            </w:r>
            <w:r w:rsidRPr="00013E32">
              <w:t>ocation</w:t>
            </w:r>
          </w:p>
        </w:tc>
        <w:tc>
          <w:tcPr>
            <w:tcW w:w="2765" w:type="dxa"/>
            <w:tcBorders>
              <w:top w:val="single" w:sz="4" w:space="0" w:color="auto"/>
              <w:left w:val="single" w:sz="4" w:space="0" w:color="auto"/>
              <w:bottom w:val="single" w:sz="4" w:space="0" w:color="auto"/>
              <w:right w:val="single" w:sz="4" w:space="0" w:color="auto"/>
            </w:tcBorders>
          </w:tcPr>
          <w:p w14:paraId="37666E70" w14:textId="59FF233C" w:rsidR="00013E32" w:rsidRPr="00013E32" w:rsidRDefault="00013E32" w:rsidP="00013E32">
            <w:pPr>
              <w:pStyle w:val="aff1"/>
            </w:pPr>
            <w:r w:rsidRPr="00013E32">
              <w:t>L.A.</w:t>
            </w:r>
          </w:p>
        </w:tc>
        <w:tc>
          <w:tcPr>
            <w:tcW w:w="2766" w:type="dxa"/>
            <w:tcBorders>
              <w:top w:val="single" w:sz="4" w:space="0" w:color="auto"/>
              <w:left w:val="single" w:sz="4" w:space="0" w:color="auto"/>
              <w:bottom w:val="single" w:sz="4" w:space="0" w:color="auto"/>
              <w:right w:val="single" w:sz="4" w:space="0" w:color="auto"/>
            </w:tcBorders>
          </w:tcPr>
          <w:p w14:paraId="6FA79F45" w14:textId="06BDD859" w:rsidR="00013E32" w:rsidRPr="00013E32" w:rsidRDefault="00013E32" w:rsidP="00013E32">
            <w:pPr>
              <w:pStyle w:val="aff1"/>
            </w:pPr>
            <w:r w:rsidRPr="00013E32">
              <w:rPr>
                <w:rFonts w:hint="eastAsia"/>
              </w:rPr>
              <w:t>地理信息</w:t>
            </w:r>
          </w:p>
        </w:tc>
      </w:tr>
      <w:tr w:rsidR="00013E32" w14:paraId="41912003" w14:textId="77777777" w:rsidTr="00DF3EAE">
        <w:tc>
          <w:tcPr>
            <w:tcW w:w="2765" w:type="dxa"/>
            <w:tcBorders>
              <w:top w:val="single" w:sz="4" w:space="0" w:color="auto"/>
              <w:left w:val="single" w:sz="4" w:space="0" w:color="auto"/>
              <w:bottom w:val="single" w:sz="4" w:space="0" w:color="auto"/>
              <w:right w:val="single" w:sz="4" w:space="0" w:color="auto"/>
            </w:tcBorders>
          </w:tcPr>
          <w:p w14:paraId="7F837433" w14:textId="19332ED5" w:rsidR="00013E32" w:rsidRPr="00013E32" w:rsidRDefault="00013E32" w:rsidP="00013E32">
            <w:pPr>
              <w:pStyle w:val="aff1"/>
            </w:pPr>
            <w:r w:rsidRPr="00013E32">
              <w:rPr>
                <w:rFonts w:hint="eastAsia"/>
              </w:rPr>
              <w:t>r</w:t>
            </w:r>
            <w:r w:rsidRPr="00013E32">
              <w:t>etweet</w:t>
            </w:r>
          </w:p>
        </w:tc>
        <w:tc>
          <w:tcPr>
            <w:tcW w:w="2765" w:type="dxa"/>
            <w:tcBorders>
              <w:top w:val="single" w:sz="4" w:space="0" w:color="auto"/>
              <w:left w:val="single" w:sz="4" w:space="0" w:color="auto"/>
              <w:bottom w:val="single" w:sz="4" w:space="0" w:color="auto"/>
              <w:right w:val="single" w:sz="4" w:space="0" w:color="auto"/>
            </w:tcBorders>
          </w:tcPr>
          <w:p w14:paraId="710DB758" w14:textId="671D8AAC" w:rsidR="00013E32" w:rsidRPr="00013E32" w:rsidRDefault="00013E32" w:rsidP="00013E32">
            <w:pPr>
              <w:pStyle w:val="aff1"/>
            </w:pPr>
            <w:r w:rsidRPr="00013E32">
              <w:rPr>
                <w:rFonts w:hint="eastAsia"/>
              </w:rPr>
              <w:t>n</w:t>
            </w:r>
            <w:r w:rsidRPr="00013E32">
              <w:t>ull</w:t>
            </w:r>
          </w:p>
        </w:tc>
        <w:tc>
          <w:tcPr>
            <w:tcW w:w="2766" w:type="dxa"/>
            <w:tcBorders>
              <w:top w:val="single" w:sz="4" w:space="0" w:color="auto"/>
              <w:left w:val="single" w:sz="4" w:space="0" w:color="auto"/>
              <w:bottom w:val="single" w:sz="4" w:space="0" w:color="auto"/>
              <w:right w:val="single" w:sz="4" w:space="0" w:color="auto"/>
            </w:tcBorders>
          </w:tcPr>
          <w:p w14:paraId="363F9DAF" w14:textId="2D821802" w:rsidR="00013E32" w:rsidRPr="00013E32" w:rsidRDefault="00013E32" w:rsidP="00013E32">
            <w:pPr>
              <w:pStyle w:val="aff1"/>
            </w:pPr>
            <w:r w:rsidRPr="00013E32">
              <w:rPr>
                <w:rFonts w:hint="eastAsia"/>
              </w:rPr>
              <w:t>转推来源</w:t>
            </w:r>
          </w:p>
        </w:tc>
      </w:tr>
      <w:tr w:rsidR="00013E32" w14:paraId="64190AF3" w14:textId="77777777" w:rsidTr="00DF3EAE">
        <w:tc>
          <w:tcPr>
            <w:tcW w:w="2765" w:type="dxa"/>
            <w:tcBorders>
              <w:top w:val="single" w:sz="4" w:space="0" w:color="auto"/>
              <w:left w:val="single" w:sz="4" w:space="0" w:color="auto"/>
              <w:bottom w:val="single" w:sz="4" w:space="0" w:color="auto"/>
              <w:right w:val="single" w:sz="4" w:space="0" w:color="auto"/>
            </w:tcBorders>
          </w:tcPr>
          <w:p w14:paraId="4110CB1C" w14:textId="6D4C87F9" w:rsidR="00013E32" w:rsidRPr="00013E32" w:rsidRDefault="00013E32" w:rsidP="00013E32">
            <w:pPr>
              <w:pStyle w:val="aff1"/>
            </w:pPr>
            <w:r w:rsidRPr="00013E32">
              <w:t>liked</w:t>
            </w:r>
          </w:p>
        </w:tc>
        <w:tc>
          <w:tcPr>
            <w:tcW w:w="2765" w:type="dxa"/>
            <w:tcBorders>
              <w:top w:val="single" w:sz="4" w:space="0" w:color="auto"/>
              <w:left w:val="single" w:sz="4" w:space="0" w:color="auto"/>
              <w:bottom w:val="single" w:sz="4" w:space="0" w:color="auto"/>
              <w:right w:val="single" w:sz="4" w:space="0" w:color="auto"/>
            </w:tcBorders>
          </w:tcPr>
          <w:p w14:paraId="3C4CD20E" w14:textId="77777777" w:rsidR="00013E32" w:rsidRPr="00013E32" w:rsidRDefault="00013E32" w:rsidP="00013E32">
            <w:pPr>
              <w:pStyle w:val="aff1"/>
            </w:pPr>
          </w:p>
        </w:tc>
        <w:tc>
          <w:tcPr>
            <w:tcW w:w="2766" w:type="dxa"/>
            <w:tcBorders>
              <w:top w:val="single" w:sz="4" w:space="0" w:color="auto"/>
              <w:left w:val="single" w:sz="4" w:space="0" w:color="auto"/>
              <w:bottom w:val="single" w:sz="4" w:space="0" w:color="auto"/>
              <w:right w:val="single" w:sz="4" w:space="0" w:color="auto"/>
            </w:tcBorders>
          </w:tcPr>
          <w:p w14:paraId="6A23379A" w14:textId="208F5AA3" w:rsidR="00013E32" w:rsidRPr="00013E32" w:rsidRDefault="00013E32" w:rsidP="00013E32">
            <w:pPr>
              <w:pStyle w:val="aff1"/>
            </w:pPr>
            <w:r w:rsidRPr="00013E32">
              <w:rPr>
                <w:rFonts w:hint="eastAsia"/>
              </w:rPr>
              <w:t>点赞数</w:t>
            </w:r>
          </w:p>
        </w:tc>
      </w:tr>
      <w:tr w:rsidR="00013E32" w14:paraId="1EAE0A92" w14:textId="77777777" w:rsidTr="00DF3EAE">
        <w:tc>
          <w:tcPr>
            <w:tcW w:w="2765" w:type="dxa"/>
            <w:tcBorders>
              <w:top w:val="single" w:sz="4" w:space="0" w:color="auto"/>
              <w:left w:val="single" w:sz="4" w:space="0" w:color="auto"/>
              <w:bottom w:val="single" w:sz="4" w:space="0" w:color="auto"/>
              <w:right w:val="single" w:sz="4" w:space="0" w:color="auto"/>
            </w:tcBorders>
          </w:tcPr>
          <w:p w14:paraId="3D156C0C" w14:textId="350D0CF2" w:rsidR="00013E32" w:rsidRPr="00013E32" w:rsidRDefault="00013E32" w:rsidP="00013E32">
            <w:pPr>
              <w:pStyle w:val="aff1"/>
            </w:pPr>
            <w:r w:rsidRPr="00013E32">
              <w:rPr>
                <w:rFonts w:hint="eastAsia"/>
              </w:rPr>
              <w:t>r</w:t>
            </w:r>
            <w:r w:rsidRPr="00013E32">
              <w:t>etweets</w:t>
            </w:r>
          </w:p>
        </w:tc>
        <w:tc>
          <w:tcPr>
            <w:tcW w:w="2765" w:type="dxa"/>
            <w:tcBorders>
              <w:top w:val="single" w:sz="4" w:space="0" w:color="auto"/>
              <w:left w:val="single" w:sz="4" w:space="0" w:color="auto"/>
              <w:bottom w:val="single" w:sz="4" w:space="0" w:color="auto"/>
              <w:right w:val="single" w:sz="4" w:space="0" w:color="auto"/>
            </w:tcBorders>
          </w:tcPr>
          <w:p w14:paraId="79DEE498" w14:textId="77777777" w:rsidR="00013E32" w:rsidRPr="00013E32" w:rsidRDefault="00013E32" w:rsidP="00013E32">
            <w:pPr>
              <w:pStyle w:val="aff1"/>
            </w:pPr>
          </w:p>
        </w:tc>
        <w:tc>
          <w:tcPr>
            <w:tcW w:w="2766" w:type="dxa"/>
            <w:tcBorders>
              <w:top w:val="single" w:sz="4" w:space="0" w:color="auto"/>
              <w:left w:val="single" w:sz="4" w:space="0" w:color="auto"/>
              <w:bottom w:val="single" w:sz="4" w:space="0" w:color="auto"/>
              <w:right w:val="single" w:sz="4" w:space="0" w:color="auto"/>
            </w:tcBorders>
          </w:tcPr>
          <w:p w14:paraId="76F48C0F" w14:textId="4716BE83" w:rsidR="00013E32" w:rsidRPr="00013E32" w:rsidRDefault="00013E32" w:rsidP="00013E32">
            <w:pPr>
              <w:pStyle w:val="aff1"/>
            </w:pPr>
            <w:r w:rsidRPr="00013E32">
              <w:rPr>
                <w:rFonts w:hint="eastAsia"/>
              </w:rPr>
              <w:t>转推数</w:t>
            </w:r>
          </w:p>
        </w:tc>
      </w:tr>
      <w:tr w:rsidR="00013E32" w14:paraId="1A4E838B" w14:textId="77777777" w:rsidTr="00DF3EAE">
        <w:tc>
          <w:tcPr>
            <w:tcW w:w="2765" w:type="dxa"/>
            <w:tcBorders>
              <w:top w:val="single" w:sz="4" w:space="0" w:color="auto"/>
              <w:left w:val="single" w:sz="4" w:space="0" w:color="auto"/>
              <w:bottom w:val="single" w:sz="4" w:space="0" w:color="auto"/>
              <w:right w:val="single" w:sz="4" w:space="0" w:color="auto"/>
            </w:tcBorders>
          </w:tcPr>
          <w:p w14:paraId="1D9141C7" w14:textId="7E436DDB" w:rsidR="00013E32" w:rsidRPr="00013E32" w:rsidRDefault="00013E32" w:rsidP="00013E32">
            <w:pPr>
              <w:pStyle w:val="aff1"/>
            </w:pPr>
            <w:r w:rsidRPr="00013E32">
              <w:rPr>
                <w:rFonts w:hint="eastAsia"/>
              </w:rPr>
              <w:t>.</w:t>
            </w:r>
            <w:r w:rsidRPr="00013E32">
              <w:t>..</w:t>
            </w:r>
          </w:p>
        </w:tc>
        <w:tc>
          <w:tcPr>
            <w:tcW w:w="2765" w:type="dxa"/>
            <w:tcBorders>
              <w:top w:val="single" w:sz="4" w:space="0" w:color="auto"/>
              <w:left w:val="single" w:sz="4" w:space="0" w:color="auto"/>
              <w:bottom w:val="single" w:sz="4" w:space="0" w:color="auto"/>
              <w:right w:val="single" w:sz="4" w:space="0" w:color="auto"/>
            </w:tcBorders>
          </w:tcPr>
          <w:p w14:paraId="68952BAF" w14:textId="77777777" w:rsidR="00013E32" w:rsidRPr="00013E32" w:rsidRDefault="00013E32" w:rsidP="00013E32">
            <w:pPr>
              <w:pStyle w:val="aff1"/>
            </w:pPr>
          </w:p>
        </w:tc>
        <w:tc>
          <w:tcPr>
            <w:tcW w:w="2766" w:type="dxa"/>
            <w:tcBorders>
              <w:top w:val="single" w:sz="4" w:space="0" w:color="auto"/>
              <w:left w:val="single" w:sz="4" w:space="0" w:color="auto"/>
              <w:bottom w:val="single" w:sz="4" w:space="0" w:color="auto"/>
              <w:right w:val="single" w:sz="4" w:space="0" w:color="auto"/>
            </w:tcBorders>
          </w:tcPr>
          <w:p w14:paraId="3DB9C1D9" w14:textId="77777777" w:rsidR="00013E32" w:rsidRPr="00013E32" w:rsidRDefault="00013E32" w:rsidP="00013E32">
            <w:pPr>
              <w:pStyle w:val="aff1"/>
            </w:pPr>
          </w:p>
        </w:tc>
      </w:tr>
    </w:tbl>
    <w:p w14:paraId="0D73CD16" w14:textId="77777777" w:rsidR="009D53C6" w:rsidRDefault="009D53C6" w:rsidP="00013E32">
      <w:pPr>
        <w:ind w:firstLine="480"/>
      </w:pPr>
    </w:p>
    <w:p w14:paraId="0F352BA2" w14:textId="5A11DE3F" w:rsidR="00013E32" w:rsidRDefault="007C72AA" w:rsidP="00013E32">
      <w:pPr>
        <w:ind w:firstLine="480"/>
      </w:pPr>
      <w:r>
        <w:rPr>
          <w:rFonts w:hint="eastAsia"/>
        </w:rPr>
        <w:t>数据</w:t>
      </w:r>
      <w:r w:rsidR="00013E32">
        <w:rPr>
          <w:rFonts w:hint="eastAsia"/>
        </w:rPr>
        <w:t>经过预处理系统</w:t>
      </w:r>
      <w:r>
        <w:rPr>
          <w:rFonts w:hint="eastAsia"/>
        </w:rPr>
        <w:t>，</w:t>
      </w:r>
      <w:r w:rsidR="00013E32">
        <w:rPr>
          <w:rFonts w:hint="eastAsia"/>
        </w:rPr>
        <w:t>增加</w:t>
      </w:r>
      <w:r>
        <w:rPr>
          <w:rFonts w:hint="eastAsia"/>
        </w:rPr>
        <w:t>了</w:t>
      </w:r>
      <w:r w:rsidR="00013E32">
        <w:rPr>
          <w:rFonts w:hint="eastAsia"/>
        </w:rPr>
        <w:t>关键词</w:t>
      </w:r>
      <w:r>
        <w:rPr>
          <w:rFonts w:hint="eastAsia"/>
        </w:rPr>
        <w:t>、</w:t>
      </w:r>
      <w:r w:rsidR="009D53C6">
        <w:rPr>
          <w:rFonts w:hint="eastAsia"/>
        </w:rPr>
        <w:t>关注度等信息</w:t>
      </w:r>
      <w:r w:rsidR="00A56C9F">
        <w:rPr>
          <w:rFonts w:hint="eastAsia"/>
        </w:rPr>
        <w:t>，并删除</w:t>
      </w:r>
      <w:r>
        <w:rPr>
          <w:rFonts w:hint="eastAsia"/>
        </w:rPr>
        <w:t>了</w:t>
      </w:r>
      <w:r w:rsidR="00A56C9F">
        <w:rPr>
          <w:rFonts w:hint="eastAsia"/>
        </w:rPr>
        <w:t>无用的信息，</w:t>
      </w:r>
      <w:r w:rsidR="009E1A21">
        <w:rPr>
          <w:rFonts w:hint="eastAsia"/>
        </w:rPr>
        <w:t>需要</w:t>
      </w:r>
      <w:r w:rsidR="00A56C9F">
        <w:rPr>
          <w:rFonts w:hint="eastAsia"/>
        </w:rPr>
        <w:t>传输的数据格式如</w:t>
      </w:r>
      <w:r w:rsidR="00013E32">
        <w:rPr>
          <w:rFonts w:hint="eastAsia"/>
        </w:rPr>
        <w:t>表</w:t>
      </w:r>
      <w:r w:rsidR="00013E32">
        <w:rPr>
          <w:rFonts w:hint="eastAsia"/>
        </w:rPr>
        <w:t>3-</w:t>
      </w:r>
      <w:r w:rsidR="00013E32">
        <w:t>2</w:t>
      </w:r>
      <w:r w:rsidR="00013E32">
        <w:rPr>
          <w:rFonts w:hint="eastAsia"/>
        </w:rPr>
        <w:t>所示：</w:t>
      </w:r>
    </w:p>
    <w:p w14:paraId="2E457291" w14:textId="73ECDEBE" w:rsidR="009D53C6" w:rsidRDefault="009D53C6" w:rsidP="009D53C6">
      <w:pPr>
        <w:pStyle w:val="aff1"/>
        <w:jc w:val="center"/>
      </w:pPr>
      <w:r>
        <w:rPr>
          <w:rFonts w:hint="eastAsia"/>
        </w:rPr>
        <w:t>表</w:t>
      </w:r>
      <w:r>
        <w:rPr>
          <w:rFonts w:hint="eastAsia"/>
        </w:rPr>
        <w:t>3-</w:t>
      </w:r>
      <w:r>
        <w:t xml:space="preserve">2 </w:t>
      </w:r>
      <w:r>
        <w:rPr>
          <w:rFonts w:hint="eastAsia"/>
        </w:rPr>
        <w:t>传输的推文数据格式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013E32" w14:paraId="431EC016" w14:textId="77777777" w:rsidTr="00DF3EAE">
        <w:tc>
          <w:tcPr>
            <w:tcW w:w="2765" w:type="dxa"/>
          </w:tcPr>
          <w:p w14:paraId="10906194" w14:textId="19EB7214" w:rsidR="00013E32" w:rsidRDefault="00013E32" w:rsidP="009D53C6">
            <w:pPr>
              <w:pStyle w:val="aff1"/>
            </w:pPr>
            <w:r>
              <w:rPr>
                <w:rFonts w:hint="eastAsia"/>
              </w:rPr>
              <w:t>字段</w:t>
            </w:r>
          </w:p>
        </w:tc>
        <w:tc>
          <w:tcPr>
            <w:tcW w:w="2765" w:type="dxa"/>
          </w:tcPr>
          <w:p w14:paraId="0DFC21FE" w14:textId="1124BD74" w:rsidR="00013E32" w:rsidRDefault="00013E32" w:rsidP="009D53C6">
            <w:pPr>
              <w:pStyle w:val="aff1"/>
            </w:pPr>
            <w:r>
              <w:rPr>
                <w:rFonts w:hint="eastAsia"/>
              </w:rPr>
              <w:t>内容</w:t>
            </w:r>
          </w:p>
        </w:tc>
        <w:tc>
          <w:tcPr>
            <w:tcW w:w="2766" w:type="dxa"/>
          </w:tcPr>
          <w:p w14:paraId="1CB0BBBB" w14:textId="4D3E4FA1" w:rsidR="00013E32" w:rsidRDefault="00013E32" w:rsidP="009D53C6">
            <w:pPr>
              <w:pStyle w:val="aff1"/>
            </w:pPr>
            <w:r>
              <w:rPr>
                <w:rFonts w:hint="eastAsia"/>
              </w:rPr>
              <w:t>备注</w:t>
            </w:r>
          </w:p>
        </w:tc>
      </w:tr>
      <w:tr w:rsidR="00013E32" w14:paraId="0A47E407" w14:textId="77777777" w:rsidTr="00DF3EAE">
        <w:tc>
          <w:tcPr>
            <w:tcW w:w="2765" w:type="dxa"/>
          </w:tcPr>
          <w:p w14:paraId="0DBBECF4" w14:textId="1D3EE2AA" w:rsidR="00013E32" w:rsidRDefault="00013E32" w:rsidP="009D53C6">
            <w:pPr>
              <w:pStyle w:val="aff1"/>
            </w:pPr>
            <w:r>
              <w:rPr>
                <w:rFonts w:hint="eastAsia"/>
              </w:rPr>
              <w:t>id</w:t>
            </w:r>
          </w:p>
        </w:tc>
        <w:tc>
          <w:tcPr>
            <w:tcW w:w="2765" w:type="dxa"/>
          </w:tcPr>
          <w:p w14:paraId="7D7E01C3" w14:textId="70C7F123" w:rsidR="00013E32" w:rsidRDefault="009D53C6" w:rsidP="009D53C6">
            <w:pPr>
              <w:pStyle w:val="aff1"/>
            </w:pPr>
            <w:r w:rsidRPr="00013E32">
              <w:rPr>
                <w:rFonts w:hint="eastAsia"/>
              </w:rPr>
              <w:t>1</w:t>
            </w:r>
            <w:r w:rsidRPr="00013E32">
              <w:t>023407502342</w:t>
            </w:r>
          </w:p>
        </w:tc>
        <w:tc>
          <w:tcPr>
            <w:tcW w:w="2766" w:type="dxa"/>
          </w:tcPr>
          <w:p w14:paraId="66168DB9" w14:textId="02BCC4DD" w:rsidR="00013E32" w:rsidRDefault="009D53C6" w:rsidP="009D53C6">
            <w:pPr>
              <w:pStyle w:val="aff1"/>
            </w:pPr>
            <w:r>
              <w:rPr>
                <w:rFonts w:hint="eastAsia"/>
              </w:rPr>
              <w:t>推文</w:t>
            </w:r>
            <w:r>
              <w:rPr>
                <w:rFonts w:hint="eastAsia"/>
              </w:rPr>
              <w:t>id</w:t>
            </w:r>
          </w:p>
        </w:tc>
      </w:tr>
      <w:tr w:rsidR="009D53C6" w14:paraId="58980593" w14:textId="77777777" w:rsidTr="00DF3EAE">
        <w:tc>
          <w:tcPr>
            <w:tcW w:w="2765" w:type="dxa"/>
          </w:tcPr>
          <w:p w14:paraId="030390A7" w14:textId="0E01C7B5" w:rsidR="009D53C6" w:rsidRDefault="009D53C6" w:rsidP="009D53C6">
            <w:pPr>
              <w:pStyle w:val="aff1"/>
            </w:pPr>
            <w:proofErr w:type="spellStart"/>
            <w:r>
              <w:rPr>
                <w:rFonts w:hint="eastAsia"/>
              </w:rPr>
              <w:t>time</w:t>
            </w:r>
            <w:r>
              <w:t>_at</w:t>
            </w:r>
            <w:proofErr w:type="spellEnd"/>
          </w:p>
        </w:tc>
        <w:tc>
          <w:tcPr>
            <w:tcW w:w="2765" w:type="dxa"/>
          </w:tcPr>
          <w:p w14:paraId="3AD0FB4F" w14:textId="6927E07D" w:rsidR="009D53C6" w:rsidRDefault="009D53C6" w:rsidP="009D53C6">
            <w:pPr>
              <w:pStyle w:val="aff1"/>
            </w:pPr>
            <w:r w:rsidRPr="00013E32">
              <w:rPr>
                <w:rFonts w:hint="eastAsia"/>
              </w:rPr>
              <w:t>1</w:t>
            </w:r>
            <w:r w:rsidRPr="00013E32">
              <w:t>542054455682</w:t>
            </w:r>
          </w:p>
        </w:tc>
        <w:tc>
          <w:tcPr>
            <w:tcW w:w="2766" w:type="dxa"/>
          </w:tcPr>
          <w:p w14:paraId="7E45D8B8" w14:textId="39DBF8D9" w:rsidR="009D53C6" w:rsidRDefault="009D53C6" w:rsidP="009D53C6">
            <w:pPr>
              <w:pStyle w:val="aff1"/>
            </w:pPr>
            <w:r w:rsidRPr="00013E32">
              <w:rPr>
                <w:rFonts w:hint="eastAsia"/>
              </w:rPr>
              <w:t>创建的</w:t>
            </w:r>
            <w:r w:rsidRPr="00013E32">
              <w:rPr>
                <w:rFonts w:hint="eastAsia"/>
              </w:rPr>
              <w:t>Unix</w:t>
            </w:r>
            <w:r w:rsidRPr="00013E32">
              <w:rPr>
                <w:rFonts w:hint="eastAsia"/>
              </w:rPr>
              <w:t>时间戳</w:t>
            </w:r>
          </w:p>
        </w:tc>
      </w:tr>
      <w:tr w:rsidR="009D53C6" w14:paraId="4B225DF7" w14:textId="77777777" w:rsidTr="00DF3EAE">
        <w:tc>
          <w:tcPr>
            <w:tcW w:w="2765" w:type="dxa"/>
          </w:tcPr>
          <w:p w14:paraId="5B1AC69F" w14:textId="34827E76" w:rsidR="009D53C6" w:rsidRDefault="009D53C6" w:rsidP="009D53C6">
            <w:pPr>
              <w:pStyle w:val="aff1"/>
            </w:pPr>
            <w:r>
              <w:rPr>
                <w:rFonts w:hint="eastAsia"/>
              </w:rPr>
              <w:t>t</w:t>
            </w:r>
            <w:r>
              <w:t>ext</w:t>
            </w:r>
          </w:p>
        </w:tc>
        <w:tc>
          <w:tcPr>
            <w:tcW w:w="2765" w:type="dxa"/>
          </w:tcPr>
          <w:p w14:paraId="2D42A305" w14:textId="1A4EF220" w:rsidR="009D53C6" w:rsidRDefault="009D53C6" w:rsidP="009D53C6">
            <w:pPr>
              <w:pStyle w:val="aff1"/>
            </w:pPr>
            <w:r>
              <w:t xml:space="preserve">“Good day for hiking, taking my new </w:t>
            </w:r>
            <w:proofErr w:type="spellStart"/>
            <w:r>
              <w:t>iphone</w:t>
            </w:r>
            <w:proofErr w:type="spellEnd"/>
            <w:r>
              <w:t>. :)”</w:t>
            </w:r>
          </w:p>
        </w:tc>
        <w:tc>
          <w:tcPr>
            <w:tcW w:w="2766" w:type="dxa"/>
          </w:tcPr>
          <w:p w14:paraId="7074C7D0" w14:textId="61AB69C6" w:rsidR="009D53C6" w:rsidRDefault="009D53C6" w:rsidP="009D53C6">
            <w:pPr>
              <w:pStyle w:val="aff1"/>
            </w:pPr>
            <w:r>
              <w:rPr>
                <w:rFonts w:hint="eastAsia"/>
              </w:rPr>
              <w:t>推文内容</w:t>
            </w:r>
          </w:p>
        </w:tc>
      </w:tr>
      <w:tr w:rsidR="009D53C6" w14:paraId="44C295EF" w14:textId="77777777" w:rsidTr="00DF3EAE">
        <w:tc>
          <w:tcPr>
            <w:tcW w:w="2765" w:type="dxa"/>
          </w:tcPr>
          <w:p w14:paraId="2A0A8D1F" w14:textId="3F3D9EA2" w:rsidR="009D53C6" w:rsidRDefault="009D53C6" w:rsidP="009D53C6">
            <w:pPr>
              <w:pStyle w:val="aff1"/>
            </w:pPr>
            <w:r>
              <w:rPr>
                <w:rFonts w:hint="eastAsia"/>
              </w:rPr>
              <w:t>hot</w:t>
            </w:r>
          </w:p>
        </w:tc>
        <w:tc>
          <w:tcPr>
            <w:tcW w:w="2765" w:type="dxa"/>
          </w:tcPr>
          <w:p w14:paraId="71D4B0E8" w14:textId="7F01F2B6" w:rsidR="009D53C6" w:rsidRDefault="009D53C6" w:rsidP="009D53C6">
            <w:pPr>
              <w:pStyle w:val="aff1"/>
            </w:pPr>
            <w:r>
              <w:rPr>
                <w:rFonts w:hint="eastAsia"/>
              </w:rPr>
              <w:t>1</w:t>
            </w:r>
            <w:r>
              <w:t>32</w:t>
            </w:r>
          </w:p>
        </w:tc>
        <w:tc>
          <w:tcPr>
            <w:tcW w:w="2766" w:type="dxa"/>
          </w:tcPr>
          <w:p w14:paraId="07939B89" w14:textId="67344B01" w:rsidR="009D53C6" w:rsidRDefault="009D53C6" w:rsidP="009D53C6">
            <w:pPr>
              <w:pStyle w:val="aff1"/>
            </w:pPr>
            <w:r>
              <w:rPr>
                <w:rFonts w:hint="eastAsia"/>
              </w:rPr>
              <w:t>关注者数量</w:t>
            </w:r>
            <w:r>
              <w:rPr>
                <w:rFonts w:hint="eastAsia"/>
              </w:rPr>
              <w:t>+</w:t>
            </w:r>
            <w:r>
              <w:rPr>
                <w:rFonts w:hint="eastAsia"/>
              </w:rPr>
              <w:t>转推</w:t>
            </w:r>
            <w:r>
              <w:rPr>
                <w:rFonts w:hint="eastAsia"/>
              </w:rPr>
              <w:t>+</w:t>
            </w:r>
            <w:r>
              <w:rPr>
                <w:rFonts w:hint="eastAsia"/>
              </w:rPr>
              <w:t>点赞数量</w:t>
            </w:r>
          </w:p>
        </w:tc>
      </w:tr>
      <w:tr w:rsidR="009D53C6" w14:paraId="6E32293B" w14:textId="77777777" w:rsidTr="00DF3EAE">
        <w:tc>
          <w:tcPr>
            <w:tcW w:w="2765" w:type="dxa"/>
          </w:tcPr>
          <w:p w14:paraId="1C46E318" w14:textId="26A61F9C" w:rsidR="009D53C6" w:rsidRDefault="009D53C6" w:rsidP="009D53C6">
            <w:pPr>
              <w:pStyle w:val="aff1"/>
            </w:pPr>
            <w:r>
              <w:rPr>
                <w:rFonts w:hint="eastAsia"/>
              </w:rPr>
              <w:t>k</w:t>
            </w:r>
            <w:r>
              <w:t>e</w:t>
            </w:r>
            <w:r>
              <w:rPr>
                <w:rFonts w:hint="eastAsia"/>
              </w:rPr>
              <w:t>y</w:t>
            </w:r>
            <w:r>
              <w:t>word</w:t>
            </w:r>
          </w:p>
        </w:tc>
        <w:tc>
          <w:tcPr>
            <w:tcW w:w="2765" w:type="dxa"/>
          </w:tcPr>
          <w:p w14:paraId="6682D268" w14:textId="04BD3F5B" w:rsidR="009D53C6" w:rsidRDefault="009D53C6" w:rsidP="009D53C6">
            <w:pPr>
              <w:pStyle w:val="aff1"/>
            </w:pPr>
            <w:r>
              <w:t>“</w:t>
            </w:r>
            <w:proofErr w:type="spellStart"/>
            <w:r>
              <w:t>iphone</w:t>
            </w:r>
            <w:proofErr w:type="spellEnd"/>
            <w:r>
              <w:t>”</w:t>
            </w:r>
          </w:p>
        </w:tc>
        <w:tc>
          <w:tcPr>
            <w:tcW w:w="2766" w:type="dxa"/>
          </w:tcPr>
          <w:p w14:paraId="43CEC396" w14:textId="7DD84D7C" w:rsidR="009D53C6" w:rsidRDefault="009D53C6" w:rsidP="009D53C6">
            <w:pPr>
              <w:pStyle w:val="aff1"/>
            </w:pPr>
            <w:r>
              <w:rPr>
                <w:rFonts w:hint="eastAsia"/>
              </w:rPr>
              <w:t>关键词</w:t>
            </w:r>
          </w:p>
        </w:tc>
      </w:tr>
    </w:tbl>
    <w:p w14:paraId="3F9F1366" w14:textId="329A5F55" w:rsidR="00013E32" w:rsidRDefault="00013E32" w:rsidP="00013E32">
      <w:pPr>
        <w:ind w:firstLine="480"/>
      </w:pPr>
    </w:p>
    <w:p w14:paraId="67481E5D" w14:textId="1CC62D84" w:rsidR="009D53C6" w:rsidRDefault="007C72AA" w:rsidP="00013E32">
      <w:pPr>
        <w:ind w:firstLine="480"/>
      </w:pPr>
      <w:r>
        <w:rPr>
          <w:rFonts w:hint="eastAsia"/>
        </w:rPr>
        <w:lastRenderedPageBreak/>
        <w:t>数据</w:t>
      </w:r>
      <w:r w:rsidR="009D53C6">
        <w:rPr>
          <w:rFonts w:hint="eastAsia"/>
        </w:rPr>
        <w:t>经过预处理之后，</w:t>
      </w:r>
      <w:commentRangeStart w:id="145"/>
      <w:r>
        <w:rPr>
          <w:rFonts w:hint="eastAsia"/>
        </w:rPr>
        <w:t>系统</w:t>
      </w:r>
      <w:r w:rsidR="009E1A21">
        <w:rPr>
          <w:rFonts w:hint="eastAsia"/>
        </w:rPr>
        <w:t>在</w:t>
      </w:r>
      <w:proofErr w:type="spellStart"/>
      <w:r w:rsidR="009D53C6">
        <w:rPr>
          <w:rFonts w:hint="eastAsia"/>
        </w:rPr>
        <w:t>Netty</w:t>
      </w:r>
      <w:proofErr w:type="spellEnd"/>
      <w:proofErr w:type="gramStart"/>
      <w:r w:rsidR="009E1A21">
        <w:rPr>
          <w:rFonts w:hint="eastAsia"/>
        </w:rPr>
        <w:t>报文头</w:t>
      </w:r>
      <w:proofErr w:type="gramEnd"/>
      <w:r w:rsidR="009E1A21">
        <w:rPr>
          <w:rFonts w:hint="eastAsia"/>
        </w:rPr>
        <w:t>添加关键字信息</w:t>
      </w:r>
      <w:commentRangeEnd w:id="145"/>
      <w:r w:rsidR="00C01A77">
        <w:rPr>
          <w:rStyle w:val="ac"/>
        </w:rPr>
        <w:commentReference w:id="145"/>
      </w:r>
      <w:r w:rsidR="009E1A21">
        <w:rPr>
          <w:rFonts w:hint="eastAsia"/>
        </w:rPr>
        <w:t>，以字符串字节流的形式</w:t>
      </w:r>
      <w:r>
        <w:rPr>
          <w:rFonts w:hint="eastAsia"/>
        </w:rPr>
        <w:t>将数据</w:t>
      </w:r>
      <w:r w:rsidR="009D53C6">
        <w:rPr>
          <w:rFonts w:hint="eastAsia"/>
        </w:rPr>
        <w:t>通过通信框架发送给</w:t>
      </w:r>
      <w:r w:rsidR="009D53C6">
        <w:rPr>
          <w:rFonts w:hint="eastAsia"/>
        </w:rPr>
        <w:t>Kafka</w:t>
      </w:r>
      <w:r w:rsidR="009D53C6">
        <w:rPr>
          <w:rFonts w:hint="eastAsia"/>
        </w:rPr>
        <w:t>消息中间件，计算平台获取到表</w:t>
      </w:r>
      <w:r w:rsidR="009D53C6">
        <w:rPr>
          <w:rFonts w:hint="eastAsia"/>
        </w:rPr>
        <w:t>3-</w:t>
      </w:r>
      <w:r w:rsidR="009D53C6">
        <w:t>2</w:t>
      </w:r>
      <w:r w:rsidR="009E1A21">
        <w:rPr>
          <w:rFonts w:hint="eastAsia"/>
        </w:rPr>
        <w:t>格式</w:t>
      </w:r>
      <w:r w:rsidR="009D53C6">
        <w:rPr>
          <w:rFonts w:hint="eastAsia"/>
        </w:rPr>
        <w:t>的</w:t>
      </w:r>
      <w:r w:rsidR="009D53C6">
        <w:rPr>
          <w:rFonts w:hint="eastAsia"/>
        </w:rPr>
        <w:t>JSON</w:t>
      </w:r>
      <w:r w:rsidR="009D53C6">
        <w:rPr>
          <w:rFonts w:hint="eastAsia"/>
        </w:rPr>
        <w:t>字符串进行解析，同时存入</w:t>
      </w:r>
      <w:r w:rsidR="009D53C6">
        <w:rPr>
          <w:rFonts w:hint="eastAsia"/>
        </w:rPr>
        <w:t>SQL</w:t>
      </w:r>
      <w:r w:rsidR="009D53C6">
        <w:rPr>
          <w:rFonts w:hint="eastAsia"/>
        </w:rPr>
        <w:t>数据库与缓存数据库中。</w:t>
      </w:r>
      <w:r w:rsidR="009D53C6">
        <w:rPr>
          <w:rFonts w:hint="eastAsia"/>
        </w:rPr>
        <w:t>SQL</w:t>
      </w:r>
      <w:r w:rsidR="009D53C6">
        <w:rPr>
          <w:rFonts w:hint="eastAsia"/>
        </w:rPr>
        <w:t>数据库的字段与表</w:t>
      </w:r>
      <w:r w:rsidR="009D53C6">
        <w:rPr>
          <w:rFonts w:hint="eastAsia"/>
        </w:rPr>
        <w:t>3-</w:t>
      </w:r>
      <w:r w:rsidR="009D53C6">
        <w:t>2</w:t>
      </w:r>
      <w:r w:rsidR="009D53C6">
        <w:rPr>
          <w:rFonts w:hint="eastAsia"/>
        </w:rPr>
        <w:t>的格式一致，缓存数据库直接以</w:t>
      </w:r>
      <w:r w:rsidR="009D53C6">
        <w:rPr>
          <w:rFonts w:hint="eastAsia"/>
        </w:rPr>
        <w:t>JSON</w:t>
      </w:r>
      <w:r w:rsidR="009D53C6">
        <w:rPr>
          <w:rFonts w:hint="eastAsia"/>
        </w:rPr>
        <w:t>字符串的形式储存</w:t>
      </w:r>
      <w:r>
        <w:rPr>
          <w:rFonts w:hint="eastAsia"/>
        </w:rPr>
        <w:t>数据</w:t>
      </w:r>
      <w:r w:rsidR="009D53C6">
        <w:rPr>
          <w:rFonts w:hint="eastAsia"/>
        </w:rPr>
        <w:t>，</w:t>
      </w:r>
      <w:r w:rsidR="005254D1">
        <w:rPr>
          <w:rFonts w:hint="eastAsia"/>
        </w:rPr>
        <w:t>主</w:t>
      </w:r>
      <w:r w:rsidR="009D53C6">
        <w:rPr>
          <w:rFonts w:hint="eastAsia"/>
        </w:rPr>
        <w:t>键为推文</w:t>
      </w:r>
      <w:r w:rsidR="009D53C6">
        <w:rPr>
          <w:rFonts w:hint="eastAsia"/>
        </w:rPr>
        <w:t>id</w:t>
      </w:r>
      <w:r w:rsidR="009D53C6">
        <w:rPr>
          <w:rFonts w:hint="eastAsia"/>
        </w:rPr>
        <w:t>。</w:t>
      </w:r>
    </w:p>
    <w:p w14:paraId="0DE983DF" w14:textId="673ECB24" w:rsidR="009D53C6" w:rsidRDefault="007C72AA" w:rsidP="00013E32">
      <w:pPr>
        <w:ind w:firstLine="480"/>
      </w:pPr>
      <w:r>
        <w:rPr>
          <w:rFonts w:hint="eastAsia"/>
        </w:rPr>
        <w:t>数据</w:t>
      </w:r>
      <w:r w:rsidR="009D53C6">
        <w:rPr>
          <w:rFonts w:hint="eastAsia"/>
        </w:rPr>
        <w:t>在计算平台进一步计算，得到情感评分</w:t>
      </w:r>
      <w:r w:rsidR="004A54AE">
        <w:rPr>
          <w:rFonts w:hint="eastAsia"/>
        </w:rPr>
        <w:t>，</w:t>
      </w:r>
      <w:r>
        <w:rPr>
          <w:rFonts w:hint="eastAsia"/>
        </w:rPr>
        <w:t>并</w:t>
      </w:r>
      <w:r w:rsidR="009E1A21">
        <w:rPr>
          <w:rFonts w:hint="eastAsia"/>
        </w:rPr>
        <w:t>将关键字</w:t>
      </w:r>
      <w:r w:rsidR="004A54AE">
        <w:rPr>
          <w:rFonts w:hint="eastAsia"/>
        </w:rPr>
        <w:t>转化为对应上市公司，</w:t>
      </w:r>
      <w:r>
        <w:rPr>
          <w:rFonts w:hint="eastAsia"/>
        </w:rPr>
        <w:t>最后</w:t>
      </w:r>
      <w:r w:rsidR="004A54AE">
        <w:rPr>
          <w:rFonts w:hint="eastAsia"/>
        </w:rPr>
        <w:t>计算出数据淘汰时间</w:t>
      </w:r>
      <w:r w:rsidR="009D53C6">
        <w:rPr>
          <w:rFonts w:hint="eastAsia"/>
        </w:rPr>
        <w:t>，其格式</w:t>
      </w:r>
      <w:r w:rsidR="00A56C9F">
        <w:rPr>
          <w:rFonts w:hint="eastAsia"/>
        </w:rPr>
        <w:t>需</w:t>
      </w:r>
      <w:r w:rsidR="009D53C6">
        <w:rPr>
          <w:rFonts w:hint="eastAsia"/>
        </w:rPr>
        <w:t>如表</w:t>
      </w:r>
      <w:r w:rsidR="009D53C6">
        <w:rPr>
          <w:rFonts w:hint="eastAsia"/>
        </w:rPr>
        <w:t>3-</w:t>
      </w:r>
      <w:r w:rsidR="009D53C6">
        <w:t>3</w:t>
      </w:r>
      <w:r w:rsidR="009D53C6">
        <w:rPr>
          <w:rFonts w:hint="eastAsia"/>
        </w:rPr>
        <w:t>所示：</w:t>
      </w:r>
    </w:p>
    <w:p w14:paraId="38C90201" w14:textId="52B1DF68" w:rsidR="009D53C6" w:rsidRDefault="009D53C6" w:rsidP="009D53C6">
      <w:pPr>
        <w:pStyle w:val="aff1"/>
        <w:jc w:val="center"/>
      </w:pPr>
      <w:r>
        <w:rPr>
          <w:rFonts w:hint="eastAsia"/>
        </w:rPr>
        <w:t>表</w:t>
      </w:r>
      <w:r>
        <w:rPr>
          <w:rFonts w:hint="eastAsia"/>
        </w:rPr>
        <w:t>3-</w:t>
      </w:r>
      <w:r w:rsidR="004A54AE">
        <w:t>3</w:t>
      </w:r>
      <w:r>
        <w:t xml:space="preserve"> </w:t>
      </w:r>
      <w:r w:rsidR="004A54AE">
        <w:rPr>
          <w:rFonts w:hint="eastAsia"/>
        </w:rPr>
        <w:t>中间计算</w:t>
      </w:r>
      <w:r>
        <w:rPr>
          <w:rFonts w:hint="eastAsia"/>
        </w:rPr>
        <w:t>的推文数据格式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9D53C6" w14:paraId="49E7A98C" w14:textId="77777777" w:rsidTr="00DF3EAE">
        <w:tc>
          <w:tcPr>
            <w:tcW w:w="2765" w:type="dxa"/>
          </w:tcPr>
          <w:p w14:paraId="125EB855" w14:textId="77777777" w:rsidR="009D53C6" w:rsidRDefault="009D53C6" w:rsidP="0056012E">
            <w:pPr>
              <w:pStyle w:val="aff1"/>
            </w:pPr>
            <w:r>
              <w:rPr>
                <w:rFonts w:hint="eastAsia"/>
              </w:rPr>
              <w:t>字段</w:t>
            </w:r>
          </w:p>
        </w:tc>
        <w:tc>
          <w:tcPr>
            <w:tcW w:w="2765" w:type="dxa"/>
          </w:tcPr>
          <w:p w14:paraId="56D251CB" w14:textId="77777777" w:rsidR="009D53C6" w:rsidRDefault="009D53C6" w:rsidP="0056012E">
            <w:pPr>
              <w:pStyle w:val="aff1"/>
            </w:pPr>
            <w:r>
              <w:rPr>
                <w:rFonts w:hint="eastAsia"/>
              </w:rPr>
              <w:t>内容</w:t>
            </w:r>
          </w:p>
        </w:tc>
        <w:tc>
          <w:tcPr>
            <w:tcW w:w="2766" w:type="dxa"/>
          </w:tcPr>
          <w:p w14:paraId="5D98CC6F" w14:textId="77777777" w:rsidR="009D53C6" w:rsidRDefault="009D53C6" w:rsidP="0056012E">
            <w:pPr>
              <w:pStyle w:val="aff1"/>
            </w:pPr>
            <w:r>
              <w:rPr>
                <w:rFonts w:hint="eastAsia"/>
              </w:rPr>
              <w:t>备注</w:t>
            </w:r>
          </w:p>
        </w:tc>
      </w:tr>
      <w:tr w:rsidR="009D53C6" w14:paraId="30A39C98" w14:textId="77777777" w:rsidTr="00DF3EAE">
        <w:tc>
          <w:tcPr>
            <w:tcW w:w="2765" w:type="dxa"/>
          </w:tcPr>
          <w:p w14:paraId="576036ED" w14:textId="77777777" w:rsidR="009D53C6" w:rsidRDefault="009D53C6" w:rsidP="0056012E">
            <w:pPr>
              <w:pStyle w:val="aff1"/>
            </w:pPr>
            <w:r>
              <w:rPr>
                <w:rFonts w:hint="eastAsia"/>
              </w:rPr>
              <w:t>id</w:t>
            </w:r>
          </w:p>
        </w:tc>
        <w:tc>
          <w:tcPr>
            <w:tcW w:w="2765" w:type="dxa"/>
          </w:tcPr>
          <w:p w14:paraId="2127FE7D" w14:textId="77777777" w:rsidR="009D53C6" w:rsidRDefault="009D53C6" w:rsidP="0056012E">
            <w:pPr>
              <w:pStyle w:val="aff1"/>
            </w:pPr>
            <w:r w:rsidRPr="00013E32">
              <w:rPr>
                <w:rFonts w:hint="eastAsia"/>
              </w:rPr>
              <w:t>1</w:t>
            </w:r>
            <w:r w:rsidRPr="00013E32">
              <w:t>023407502342</w:t>
            </w:r>
          </w:p>
        </w:tc>
        <w:tc>
          <w:tcPr>
            <w:tcW w:w="2766" w:type="dxa"/>
          </w:tcPr>
          <w:p w14:paraId="165AB377" w14:textId="77777777" w:rsidR="009D53C6" w:rsidRDefault="009D53C6" w:rsidP="0056012E">
            <w:pPr>
              <w:pStyle w:val="aff1"/>
            </w:pPr>
            <w:r>
              <w:rPr>
                <w:rFonts w:hint="eastAsia"/>
              </w:rPr>
              <w:t>推文</w:t>
            </w:r>
            <w:r>
              <w:rPr>
                <w:rFonts w:hint="eastAsia"/>
              </w:rPr>
              <w:t>id</w:t>
            </w:r>
          </w:p>
        </w:tc>
      </w:tr>
      <w:tr w:rsidR="009D53C6" w14:paraId="61DF27EF" w14:textId="77777777" w:rsidTr="00DF3EAE">
        <w:tc>
          <w:tcPr>
            <w:tcW w:w="2765" w:type="dxa"/>
          </w:tcPr>
          <w:p w14:paraId="0FBB4E2F" w14:textId="77777777" w:rsidR="009D53C6" w:rsidRDefault="009D53C6" w:rsidP="0056012E">
            <w:pPr>
              <w:pStyle w:val="aff1"/>
            </w:pPr>
            <w:proofErr w:type="spellStart"/>
            <w:r>
              <w:rPr>
                <w:rFonts w:hint="eastAsia"/>
              </w:rPr>
              <w:t>time</w:t>
            </w:r>
            <w:r>
              <w:t>_at</w:t>
            </w:r>
            <w:proofErr w:type="spellEnd"/>
          </w:p>
        </w:tc>
        <w:tc>
          <w:tcPr>
            <w:tcW w:w="2765" w:type="dxa"/>
          </w:tcPr>
          <w:p w14:paraId="1FB3282F" w14:textId="77777777" w:rsidR="009D53C6" w:rsidRDefault="009D53C6" w:rsidP="0056012E">
            <w:pPr>
              <w:pStyle w:val="aff1"/>
            </w:pPr>
            <w:r w:rsidRPr="00013E32">
              <w:rPr>
                <w:rFonts w:hint="eastAsia"/>
              </w:rPr>
              <w:t>1</w:t>
            </w:r>
            <w:r w:rsidRPr="00013E32">
              <w:t>542054455682</w:t>
            </w:r>
          </w:p>
        </w:tc>
        <w:tc>
          <w:tcPr>
            <w:tcW w:w="2766" w:type="dxa"/>
          </w:tcPr>
          <w:p w14:paraId="37195503" w14:textId="77777777" w:rsidR="009D53C6" w:rsidRDefault="009D53C6" w:rsidP="0056012E">
            <w:pPr>
              <w:pStyle w:val="aff1"/>
            </w:pPr>
            <w:r w:rsidRPr="00013E32">
              <w:rPr>
                <w:rFonts w:hint="eastAsia"/>
              </w:rPr>
              <w:t>创建的</w:t>
            </w:r>
            <w:r w:rsidRPr="00013E32">
              <w:rPr>
                <w:rFonts w:hint="eastAsia"/>
              </w:rPr>
              <w:t>Unix</w:t>
            </w:r>
            <w:r w:rsidRPr="00013E32">
              <w:rPr>
                <w:rFonts w:hint="eastAsia"/>
              </w:rPr>
              <w:t>时间戳</w:t>
            </w:r>
          </w:p>
        </w:tc>
      </w:tr>
      <w:tr w:rsidR="009D53C6" w14:paraId="4580427C" w14:textId="77777777" w:rsidTr="00DF3EAE">
        <w:tc>
          <w:tcPr>
            <w:tcW w:w="2765" w:type="dxa"/>
          </w:tcPr>
          <w:p w14:paraId="490BDF7B" w14:textId="77777777" w:rsidR="009D53C6" w:rsidRDefault="009D53C6" w:rsidP="0056012E">
            <w:pPr>
              <w:pStyle w:val="aff1"/>
            </w:pPr>
            <w:r>
              <w:rPr>
                <w:rFonts w:hint="eastAsia"/>
              </w:rPr>
              <w:t>t</w:t>
            </w:r>
            <w:r>
              <w:t>ext</w:t>
            </w:r>
          </w:p>
        </w:tc>
        <w:tc>
          <w:tcPr>
            <w:tcW w:w="2765" w:type="dxa"/>
          </w:tcPr>
          <w:p w14:paraId="67893B7C" w14:textId="77777777" w:rsidR="009D53C6" w:rsidRDefault="009D53C6" w:rsidP="0056012E">
            <w:pPr>
              <w:pStyle w:val="aff1"/>
            </w:pPr>
            <w:r>
              <w:t xml:space="preserve">“Good day for hiking, taking my new </w:t>
            </w:r>
            <w:proofErr w:type="spellStart"/>
            <w:r>
              <w:t>iphone</w:t>
            </w:r>
            <w:proofErr w:type="spellEnd"/>
            <w:r>
              <w:t>. :)”</w:t>
            </w:r>
          </w:p>
        </w:tc>
        <w:tc>
          <w:tcPr>
            <w:tcW w:w="2766" w:type="dxa"/>
          </w:tcPr>
          <w:p w14:paraId="16BC0108" w14:textId="77777777" w:rsidR="009D53C6" w:rsidRDefault="009D53C6" w:rsidP="0056012E">
            <w:pPr>
              <w:pStyle w:val="aff1"/>
            </w:pPr>
            <w:r>
              <w:rPr>
                <w:rFonts w:hint="eastAsia"/>
              </w:rPr>
              <w:t>推文内容</w:t>
            </w:r>
          </w:p>
        </w:tc>
      </w:tr>
      <w:tr w:rsidR="009D53C6" w14:paraId="76DDA746" w14:textId="77777777" w:rsidTr="00DF3EAE">
        <w:tc>
          <w:tcPr>
            <w:tcW w:w="2765" w:type="dxa"/>
          </w:tcPr>
          <w:p w14:paraId="648359D3" w14:textId="77777777" w:rsidR="009D53C6" w:rsidRDefault="009D53C6" w:rsidP="0056012E">
            <w:pPr>
              <w:pStyle w:val="aff1"/>
            </w:pPr>
            <w:r>
              <w:rPr>
                <w:rFonts w:hint="eastAsia"/>
              </w:rPr>
              <w:t>hot</w:t>
            </w:r>
          </w:p>
        </w:tc>
        <w:tc>
          <w:tcPr>
            <w:tcW w:w="2765" w:type="dxa"/>
          </w:tcPr>
          <w:p w14:paraId="1E19D822" w14:textId="77777777" w:rsidR="009D53C6" w:rsidRDefault="009D53C6" w:rsidP="0056012E">
            <w:pPr>
              <w:pStyle w:val="aff1"/>
            </w:pPr>
            <w:r>
              <w:rPr>
                <w:rFonts w:hint="eastAsia"/>
              </w:rPr>
              <w:t>1</w:t>
            </w:r>
            <w:r>
              <w:t>32</w:t>
            </w:r>
          </w:p>
        </w:tc>
        <w:tc>
          <w:tcPr>
            <w:tcW w:w="2766" w:type="dxa"/>
          </w:tcPr>
          <w:p w14:paraId="60855A14" w14:textId="77777777" w:rsidR="009D53C6" w:rsidRDefault="009D53C6" w:rsidP="0056012E">
            <w:pPr>
              <w:pStyle w:val="aff1"/>
            </w:pPr>
            <w:r>
              <w:rPr>
                <w:rFonts w:hint="eastAsia"/>
              </w:rPr>
              <w:t>关注者数量</w:t>
            </w:r>
            <w:r>
              <w:rPr>
                <w:rFonts w:hint="eastAsia"/>
              </w:rPr>
              <w:t>+</w:t>
            </w:r>
            <w:r>
              <w:rPr>
                <w:rFonts w:hint="eastAsia"/>
              </w:rPr>
              <w:t>转推</w:t>
            </w:r>
            <w:r>
              <w:rPr>
                <w:rFonts w:hint="eastAsia"/>
              </w:rPr>
              <w:t>+</w:t>
            </w:r>
            <w:r>
              <w:rPr>
                <w:rFonts w:hint="eastAsia"/>
              </w:rPr>
              <w:t>点赞数量</w:t>
            </w:r>
          </w:p>
        </w:tc>
      </w:tr>
      <w:tr w:rsidR="009D53C6" w14:paraId="5FD3E344" w14:textId="77777777" w:rsidTr="00DF3EAE">
        <w:tc>
          <w:tcPr>
            <w:tcW w:w="2765" w:type="dxa"/>
          </w:tcPr>
          <w:p w14:paraId="30672BDB" w14:textId="7AC4E604" w:rsidR="009D53C6" w:rsidRDefault="004A54AE" w:rsidP="0056012E">
            <w:pPr>
              <w:pStyle w:val="aff1"/>
            </w:pPr>
            <w:r>
              <w:rPr>
                <w:rFonts w:hint="eastAsia"/>
              </w:rPr>
              <w:t>Company</w:t>
            </w:r>
          </w:p>
        </w:tc>
        <w:tc>
          <w:tcPr>
            <w:tcW w:w="2765" w:type="dxa"/>
          </w:tcPr>
          <w:p w14:paraId="010A3B1E" w14:textId="3B80D9BF" w:rsidR="009D53C6" w:rsidRDefault="009D53C6" w:rsidP="004A54AE">
            <w:pPr>
              <w:pStyle w:val="aff1"/>
            </w:pPr>
            <w:r>
              <w:t>“</w:t>
            </w:r>
            <w:r w:rsidR="004A54AE">
              <w:t>Apple</w:t>
            </w:r>
            <w:r>
              <w:t>”</w:t>
            </w:r>
          </w:p>
        </w:tc>
        <w:tc>
          <w:tcPr>
            <w:tcW w:w="2766" w:type="dxa"/>
          </w:tcPr>
          <w:p w14:paraId="008A971D" w14:textId="77777777" w:rsidR="009D53C6" w:rsidRDefault="009D53C6" w:rsidP="0056012E">
            <w:pPr>
              <w:pStyle w:val="aff1"/>
            </w:pPr>
            <w:r>
              <w:rPr>
                <w:rFonts w:hint="eastAsia"/>
              </w:rPr>
              <w:t>关键词</w:t>
            </w:r>
          </w:p>
        </w:tc>
      </w:tr>
      <w:tr w:rsidR="004A54AE" w14:paraId="1CD31783" w14:textId="77777777" w:rsidTr="00DF3EAE">
        <w:tc>
          <w:tcPr>
            <w:tcW w:w="2765" w:type="dxa"/>
          </w:tcPr>
          <w:p w14:paraId="78A42D28" w14:textId="7BCD5E2F" w:rsidR="004A54AE" w:rsidRDefault="004A54AE" w:rsidP="0056012E">
            <w:pPr>
              <w:pStyle w:val="aff1"/>
            </w:pPr>
            <w:r>
              <w:t>expired</w:t>
            </w:r>
          </w:p>
        </w:tc>
        <w:tc>
          <w:tcPr>
            <w:tcW w:w="2765" w:type="dxa"/>
          </w:tcPr>
          <w:p w14:paraId="4D653FD4" w14:textId="317AF72D" w:rsidR="004A54AE" w:rsidRDefault="004A54AE" w:rsidP="0056012E">
            <w:pPr>
              <w:pStyle w:val="aff1"/>
            </w:pPr>
            <w:r>
              <w:t>86400</w:t>
            </w:r>
          </w:p>
        </w:tc>
        <w:tc>
          <w:tcPr>
            <w:tcW w:w="2766" w:type="dxa"/>
          </w:tcPr>
          <w:p w14:paraId="404E745E" w14:textId="57849C3B" w:rsidR="004A54AE" w:rsidRDefault="004A54AE" w:rsidP="0056012E">
            <w:pPr>
              <w:pStyle w:val="aff1"/>
            </w:pPr>
            <w:r>
              <w:rPr>
                <w:rFonts w:hint="eastAsia"/>
              </w:rPr>
              <w:t>数据淘汰日期</w:t>
            </w:r>
          </w:p>
        </w:tc>
      </w:tr>
      <w:tr w:rsidR="004A54AE" w14:paraId="63D05BD4" w14:textId="77777777" w:rsidTr="00DF3EAE">
        <w:tc>
          <w:tcPr>
            <w:tcW w:w="2765" w:type="dxa"/>
          </w:tcPr>
          <w:p w14:paraId="36AAFF09" w14:textId="6B7D5E18" w:rsidR="004A54AE" w:rsidRDefault="004A54AE" w:rsidP="0056012E">
            <w:pPr>
              <w:pStyle w:val="aff1"/>
            </w:pPr>
            <w:r>
              <w:rPr>
                <w:rFonts w:hint="eastAsia"/>
              </w:rPr>
              <w:t>emotional</w:t>
            </w:r>
            <w:r>
              <w:t xml:space="preserve"> </w:t>
            </w:r>
            <w:r>
              <w:rPr>
                <w:rFonts w:hint="eastAsia"/>
              </w:rPr>
              <w:t>rating</w:t>
            </w:r>
            <w:r>
              <w:t>1</w:t>
            </w:r>
          </w:p>
        </w:tc>
        <w:tc>
          <w:tcPr>
            <w:tcW w:w="2765" w:type="dxa"/>
          </w:tcPr>
          <w:p w14:paraId="5906D98E" w14:textId="35ABE18C" w:rsidR="004A54AE" w:rsidRDefault="004A54AE" w:rsidP="0056012E">
            <w:pPr>
              <w:pStyle w:val="aff1"/>
            </w:pPr>
            <w:r>
              <w:rPr>
                <w:rFonts w:hint="eastAsia"/>
              </w:rPr>
              <w:t>0</w:t>
            </w:r>
            <w:r>
              <w:t>.62854</w:t>
            </w:r>
          </w:p>
        </w:tc>
        <w:tc>
          <w:tcPr>
            <w:tcW w:w="2766" w:type="dxa"/>
          </w:tcPr>
          <w:p w14:paraId="76D4FBE4" w14:textId="2C333081" w:rsidR="004A54AE" w:rsidRDefault="004A54AE" w:rsidP="0056012E">
            <w:pPr>
              <w:pStyle w:val="aff1"/>
            </w:pPr>
            <w:r>
              <w:rPr>
                <w:rFonts w:hint="eastAsia"/>
              </w:rPr>
              <w:t>算法</w:t>
            </w:r>
            <w:r>
              <w:rPr>
                <w:rFonts w:hint="eastAsia"/>
              </w:rPr>
              <w:t>1</w:t>
            </w:r>
            <w:r>
              <w:rPr>
                <w:rFonts w:hint="eastAsia"/>
              </w:rPr>
              <w:t>情感评分</w:t>
            </w:r>
          </w:p>
        </w:tc>
      </w:tr>
      <w:tr w:rsidR="004A54AE" w14:paraId="032EE722" w14:textId="77777777" w:rsidTr="00DF3EAE">
        <w:tc>
          <w:tcPr>
            <w:tcW w:w="2765" w:type="dxa"/>
          </w:tcPr>
          <w:p w14:paraId="58975B86" w14:textId="2ECCE2B6" w:rsidR="004A54AE" w:rsidRDefault="004A54AE" w:rsidP="0056012E">
            <w:pPr>
              <w:pStyle w:val="aff1"/>
            </w:pPr>
            <w:r>
              <w:rPr>
                <w:rFonts w:hint="eastAsia"/>
              </w:rPr>
              <w:t>.</w:t>
            </w:r>
            <w:r>
              <w:t>..</w:t>
            </w:r>
          </w:p>
        </w:tc>
        <w:tc>
          <w:tcPr>
            <w:tcW w:w="2765" w:type="dxa"/>
          </w:tcPr>
          <w:p w14:paraId="419F1BCA" w14:textId="77777777" w:rsidR="004A54AE" w:rsidRDefault="004A54AE" w:rsidP="0056012E">
            <w:pPr>
              <w:pStyle w:val="aff1"/>
            </w:pPr>
          </w:p>
        </w:tc>
        <w:tc>
          <w:tcPr>
            <w:tcW w:w="2766" w:type="dxa"/>
          </w:tcPr>
          <w:p w14:paraId="0FF9F4BE" w14:textId="77777777" w:rsidR="004A54AE" w:rsidRDefault="004A54AE" w:rsidP="0056012E">
            <w:pPr>
              <w:pStyle w:val="aff1"/>
            </w:pPr>
          </w:p>
        </w:tc>
      </w:tr>
      <w:tr w:rsidR="004A54AE" w14:paraId="4BBA8082" w14:textId="77777777" w:rsidTr="00DF3EAE">
        <w:tc>
          <w:tcPr>
            <w:tcW w:w="2765" w:type="dxa"/>
          </w:tcPr>
          <w:p w14:paraId="6B695F34" w14:textId="2A0F5842" w:rsidR="004A54AE" w:rsidRDefault="004A54AE" w:rsidP="0056012E">
            <w:pPr>
              <w:pStyle w:val="aff1"/>
            </w:pPr>
            <w:r>
              <w:rPr>
                <w:rFonts w:hint="eastAsia"/>
              </w:rPr>
              <w:t>emotional</w:t>
            </w:r>
            <w:r>
              <w:t xml:space="preserve"> </w:t>
            </w:r>
            <w:r>
              <w:rPr>
                <w:rFonts w:hint="eastAsia"/>
              </w:rPr>
              <w:t>rating</w:t>
            </w:r>
            <w:r>
              <w:t>4</w:t>
            </w:r>
          </w:p>
        </w:tc>
        <w:tc>
          <w:tcPr>
            <w:tcW w:w="2765" w:type="dxa"/>
          </w:tcPr>
          <w:p w14:paraId="4476501E" w14:textId="65523960" w:rsidR="004A54AE" w:rsidRDefault="004A54AE" w:rsidP="0056012E">
            <w:pPr>
              <w:pStyle w:val="aff1"/>
            </w:pPr>
            <w:r>
              <w:rPr>
                <w:rFonts w:hint="eastAsia"/>
              </w:rPr>
              <w:t>0</w:t>
            </w:r>
            <w:r>
              <w:t>.70254</w:t>
            </w:r>
          </w:p>
        </w:tc>
        <w:tc>
          <w:tcPr>
            <w:tcW w:w="2766" w:type="dxa"/>
          </w:tcPr>
          <w:p w14:paraId="09EC5D0D" w14:textId="55FAE9F3" w:rsidR="004A54AE" w:rsidRDefault="004A54AE" w:rsidP="0056012E">
            <w:pPr>
              <w:pStyle w:val="aff1"/>
            </w:pPr>
            <w:r>
              <w:rPr>
                <w:rFonts w:hint="eastAsia"/>
              </w:rPr>
              <w:t>算法</w:t>
            </w:r>
            <w:r>
              <w:rPr>
                <w:rFonts w:hint="eastAsia"/>
              </w:rPr>
              <w:t>4</w:t>
            </w:r>
            <w:r>
              <w:rPr>
                <w:rFonts w:hint="eastAsia"/>
              </w:rPr>
              <w:t>情感评分</w:t>
            </w:r>
          </w:p>
        </w:tc>
      </w:tr>
    </w:tbl>
    <w:p w14:paraId="769ED47F" w14:textId="3AE61CE9" w:rsidR="009D53C6" w:rsidRDefault="009D53C6" w:rsidP="00013E32">
      <w:pPr>
        <w:ind w:firstLine="480"/>
      </w:pPr>
    </w:p>
    <w:p w14:paraId="28EFED57" w14:textId="21A40F4D" w:rsidR="004A54AE" w:rsidRDefault="004A54AE" w:rsidP="00013E32">
      <w:pPr>
        <w:ind w:firstLine="480"/>
      </w:pPr>
      <w:r>
        <w:rPr>
          <w:rFonts w:hint="eastAsia"/>
        </w:rPr>
        <w:t>最后</w:t>
      </w:r>
      <w:r w:rsidR="007C72AA">
        <w:rPr>
          <w:rFonts w:hint="eastAsia"/>
        </w:rPr>
        <w:t>将</w:t>
      </w:r>
      <w:r>
        <w:rPr>
          <w:rFonts w:hint="eastAsia"/>
        </w:rPr>
        <w:t>情感评分</w:t>
      </w:r>
      <w:r w:rsidR="007C72AA">
        <w:rPr>
          <w:rFonts w:hint="eastAsia"/>
        </w:rPr>
        <w:t>、</w:t>
      </w:r>
      <w:r>
        <w:rPr>
          <w:rFonts w:hint="eastAsia"/>
        </w:rPr>
        <w:t>提取</w:t>
      </w:r>
      <w:r w:rsidR="007C72AA">
        <w:rPr>
          <w:rFonts w:hint="eastAsia"/>
        </w:rPr>
        <w:t>到的</w:t>
      </w:r>
      <w:r>
        <w:rPr>
          <w:rFonts w:hint="eastAsia"/>
        </w:rPr>
        <w:t>股价历史数据</w:t>
      </w:r>
      <w:r w:rsidR="007C72AA">
        <w:rPr>
          <w:rFonts w:hint="eastAsia"/>
        </w:rPr>
        <w:t>经过进一步计算</w:t>
      </w:r>
      <w:r>
        <w:rPr>
          <w:rFonts w:hint="eastAsia"/>
        </w:rPr>
        <w:t>得到股价预测结果</w:t>
      </w:r>
      <w:r w:rsidR="007C72AA">
        <w:rPr>
          <w:rFonts w:hint="eastAsia"/>
        </w:rPr>
        <w:t>，数据格式</w:t>
      </w:r>
      <w:r w:rsidR="00A56C9F">
        <w:rPr>
          <w:rFonts w:hint="eastAsia"/>
        </w:rPr>
        <w:t>需如表</w:t>
      </w:r>
      <w:r w:rsidR="00A56C9F">
        <w:rPr>
          <w:rFonts w:hint="eastAsia"/>
        </w:rPr>
        <w:t>3-</w:t>
      </w:r>
      <w:r w:rsidR="00A56C9F">
        <w:t>4</w:t>
      </w:r>
      <w:r w:rsidR="00A56C9F">
        <w:rPr>
          <w:rFonts w:hint="eastAsia"/>
        </w:rPr>
        <w:t>所示</w:t>
      </w:r>
      <w:r>
        <w:rPr>
          <w:rFonts w:hint="eastAsia"/>
        </w:rPr>
        <w:t>，并存入数据库。</w:t>
      </w:r>
    </w:p>
    <w:p w14:paraId="484ECC33" w14:textId="3D0357A8" w:rsidR="004A54AE" w:rsidRDefault="004A54AE" w:rsidP="004A54AE">
      <w:pPr>
        <w:pStyle w:val="aff1"/>
        <w:jc w:val="center"/>
      </w:pPr>
      <w:r>
        <w:t>表</w:t>
      </w:r>
      <w:r>
        <w:rPr>
          <w:rFonts w:hint="eastAsia"/>
        </w:rPr>
        <w:t>3-</w:t>
      </w:r>
      <w:r>
        <w:t xml:space="preserve">4 </w:t>
      </w:r>
      <w:r>
        <w:t>股价预测结果的数据格式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4A54AE" w14:paraId="439E7740" w14:textId="77777777" w:rsidTr="00DF3EAE">
        <w:tc>
          <w:tcPr>
            <w:tcW w:w="2765" w:type="dxa"/>
          </w:tcPr>
          <w:p w14:paraId="31BCB02E" w14:textId="6F8A4069" w:rsidR="004A54AE" w:rsidRDefault="004A54AE" w:rsidP="004A54AE">
            <w:pPr>
              <w:pStyle w:val="aff1"/>
            </w:pPr>
            <w:r>
              <w:rPr>
                <w:rFonts w:hint="eastAsia"/>
              </w:rPr>
              <w:t>字段</w:t>
            </w:r>
          </w:p>
        </w:tc>
        <w:tc>
          <w:tcPr>
            <w:tcW w:w="2765" w:type="dxa"/>
          </w:tcPr>
          <w:p w14:paraId="2EBFA9FB" w14:textId="710A7164" w:rsidR="004A54AE" w:rsidRDefault="004A54AE" w:rsidP="004A54AE">
            <w:pPr>
              <w:pStyle w:val="aff1"/>
            </w:pPr>
            <w:r>
              <w:rPr>
                <w:rFonts w:hint="eastAsia"/>
              </w:rPr>
              <w:t>内容</w:t>
            </w:r>
          </w:p>
        </w:tc>
        <w:tc>
          <w:tcPr>
            <w:tcW w:w="2766" w:type="dxa"/>
          </w:tcPr>
          <w:p w14:paraId="09E8D0C9" w14:textId="62446755" w:rsidR="004A54AE" w:rsidRDefault="004A54AE" w:rsidP="004A54AE">
            <w:pPr>
              <w:pStyle w:val="aff1"/>
            </w:pPr>
            <w:r>
              <w:rPr>
                <w:rFonts w:hint="eastAsia"/>
              </w:rPr>
              <w:t>备注</w:t>
            </w:r>
          </w:p>
        </w:tc>
      </w:tr>
      <w:tr w:rsidR="004A54AE" w14:paraId="31ACDA98" w14:textId="77777777" w:rsidTr="00DF3EAE">
        <w:tc>
          <w:tcPr>
            <w:tcW w:w="2765" w:type="dxa"/>
          </w:tcPr>
          <w:p w14:paraId="3151AFFD" w14:textId="777CA782" w:rsidR="004A54AE" w:rsidRDefault="004A54AE" w:rsidP="004A54AE">
            <w:pPr>
              <w:pStyle w:val="aff1"/>
            </w:pPr>
            <w:r>
              <w:rPr>
                <w:rFonts w:hint="eastAsia"/>
              </w:rPr>
              <w:t>emotional</w:t>
            </w:r>
            <w:r>
              <w:t xml:space="preserve"> </w:t>
            </w:r>
            <w:r>
              <w:rPr>
                <w:rFonts w:hint="eastAsia"/>
              </w:rPr>
              <w:t>rating</w:t>
            </w:r>
          </w:p>
        </w:tc>
        <w:tc>
          <w:tcPr>
            <w:tcW w:w="2765" w:type="dxa"/>
          </w:tcPr>
          <w:p w14:paraId="25D9394E" w14:textId="26B4EBA5" w:rsidR="004A54AE" w:rsidRDefault="004A54AE" w:rsidP="004A54AE">
            <w:pPr>
              <w:pStyle w:val="aff1"/>
            </w:pPr>
            <w:r>
              <w:rPr>
                <w:rFonts w:hint="eastAsia"/>
              </w:rPr>
              <w:t>0</w:t>
            </w:r>
            <w:r>
              <w:t>.62582</w:t>
            </w:r>
          </w:p>
        </w:tc>
        <w:tc>
          <w:tcPr>
            <w:tcW w:w="2766" w:type="dxa"/>
          </w:tcPr>
          <w:p w14:paraId="19782840" w14:textId="3D44498F" w:rsidR="004A54AE" w:rsidRDefault="004A54AE" w:rsidP="004A54AE">
            <w:pPr>
              <w:pStyle w:val="aff1"/>
            </w:pPr>
            <w:r>
              <w:rPr>
                <w:rFonts w:hint="eastAsia"/>
              </w:rPr>
              <w:t>情感评分</w:t>
            </w:r>
          </w:p>
        </w:tc>
      </w:tr>
      <w:tr w:rsidR="004A54AE" w14:paraId="2798435E" w14:textId="77777777" w:rsidTr="00DF3EAE">
        <w:tc>
          <w:tcPr>
            <w:tcW w:w="2765" w:type="dxa"/>
          </w:tcPr>
          <w:p w14:paraId="2FD95E7A" w14:textId="728D488C" w:rsidR="004A54AE" w:rsidRDefault="004A54AE" w:rsidP="004A54AE">
            <w:pPr>
              <w:pStyle w:val="aff1"/>
            </w:pPr>
            <w:r>
              <w:rPr>
                <w:rFonts w:hint="eastAsia"/>
              </w:rPr>
              <w:t>company</w:t>
            </w:r>
          </w:p>
        </w:tc>
        <w:tc>
          <w:tcPr>
            <w:tcW w:w="2765" w:type="dxa"/>
          </w:tcPr>
          <w:p w14:paraId="410A4B62" w14:textId="0FB4FFAB" w:rsidR="004A54AE" w:rsidRDefault="004A54AE" w:rsidP="004A54AE">
            <w:pPr>
              <w:pStyle w:val="aff1"/>
            </w:pPr>
            <w:r>
              <w:t>“</w:t>
            </w:r>
            <w:r>
              <w:rPr>
                <w:rFonts w:hint="eastAsia"/>
              </w:rPr>
              <w:t>A</w:t>
            </w:r>
            <w:r>
              <w:t>pple”</w:t>
            </w:r>
          </w:p>
        </w:tc>
        <w:tc>
          <w:tcPr>
            <w:tcW w:w="2766" w:type="dxa"/>
          </w:tcPr>
          <w:p w14:paraId="42FAB901" w14:textId="1571F3CB" w:rsidR="004A54AE" w:rsidRDefault="004A54AE" w:rsidP="004A54AE">
            <w:pPr>
              <w:pStyle w:val="aff1"/>
            </w:pPr>
            <w:r>
              <w:rPr>
                <w:rFonts w:hint="eastAsia"/>
              </w:rPr>
              <w:t>公司</w:t>
            </w:r>
          </w:p>
        </w:tc>
      </w:tr>
      <w:tr w:rsidR="004A54AE" w14:paraId="136D844C" w14:textId="77777777" w:rsidTr="00DF3EAE">
        <w:tc>
          <w:tcPr>
            <w:tcW w:w="2765" w:type="dxa"/>
          </w:tcPr>
          <w:p w14:paraId="4F4ACDAA" w14:textId="46414D81" w:rsidR="004A54AE" w:rsidRDefault="004A54AE" w:rsidP="004A54AE">
            <w:pPr>
              <w:pStyle w:val="aff1"/>
            </w:pPr>
            <w:r>
              <w:rPr>
                <w:rFonts w:hint="eastAsia"/>
              </w:rPr>
              <w:t>w</w:t>
            </w:r>
            <w:r>
              <w:t>indow</w:t>
            </w:r>
          </w:p>
        </w:tc>
        <w:tc>
          <w:tcPr>
            <w:tcW w:w="2765" w:type="dxa"/>
          </w:tcPr>
          <w:p w14:paraId="03C0C170" w14:textId="1C330E66" w:rsidR="004A54AE" w:rsidRDefault="004A54AE" w:rsidP="004A54AE">
            <w:pPr>
              <w:pStyle w:val="aff1"/>
            </w:pPr>
            <w:r>
              <w:rPr>
                <w:rFonts w:hint="eastAsia"/>
              </w:rPr>
              <w:t>8</w:t>
            </w:r>
          </w:p>
        </w:tc>
        <w:tc>
          <w:tcPr>
            <w:tcW w:w="2766" w:type="dxa"/>
          </w:tcPr>
          <w:p w14:paraId="14C98E87" w14:textId="25317FA8" w:rsidR="004A54AE" w:rsidRDefault="004A54AE" w:rsidP="004A54AE">
            <w:pPr>
              <w:pStyle w:val="aff1"/>
            </w:pPr>
            <w:r>
              <w:rPr>
                <w:rFonts w:hint="eastAsia"/>
              </w:rPr>
              <w:t>时间窗口个数</w:t>
            </w:r>
          </w:p>
        </w:tc>
      </w:tr>
      <w:tr w:rsidR="004A54AE" w14:paraId="44523BEA" w14:textId="77777777" w:rsidTr="00DF3EAE">
        <w:tc>
          <w:tcPr>
            <w:tcW w:w="2765" w:type="dxa"/>
          </w:tcPr>
          <w:p w14:paraId="6B791460" w14:textId="045D5597" w:rsidR="004A54AE" w:rsidRDefault="004A54AE" w:rsidP="004A54AE">
            <w:pPr>
              <w:pStyle w:val="aff1"/>
            </w:pPr>
            <w:r>
              <w:rPr>
                <w:rFonts w:hint="eastAsia"/>
              </w:rPr>
              <w:t>p</w:t>
            </w:r>
            <w:r>
              <w:t>rediction</w:t>
            </w:r>
          </w:p>
        </w:tc>
        <w:tc>
          <w:tcPr>
            <w:tcW w:w="2765" w:type="dxa"/>
          </w:tcPr>
          <w:p w14:paraId="1F0F8CA1" w14:textId="326FA59C" w:rsidR="004A54AE" w:rsidRDefault="004A54AE" w:rsidP="004A54AE">
            <w:pPr>
              <w:pStyle w:val="aff1"/>
            </w:pPr>
            <w:r>
              <w:rPr>
                <w:rFonts w:hint="eastAsia"/>
              </w:rPr>
              <w:t>1</w:t>
            </w:r>
            <w:r>
              <w:t>50.3</w:t>
            </w:r>
          </w:p>
        </w:tc>
        <w:tc>
          <w:tcPr>
            <w:tcW w:w="2766" w:type="dxa"/>
          </w:tcPr>
          <w:p w14:paraId="3292C9BE" w14:textId="68C65140" w:rsidR="004A54AE" w:rsidRDefault="004A54AE" w:rsidP="004A54AE">
            <w:pPr>
              <w:pStyle w:val="aff1"/>
            </w:pPr>
            <w:r>
              <w:rPr>
                <w:rFonts w:hint="eastAsia"/>
              </w:rPr>
              <w:t>预测变化</w:t>
            </w:r>
          </w:p>
        </w:tc>
      </w:tr>
    </w:tbl>
    <w:p w14:paraId="18629C96" w14:textId="66F9FD8F" w:rsidR="004A54AE" w:rsidRDefault="004A54AE" w:rsidP="00013E32">
      <w:pPr>
        <w:ind w:firstLine="480"/>
      </w:pPr>
    </w:p>
    <w:p w14:paraId="1F813224" w14:textId="68FDC801" w:rsidR="00E34CD2" w:rsidRDefault="00E34CD2" w:rsidP="00E34CD2">
      <w:pPr>
        <w:pStyle w:val="3"/>
        <w:spacing w:before="163" w:after="163"/>
      </w:pPr>
      <w:bookmarkStart w:id="146" w:name="_Toc3724935"/>
      <w:r>
        <w:rPr>
          <w:rFonts w:hint="eastAsia"/>
        </w:rPr>
        <w:t>3.</w:t>
      </w:r>
      <w:r>
        <w:t>1</w:t>
      </w:r>
      <w:r>
        <w:rPr>
          <w:rFonts w:hint="eastAsia"/>
        </w:rPr>
        <w:t>.</w:t>
      </w:r>
      <w:r>
        <w:t xml:space="preserve">2 </w:t>
      </w:r>
      <w:r>
        <w:rPr>
          <w:rFonts w:hint="eastAsia"/>
        </w:rPr>
        <w:t>股价数据</w:t>
      </w:r>
      <w:r w:rsidR="00A56C9F">
        <w:rPr>
          <w:rFonts w:hint="eastAsia"/>
        </w:rPr>
        <w:t>需求</w:t>
      </w:r>
      <w:bookmarkEnd w:id="146"/>
    </w:p>
    <w:p w14:paraId="75C0455F" w14:textId="19A89A1B" w:rsidR="00E34CD2" w:rsidRDefault="00A56C9F" w:rsidP="00E34CD2">
      <w:pPr>
        <w:ind w:firstLine="480"/>
      </w:pPr>
      <w:r>
        <w:rPr>
          <w:rFonts w:hint="eastAsia"/>
        </w:rPr>
        <w:t>需要获取到的</w:t>
      </w:r>
      <w:r w:rsidR="00E34CD2">
        <w:rPr>
          <w:rFonts w:hint="eastAsia"/>
        </w:rPr>
        <w:t>股价源数据字段如表</w:t>
      </w:r>
      <w:r w:rsidR="00E34CD2">
        <w:rPr>
          <w:rFonts w:hint="eastAsia"/>
        </w:rPr>
        <w:t>3-</w:t>
      </w:r>
      <w:r w:rsidR="00E34CD2">
        <w:t>5</w:t>
      </w:r>
      <w:r w:rsidR="00E34CD2">
        <w:rPr>
          <w:rFonts w:hint="eastAsia"/>
        </w:rPr>
        <w:t>所示：</w:t>
      </w:r>
    </w:p>
    <w:p w14:paraId="6DBAAF41" w14:textId="7FB0943D" w:rsidR="00E34CD2" w:rsidRDefault="00E34CD2" w:rsidP="00A56C9F">
      <w:pPr>
        <w:pStyle w:val="aff1"/>
        <w:jc w:val="center"/>
      </w:pPr>
      <w:r>
        <w:rPr>
          <w:rFonts w:hint="eastAsia"/>
        </w:rPr>
        <w:t>表</w:t>
      </w:r>
      <w:r>
        <w:rPr>
          <w:rFonts w:hint="eastAsia"/>
        </w:rPr>
        <w:t>3-</w:t>
      </w:r>
      <w:r>
        <w:t xml:space="preserve">5 </w:t>
      </w:r>
      <w:r>
        <w:rPr>
          <w:rFonts w:hint="eastAsia"/>
        </w:rPr>
        <w:t>股价数据的数据格式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E34CD2" w14:paraId="63A06C9D" w14:textId="77777777" w:rsidTr="00DF3EAE">
        <w:tc>
          <w:tcPr>
            <w:tcW w:w="2765" w:type="dxa"/>
          </w:tcPr>
          <w:p w14:paraId="21E2E397" w14:textId="329DFD06" w:rsidR="00E34CD2" w:rsidRDefault="00E34CD2" w:rsidP="00A56C9F">
            <w:pPr>
              <w:pStyle w:val="aff1"/>
            </w:pPr>
            <w:r>
              <w:rPr>
                <w:rFonts w:hint="eastAsia"/>
              </w:rPr>
              <w:t>字段</w:t>
            </w:r>
          </w:p>
        </w:tc>
        <w:tc>
          <w:tcPr>
            <w:tcW w:w="2765" w:type="dxa"/>
          </w:tcPr>
          <w:p w14:paraId="1841D021" w14:textId="5F81AD8A" w:rsidR="00E34CD2" w:rsidRDefault="00E34CD2" w:rsidP="00A56C9F">
            <w:pPr>
              <w:pStyle w:val="aff1"/>
            </w:pPr>
            <w:r>
              <w:rPr>
                <w:rFonts w:hint="eastAsia"/>
              </w:rPr>
              <w:t>内容</w:t>
            </w:r>
          </w:p>
        </w:tc>
        <w:tc>
          <w:tcPr>
            <w:tcW w:w="2766" w:type="dxa"/>
          </w:tcPr>
          <w:p w14:paraId="2FDA4546" w14:textId="57D4465E" w:rsidR="00E34CD2" w:rsidRDefault="00E34CD2" w:rsidP="00A56C9F">
            <w:pPr>
              <w:pStyle w:val="aff1"/>
            </w:pPr>
            <w:r>
              <w:rPr>
                <w:rFonts w:hint="eastAsia"/>
              </w:rPr>
              <w:t>备注</w:t>
            </w:r>
          </w:p>
        </w:tc>
      </w:tr>
      <w:tr w:rsidR="00E34CD2" w14:paraId="23CDFD6F" w14:textId="77777777" w:rsidTr="00DF3EAE">
        <w:tc>
          <w:tcPr>
            <w:tcW w:w="2765" w:type="dxa"/>
          </w:tcPr>
          <w:p w14:paraId="1C73A93D" w14:textId="354EECF1" w:rsidR="00E34CD2" w:rsidRDefault="00E34CD2" w:rsidP="00A56C9F">
            <w:pPr>
              <w:pStyle w:val="aff1"/>
            </w:pPr>
            <w:r>
              <w:t>open</w:t>
            </w:r>
          </w:p>
        </w:tc>
        <w:tc>
          <w:tcPr>
            <w:tcW w:w="2765" w:type="dxa"/>
          </w:tcPr>
          <w:p w14:paraId="1C3059B6" w14:textId="11D41E34" w:rsidR="00E34CD2" w:rsidRDefault="00E34CD2" w:rsidP="00A56C9F">
            <w:pPr>
              <w:pStyle w:val="aff1"/>
            </w:pPr>
            <w:r>
              <w:rPr>
                <w:rFonts w:hint="eastAsia"/>
              </w:rPr>
              <w:t>1</w:t>
            </w:r>
            <w:r>
              <w:t>25.2</w:t>
            </w:r>
          </w:p>
        </w:tc>
        <w:tc>
          <w:tcPr>
            <w:tcW w:w="2766" w:type="dxa"/>
          </w:tcPr>
          <w:p w14:paraId="05EE58B6" w14:textId="248927E6" w:rsidR="00E34CD2" w:rsidRDefault="00A56C9F" w:rsidP="00A56C9F">
            <w:pPr>
              <w:pStyle w:val="aff1"/>
            </w:pPr>
            <w:r>
              <w:rPr>
                <w:rFonts w:hint="eastAsia"/>
              </w:rPr>
              <w:t>开盘价</w:t>
            </w:r>
          </w:p>
        </w:tc>
      </w:tr>
      <w:tr w:rsidR="00E34CD2" w14:paraId="0DEFA019" w14:textId="77777777" w:rsidTr="00DF3EAE">
        <w:tc>
          <w:tcPr>
            <w:tcW w:w="2765" w:type="dxa"/>
          </w:tcPr>
          <w:p w14:paraId="30805175" w14:textId="2FE4B21E" w:rsidR="00E34CD2" w:rsidRDefault="00E34CD2" w:rsidP="00A56C9F">
            <w:pPr>
              <w:pStyle w:val="aff1"/>
            </w:pPr>
            <w:r>
              <w:t>high</w:t>
            </w:r>
          </w:p>
        </w:tc>
        <w:tc>
          <w:tcPr>
            <w:tcW w:w="2765" w:type="dxa"/>
          </w:tcPr>
          <w:p w14:paraId="45C1CFF1" w14:textId="578ABF80" w:rsidR="00E34CD2" w:rsidRDefault="00E34CD2" w:rsidP="00A56C9F">
            <w:pPr>
              <w:pStyle w:val="aff1"/>
            </w:pPr>
            <w:r>
              <w:rPr>
                <w:rFonts w:hint="eastAsia"/>
              </w:rPr>
              <w:t>1</w:t>
            </w:r>
            <w:r>
              <w:t>29.6</w:t>
            </w:r>
          </w:p>
        </w:tc>
        <w:tc>
          <w:tcPr>
            <w:tcW w:w="2766" w:type="dxa"/>
          </w:tcPr>
          <w:p w14:paraId="3753339B" w14:textId="4C2C9E4F" w:rsidR="00E34CD2" w:rsidRDefault="00A56C9F" w:rsidP="00A56C9F">
            <w:pPr>
              <w:pStyle w:val="aff1"/>
            </w:pPr>
            <w:r>
              <w:rPr>
                <w:rFonts w:hint="eastAsia"/>
              </w:rPr>
              <w:t>最高价</w:t>
            </w:r>
          </w:p>
        </w:tc>
      </w:tr>
      <w:tr w:rsidR="00E34CD2" w14:paraId="2595C914" w14:textId="77777777" w:rsidTr="00DF3EAE">
        <w:tc>
          <w:tcPr>
            <w:tcW w:w="2765" w:type="dxa"/>
          </w:tcPr>
          <w:p w14:paraId="3CDD89F1" w14:textId="7391F732" w:rsidR="00E34CD2" w:rsidRDefault="00E34CD2" w:rsidP="00A56C9F">
            <w:pPr>
              <w:pStyle w:val="aff1"/>
            </w:pPr>
            <w:r>
              <w:rPr>
                <w:rFonts w:hint="eastAsia"/>
              </w:rPr>
              <w:t>l</w:t>
            </w:r>
            <w:r>
              <w:t>ow</w:t>
            </w:r>
          </w:p>
        </w:tc>
        <w:tc>
          <w:tcPr>
            <w:tcW w:w="2765" w:type="dxa"/>
          </w:tcPr>
          <w:p w14:paraId="1A01B87F" w14:textId="7C1C14A2" w:rsidR="00E34CD2" w:rsidRDefault="00E34CD2" w:rsidP="00A56C9F">
            <w:pPr>
              <w:pStyle w:val="aff1"/>
            </w:pPr>
            <w:r>
              <w:rPr>
                <w:rFonts w:hint="eastAsia"/>
              </w:rPr>
              <w:t>1</w:t>
            </w:r>
            <w:r>
              <w:t>24.5</w:t>
            </w:r>
          </w:p>
        </w:tc>
        <w:tc>
          <w:tcPr>
            <w:tcW w:w="2766" w:type="dxa"/>
          </w:tcPr>
          <w:p w14:paraId="4F0FA0B9" w14:textId="71A78462" w:rsidR="00E34CD2" w:rsidRDefault="00A56C9F" w:rsidP="00A56C9F">
            <w:pPr>
              <w:pStyle w:val="aff1"/>
            </w:pPr>
            <w:r>
              <w:rPr>
                <w:rFonts w:hint="eastAsia"/>
              </w:rPr>
              <w:t>最低价</w:t>
            </w:r>
          </w:p>
        </w:tc>
      </w:tr>
      <w:tr w:rsidR="00E34CD2" w14:paraId="2ECF85DA" w14:textId="77777777" w:rsidTr="00DF3EAE">
        <w:tc>
          <w:tcPr>
            <w:tcW w:w="2765" w:type="dxa"/>
          </w:tcPr>
          <w:p w14:paraId="7E4FBF02" w14:textId="41C53240" w:rsidR="00E34CD2" w:rsidRDefault="00E34CD2" w:rsidP="00A56C9F">
            <w:pPr>
              <w:pStyle w:val="aff1"/>
            </w:pPr>
            <w:r>
              <w:rPr>
                <w:rFonts w:hint="eastAsia"/>
              </w:rPr>
              <w:t>c</w:t>
            </w:r>
            <w:r>
              <w:t>lose</w:t>
            </w:r>
          </w:p>
        </w:tc>
        <w:tc>
          <w:tcPr>
            <w:tcW w:w="2765" w:type="dxa"/>
          </w:tcPr>
          <w:p w14:paraId="545F9926" w14:textId="2BF421E0" w:rsidR="00E34CD2" w:rsidRDefault="00E34CD2" w:rsidP="00A56C9F">
            <w:pPr>
              <w:pStyle w:val="aff1"/>
            </w:pPr>
            <w:r>
              <w:rPr>
                <w:rFonts w:hint="eastAsia"/>
              </w:rPr>
              <w:t>1</w:t>
            </w:r>
            <w:r>
              <w:t>27.2</w:t>
            </w:r>
          </w:p>
        </w:tc>
        <w:tc>
          <w:tcPr>
            <w:tcW w:w="2766" w:type="dxa"/>
          </w:tcPr>
          <w:p w14:paraId="72833685" w14:textId="04B0044B" w:rsidR="00E34CD2" w:rsidRDefault="00A56C9F" w:rsidP="00A56C9F">
            <w:pPr>
              <w:pStyle w:val="aff1"/>
            </w:pPr>
            <w:r>
              <w:rPr>
                <w:rFonts w:hint="eastAsia"/>
              </w:rPr>
              <w:t>收盘价</w:t>
            </w:r>
          </w:p>
        </w:tc>
      </w:tr>
      <w:tr w:rsidR="00E34CD2" w14:paraId="5D1D4AEB" w14:textId="77777777" w:rsidTr="00DF3EAE">
        <w:tc>
          <w:tcPr>
            <w:tcW w:w="2765" w:type="dxa"/>
          </w:tcPr>
          <w:p w14:paraId="6A4EC7A5" w14:textId="4525891B" w:rsidR="00E34CD2" w:rsidRDefault="00E34CD2" w:rsidP="00A56C9F">
            <w:pPr>
              <w:pStyle w:val="aff1"/>
            </w:pPr>
            <w:r>
              <w:rPr>
                <w:rFonts w:hint="eastAsia"/>
              </w:rPr>
              <w:t>v</w:t>
            </w:r>
            <w:r>
              <w:t>olume</w:t>
            </w:r>
          </w:p>
        </w:tc>
        <w:tc>
          <w:tcPr>
            <w:tcW w:w="2765" w:type="dxa"/>
          </w:tcPr>
          <w:p w14:paraId="6B4E01C5" w14:textId="3E606A91" w:rsidR="00E34CD2" w:rsidRDefault="00E34CD2" w:rsidP="00A56C9F">
            <w:pPr>
              <w:pStyle w:val="aff1"/>
            </w:pPr>
            <w:r>
              <w:rPr>
                <w:rFonts w:hint="eastAsia"/>
              </w:rPr>
              <w:t>1</w:t>
            </w:r>
            <w:r>
              <w:t>1</w:t>
            </w:r>
            <w:r w:rsidR="00A56C9F">
              <w:rPr>
                <w:rFonts w:hint="eastAsia"/>
              </w:rPr>
              <w:t>,</w:t>
            </w:r>
            <w:r w:rsidR="00A56C9F">
              <w:t>258,852</w:t>
            </w:r>
          </w:p>
        </w:tc>
        <w:tc>
          <w:tcPr>
            <w:tcW w:w="2766" w:type="dxa"/>
          </w:tcPr>
          <w:p w14:paraId="2AA6D3EF" w14:textId="08A03E05" w:rsidR="00E34CD2" w:rsidRDefault="00A56C9F" w:rsidP="00A56C9F">
            <w:pPr>
              <w:pStyle w:val="aff1"/>
            </w:pPr>
            <w:r>
              <w:rPr>
                <w:rFonts w:hint="eastAsia"/>
              </w:rPr>
              <w:t>交易量</w:t>
            </w:r>
          </w:p>
        </w:tc>
      </w:tr>
      <w:tr w:rsidR="00E34CD2" w14:paraId="16D3A948" w14:textId="77777777" w:rsidTr="00DF3EAE">
        <w:tc>
          <w:tcPr>
            <w:tcW w:w="2765" w:type="dxa"/>
          </w:tcPr>
          <w:p w14:paraId="47D00412" w14:textId="12281ED0" w:rsidR="00E34CD2" w:rsidRDefault="00E34CD2" w:rsidP="00A56C9F">
            <w:pPr>
              <w:pStyle w:val="aff1"/>
            </w:pPr>
            <w:r>
              <w:rPr>
                <w:rFonts w:hint="eastAsia"/>
              </w:rPr>
              <w:t>date</w:t>
            </w:r>
          </w:p>
        </w:tc>
        <w:tc>
          <w:tcPr>
            <w:tcW w:w="2765" w:type="dxa"/>
          </w:tcPr>
          <w:p w14:paraId="1238F332" w14:textId="09322D0E" w:rsidR="00E34CD2" w:rsidRDefault="00A56C9F" w:rsidP="00A56C9F">
            <w:pPr>
              <w:pStyle w:val="aff1"/>
            </w:pPr>
            <w:r>
              <w:rPr>
                <w:rFonts w:hint="eastAsia"/>
              </w:rPr>
              <w:t>2</w:t>
            </w:r>
            <w:r>
              <w:t>018/10/12</w:t>
            </w:r>
          </w:p>
        </w:tc>
        <w:tc>
          <w:tcPr>
            <w:tcW w:w="2766" w:type="dxa"/>
          </w:tcPr>
          <w:p w14:paraId="2DD671AC" w14:textId="4A2F74E9" w:rsidR="00E34CD2" w:rsidRDefault="00A56C9F" w:rsidP="00A56C9F">
            <w:pPr>
              <w:pStyle w:val="aff1"/>
            </w:pPr>
            <w:r>
              <w:rPr>
                <w:rFonts w:hint="eastAsia"/>
              </w:rPr>
              <w:t>日期</w:t>
            </w:r>
          </w:p>
        </w:tc>
      </w:tr>
    </w:tbl>
    <w:p w14:paraId="5E27BE59" w14:textId="77777777" w:rsidR="00A56C9F" w:rsidRDefault="00A56C9F" w:rsidP="00E34CD2">
      <w:pPr>
        <w:ind w:firstLine="480"/>
      </w:pPr>
    </w:p>
    <w:p w14:paraId="3433DBDA" w14:textId="38CF38E8" w:rsidR="00E34CD2" w:rsidRPr="00E34CD2" w:rsidRDefault="007C72AA" w:rsidP="00E34CD2">
      <w:pPr>
        <w:ind w:firstLine="480"/>
      </w:pPr>
      <w:r>
        <w:rPr>
          <w:rFonts w:hint="eastAsia"/>
        </w:rPr>
        <w:t>计算平台结合</w:t>
      </w:r>
      <w:r w:rsidR="00A56C9F">
        <w:rPr>
          <w:rFonts w:hint="eastAsia"/>
        </w:rPr>
        <w:t>表</w:t>
      </w:r>
      <w:r w:rsidR="00A56C9F">
        <w:rPr>
          <w:rFonts w:hint="eastAsia"/>
        </w:rPr>
        <w:t>3-</w:t>
      </w:r>
      <w:r w:rsidR="00A56C9F">
        <w:t>4</w:t>
      </w:r>
      <w:r w:rsidR="00A56C9F">
        <w:rPr>
          <w:rFonts w:hint="eastAsia"/>
        </w:rPr>
        <w:t>中前</w:t>
      </w:r>
      <w:r w:rsidR="00A56C9F">
        <w:rPr>
          <w:rFonts w:hint="eastAsia"/>
        </w:rPr>
        <w:t>3</w:t>
      </w:r>
      <w:r w:rsidR="00A56C9F">
        <w:rPr>
          <w:rFonts w:hint="eastAsia"/>
        </w:rPr>
        <w:t>项的</w:t>
      </w:r>
      <w:r>
        <w:rPr>
          <w:rFonts w:hint="eastAsia"/>
        </w:rPr>
        <w:t>储存内容</w:t>
      </w:r>
      <w:r w:rsidR="00A56C9F">
        <w:rPr>
          <w:rFonts w:hint="eastAsia"/>
        </w:rPr>
        <w:t>，</w:t>
      </w:r>
      <w:r>
        <w:rPr>
          <w:rFonts w:hint="eastAsia"/>
        </w:rPr>
        <w:t>根据</w:t>
      </w:r>
      <w:r w:rsidR="00A56C9F">
        <w:rPr>
          <w:rFonts w:hint="eastAsia"/>
        </w:rPr>
        <w:t>表</w:t>
      </w:r>
      <w:r w:rsidR="00A56C9F">
        <w:rPr>
          <w:rFonts w:hint="eastAsia"/>
        </w:rPr>
        <w:t>3-</w:t>
      </w:r>
      <w:r w:rsidR="00A56C9F">
        <w:t>5</w:t>
      </w:r>
      <w:r>
        <w:rPr>
          <w:rFonts w:hint="eastAsia"/>
        </w:rPr>
        <w:t>的股价数据</w:t>
      </w:r>
      <w:r w:rsidR="00A56C9F">
        <w:rPr>
          <w:rFonts w:hint="eastAsia"/>
        </w:rPr>
        <w:t>可以计算</w:t>
      </w:r>
      <w:r w:rsidR="00A56C9F">
        <w:rPr>
          <w:rFonts w:hint="eastAsia"/>
        </w:rPr>
        <w:lastRenderedPageBreak/>
        <w:t>出表</w:t>
      </w:r>
      <w:r w:rsidR="00A56C9F">
        <w:rPr>
          <w:rFonts w:hint="eastAsia"/>
        </w:rPr>
        <w:t>3-</w:t>
      </w:r>
      <w:r w:rsidR="00A56C9F">
        <w:t>4</w:t>
      </w:r>
      <w:r w:rsidR="00A56C9F">
        <w:rPr>
          <w:rFonts w:hint="eastAsia"/>
        </w:rPr>
        <w:t>最后一项</w:t>
      </w:r>
      <w:r>
        <w:rPr>
          <w:rFonts w:hint="eastAsia"/>
        </w:rPr>
        <w:t>的股价</w:t>
      </w:r>
      <w:r w:rsidR="00A56C9F">
        <w:rPr>
          <w:rFonts w:hint="eastAsia"/>
        </w:rPr>
        <w:t>预测</w:t>
      </w:r>
      <w:r>
        <w:rPr>
          <w:rFonts w:hint="eastAsia"/>
        </w:rPr>
        <w:t>数据结果</w:t>
      </w:r>
      <w:r w:rsidR="00A56C9F">
        <w:rPr>
          <w:rFonts w:hint="eastAsia"/>
        </w:rPr>
        <w:t>。</w:t>
      </w:r>
    </w:p>
    <w:p w14:paraId="13179CFE" w14:textId="2A977190" w:rsidR="004A54AE" w:rsidRDefault="004A54AE" w:rsidP="004A54AE">
      <w:pPr>
        <w:pStyle w:val="2"/>
        <w:spacing w:before="326" w:after="326"/>
      </w:pPr>
      <w:bookmarkStart w:id="147" w:name="_Toc3724936"/>
      <w:r>
        <w:rPr>
          <w:rFonts w:hint="eastAsia"/>
        </w:rPr>
        <w:t>3.</w:t>
      </w:r>
      <w:r>
        <w:t xml:space="preserve">2 </w:t>
      </w:r>
      <w:r>
        <w:t>业务功能需求</w:t>
      </w:r>
      <w:bookmarkEnd w:id="147"/>
    </w:p>
    <w:p w14:paraId="580D5331" w14:textId="69C157DE" w:rsidR="004A54AE" w:rsidRDefault="004A54AE" w:rsidP="004A54AE">
      <w:pPr>
        <w:ind w:firstLine="480"/>
      </w:pPr>
      <w:r>
        <w:t>系统的业务需求较为简单，即</w:t>
      </w:r>
      <w:r w:rsidR="007C72AA">
        <w:rPr>
          <w:rFonts w:hint="eastAsia"/>
        </w:rPr>
        <w:t>用户通过提交股价查询信息，</w:t>
      </w:r>
      <w:r>
        <w:rPr>
          <w:rFonts w:hint="eastAsia"/>
        </w:rPr>
        <w:t>能</w:t>
      </w:r>
      <w:r>
        <w:t>够</w:t>
      </w:r>
      <w:r w:rsidR="00E34CD2">
        <w:t>获取</w:t>
      </w:r>
      <w:r w:rsidR="009E1A21">
        <w:t>多个公司</w:t>
      </w:r>
      <w:r w:rsidR="009E1A21">
        <w:rPr>
          <w:rFonts w:hint="eastAsia"/>
        </w:rPr>
        <w:t>最新的</w:t>
      </w:r>
      <w:r w:rsidR="00E34CD2">
        <w:t>股价预测。</w:t>
      </w:r>
      <w:r w:rsidR="009E1A21">
        <w:rPr>
          <w:rFonts w:hint="eastAsia"/>
        </w:rPr>
        <w:t>从使用者角度出发</w:t>
      </w:r>
      <w:r w:rsidR="00E34CD2">
        <w:t>，</w:t>
      </w:r>
      <w:r w:rsidR="00E34CD2">
        <w:rPr>
          <w:rFonts w:hint="eastAsia"/>
        </w:rPr>
        <w:t>业务</w:t>
      </w:r>
      <w:r w:rsidR="00CA461A">
        <w:rPr>
          <w:rFonts w:hint="eastAsia"/>
        </w:rPr>
        <w:t>功能</w:t>
      </w:r>
      <w:r w:rsidR="00E34CD2">
        <w:t>需求的内容</w:t>
      </w:r>
      <w:r w:rsidR="00E34CD2">
        <w:rPr>
          <w:rFonts w:hint="eastAsia"/>
        </w:rPr>
        <w:t>虽然</w:t>
      </w:r>
      <w:r w:rsidR="00E34CD2">
        <w:t>比较单一，但是在</w:t>
      </w:r>
      <w:r w:rsidR="007C72AA">
        <w:rPr>
          <w:rFonts w:hint="eastAsia"/>
        </w:rPr>
        <w:t>预测的</w:t>
      </w:r>
      <w:r w:rsidR="00CA461A">
        <w:rPr>
          <w:rFonts w:hint="eastAsia"/>
        </w:rPr>
        <w:t>形式</w:t>
      </w:r>
      <w:r w:rsidR="00E34CD2">
        <w:t>上</w:t>
      </w:r>
      <w:r w:rsidR="007C72AA">
        <w:rPr>
          <w:rFonts w:hint="eastAsia"/>
        </w:rPr>
        <w:t>的需求</w:t>
      </w:r>
      <w:r w:rsidR="00E34CD2">
        <w:rPr>
          <w:rFonts w:hint="eastAsia"/>
        </w:rPr>
        <w:t>仍可</w:t>
      </w:r>
      <w:r w:rsidR="00E34CD2">
        <w:t>分为以下几个部分</w:t>
      </w:r>
      <w:r w:rsidR="00E34CD2">
        <w:rPr>
          <w:rFonts w:hint="eastAsia"/>
        </w:rPr>
        <w:t>：</w:t>
      </w:r>
    </w:p>
    <w:p w14:paraId="2E1F088B" w14:textId="3A9CC533" w:rsidR="00E34CD2" w:rsidRDefault="00E34CD2" w:rsidP="00E34CD2">
      <w:pPr>
        <w:ind w:firstLineChars="0" w:firstLine="480"/>
      </w:pPr>
      <w:r>
        <w:rPr>
          <w:rFonts w:hint="eastAsia"/>
        </w:rPr>
        <w:t xml:space="preserve">1. </w:t>
      </w:r>
      <w:r w:rsidR="00CA461A">
        <w:rPr>
          <w:rFonts w:hint="eastAsia"/>
        </w:rPr>
        <w:t>可预测的</w:t>
      </w:r>
      <w:r w:rsidR="005254D1">
        <w:rPr>
          <w:rFonts w:hint="eastAsia"/>
        </w:rPr>
        <w:t>范围广</w:t>
      </w:r>
      <w:r>
        <w:rPr>
          <w:rFonts w:hint="eastAsia"/>
        </w:rPr>
        <w:t>。</w:t>
      </w:r>
      <w:r w:rsidR="00A56C9F">
        <w:rPr>
          <w:rFonts w:hint="eastAsia"/>
        </w:rPr>
        <w:t>从使用者角度而言，</w:t>
      </w:r>
      <w:r w:rsidR="00EC3A6C">
        <w:rPr>
          <w:rFonts w:hint="eastAsia"/>
        </w:rPr>
        <w:t>能</w:t>
      </w:r>
      <w:r w:rsidR="00A56C9F">
        <w:rPr>
          <w:rFonts w:hint="eastAsia"/>
        </w:rPr>
        <w:t>预测的公司越多，预测越全面</w:t>
      </w:r>
      <w:r w:rsidR="00EC3A6C">
        <w:rPr>
          <w:rFonts w:hint="eastAsia"/>
        </w:rPr>
        <w:t>，本系统使用价值也就越大。</w:t>
      </w:r>
    </w:p>
    <w:p w14:paraId="3850495F" w14:textId="68E0F266" w:rsidR="00E34CD2" w:rsidRDefault="00E34CD2" w:rsidP="00E34CD2">
      <w:pPr>
        <w:ind w:firstLineChars="0" w:firstLine="480"/>
      </w:pPr>
      <w:r>
        <w:rPr>
          <w:rFonts w:hint="eastAsia"/>
        </w:rPr>
        <w:t>2.</w:t>
      </w:r>
      <w:r>
        <w:t xml:space="preserve"> </w:t>
      </w:r>
      <w:r>
        <w:rPr>
          <w:rFonts w:hint="eastAsia"/>
        </w:rPr>
        <w:t>预测的展示形式比较直观。</w:t>
      </w:r>
      <w:r w:rsidR="00EC3A6C">
        <w:rPr>
          <w:rFonts w:hint="eastAsia"/>
        </w:rPr>
        <w:t>预测数据应当以最简洁的方式，如图表的形式展示出来，需要数学计算进行归纳总结</w:t>
      </w:r>
    </w:p>
    <w:p w14:paraId="08B2864D" w14:textId="4E450347" w:rsidR="00E34CD2" w:rsidRDefault="00E34CD2" w:rsidP="00E34CD2">
      <w:pPr>
        <w:ind w:firstLineChars="0" w:firstLine="480"/>
      </w:pPr>
      <w:r>
        <w:rPr>
          <w:rFonts w:hint="eastAsia"/>
        </w:rPr>
        <w:t>3.</w:t>
      </w:r>
      <w:r>
        <w:t xml:space="preserve"> </w:t>
      </w:r>
      <w:r>
        <w:rPr>
          <w:rFonts w:hint="eastAsia"/>
        </w:rPr>
        <w:t>预测的实时性</w:t>
      </w:r>
      <w:r w:rsidR="00CA461A">
        <w:rPr>
          <w:rFonts w:hint="eastAsia"/>
        </w:rPr>
        <w:t>较</w:t>
      </w:r>
      <w:r w:rsidR="00DF3EAE">
        <w:rPr>
          <w:rFonts w:hint="eastAsia"/>
        </w:rPr>
        <w:t>好</w:t>
      </w:r>
      <w:r>
        <w:rPr>
          <w:rFonts w:hint="eastAsia"/>
        </w:rPr>
        <w:t>。</w:t>
      </w:r>
      <w:r w:rsidR="00EC3A6C">
        <w:rPr>
          <w:rFonts w:hint="eastAsia"/>
        </w:rPr>
        <w:t>股票市场千变万化，舆论风向变化快，所以系统应当有对舆情做出快速反应的能力。</w:t>
      </w:r>
    </w:p>
    <w:p w14:paraId="5A87FB35" w14:textId="02EED634" w:rsidR="00E34CD2" w:rsidRDefault="00E34CD2" w:rsidP="00E34CD2">
      <w:pPr>
        <w:ind w:firstLineChars="0" w:firstLine="480"/>
      </w:pPr>
      <w:r>
        <w:rPr>
          <w:rFonts w:hint="eastAsia"/>
        </w:rPr>
        <w:t>4.</w:t>
      </w:r>
      <w:r>
        <w:t xml:space="preserve"> </w:t>
      </w:r>
      <w:r>
        <w:rPr>
          <w:rFonts w:hint="eastAsia"/>
        </w:rPr>
        <w:t>预测的同时能查阅到历史数据。</w:t>
      </w:r>
      <w:r w:rsidR="00EC3A6C">
        <w:rPr>
          <w:rFonts w:hint="eastAsia"/>
        </w:rPr>
        <w:t>历史数据也是预测展示的一部分，从用户角度而言，结合历史数据能对实时股价预测结果</w:t>
      </w:r>
      <w:r w:rsidR="00CA461A">
        <w:rPr>
          <w:rFonts w:hint="eastAsia"/>
        </w:rPr>
        <w:t>来源</w:t>
      </w:r>
      <w:r w:rsidR="00EC3A6C">
        <w:rPr>
          <w:rFonts w:hint="eastAsia"/>
        </w:rPr>
        <w:t>有直观印象。</w:t>
      </w:r>
    </w:p>
    <w:p w14:paraId="39EEBA4A" w14:textId="72C3CC4E" w:rsidR="00E34CD2" w:rsidRDefault="00E34CD2" w:rsidP="00E34CD2">
      <w:pPr>
        <w:ind w:firstLineChars="0" w:firstLine="480"/>
      </w:pPr>
      <w:r>
        <w:t>5</w:t>
      </w:r>
      <w:r>
        <w:rPr>
          <w:rFonts w:hint="eastAsia"/>
        </w:rPr>
        <w:t>.</w:t>
      </w:r>
      <w:r>
        <w:t xml:space="preserve"> </w:t>
      </w:r>
      <w:r>
        <w:rPr>
          <w:rFonts w:hint="eastAsia"/>
        </w:rPr>
        <w:t>预测的准确率</w:t>
      </w:r>
      <w:r w:rsidR="00EB126E">
        <w:rPr>
          <w:rFonts w:hint="eastAsia"/>
        </w:rPr>
        <w:t>需</w:t>
      </w:r>
      <w:r>
        <w:rPr>
          <w:rFonts w:hint="eastAsia"/>
        </w:rPr>
        <w:t>有</w:t>
      </w:r>
      <w:r w:rsidR="00EB126E">
        <w:rPr>
          <w:rFonts w:hint="eastAsia"/>
        </w:rPr>
        <w:t>最低标准</w:t>
      </w:r>
      <w:r>
        <w:rPr>
          <w:rFonts w:hint="eastAsia"/>
        </w:rPr>
        <w:t>。</w:t>
      </w:r>
      <w:r w:rsidR="00CA461A">
        <w:rPr>
          <w:rFonts w:hint="eastAsia"/>
        </w:rPr>
        <w:t>预测系统准确率是系统基本</w:t>
      </w:r>
      <w:r w:rsidR="00EC3A6C">
        <w:rPr>
          <w:rFonts w:hint="eastAsia"/>
        </w:rPr>
        <w:t>要求</w:t>
      </w:r>
      <w:r w:rsidR="00CA461A">
        <w:rPr>
          <w:rFonts w:hint="eastAsia"/>
        </w:rPr>
        <w:t>之一</w:t>
      </w:r>
      <w:r w:rsidR="00EC3A6C">
        <w:rPr>
          <w:rFonts w:hint="eastAsia"/>
        </w:rPr>
        <w:t>，</w:t>
      </w:r>
      <w:r w:rsidR="005254D1">
        <w:rPr>
          <w:rFonts w:hint="eastAsia"/>
        </w:rPr>
        <w:t>考虑到</w:t>
      </w:r>
      <w:r w:rsidR="00EC3A6C">
        <w:rPr>
          <w:rFonts w:hint="eastAsia"/>
        </w:rPr>
        <w:t>股票的配额策略</w:t>
      </w:r>
      <w:r w:rsidR="00EB126E">
        <w:rPr>
          <w:rFonts w:hint="eastAsia"/>
        </w:rPr>
        <w:t>本身拥有</w:t>
      </w:r>
      <w:r w:rsidR="00EC3A6C">
        <w:rPr>
          <w:rFonts w:hint="eastAsia"/>
        </w:rPr>
        <w:t>容错</w:t>
      </w:r>
      <w:r w:rsidR="00F23FA6">
        <w:rPr>
          <w:rFonts w:hint="eastAsia"/>
        </w:rPr>
        <w:t>特性</w:t>
      </w:r>
      <w:r w:rsidR="00EC3A6C">
        <w:rPr>
          <w:rFonts w:hint="eastAsia"/>
        </w:rPr>
        <w:t>，</w:t>
      </w:r>
      <w:r w:rsidR="005254D1">
        <w:rPr>
          <w:rFonts w:hint="eastAsia"/>
        </w:rPr>
        <w:t>本系统的预测准确率应满足可实际应用的最低要求。</w:t>
      </w:r>
    </w:p>
    <w:p w14:paraId="44687BEB" w14:textId="1722633E" w:rsidR="00E34CD2" w:rsidRPr="00E34CD2" w:rsidRDefault="00E34CD2" w:rsidP="00E34CD2">
      <w:pPr>
        <w:ind w:firstLineChars="0" w:firstLine="480"/>
      </w:pPr>
      <w:r>
        <w:rPr>
          <w:rFonts w:hint="eastAsia"/>
        </w:rPr>
        <w:t>6.</w:t>
      </w:r>
      <w:r>
        <w:t xml:space="preserve"> </w:t>
      </w:r>
      <w:r>
        <w:rPr>
          <w:rFonts w:hint="eastAsia"/>
        </w:rPr>
        <w:t>预测服务一直可用。</w:t>
      </w:r>
      <w:r w:rsidR="00594EB0">
        <w:rPr>
          <w:rFonts w:hint="eastAsia"/>
        </w:rPr>
        <w:t>数据链路较长会提高服务不可用的概率，从</w:t>
      </w:r>
      <w:r w:rsidR="00F23FA6">
        <w:rPr>
          <w:rFonts w:hint="eastAsia"/>
        </w:rPr>
        <w:t>使用者</w:t>
      </w:r>
      <w:r w:rsidR="00594EB0">
        <w:rPr>
          <w:rFonts w:hint="eastAsia"/>
        </w:rPr>
        <w:t>角度出发，</w:t>
      </w:r>
      <w:r w:rsidR="00F23FA6">
        <w:rPr>
          <w:rFonts w:hint="eastAsia"/>
        </w:rPr>
        <w:t>服务</w:t>
      </w:r>
      <w:r w:rsidR="00594EB0">
        <w:rPr>
          <w:rFonts w:hint="eastAsia"/>
        </w:rPr>
        <w:t>应</w:t>
      </w:r>
      <w:r w:rsidR="00F23FA6">
        <w:rPr>
          <w:rFonts w:hint="eastAsia"/>
        </w:rPr>
        <w:t>随时随地处于可用状态。</w:t>
      </w:r>
    </w:p>
    <w:p w14:paraId="0E9518F1" w14:textId="7C782754" w:rsidR="00F46408" w:rsidRPr="004408EA" w:rsidRDefault="007D3FCE" w:rsidP="004408EA">
      <w:pPr>
        <w:pStyle w:val="2"/>
        <w:spacing w:before="326" w:after="326"/>
      </w:pPr>
      <w:bookmarkStart w:id="148" w:name="_Toc2274893"/>
      <w:bookmarkStart w:id="149" w:name="_Toc2329306"/>
      <w:bookmarkStart w:id="150" w:name="_Toc3724937"/>
      <w:r w:rsidRPr="004408EA">
        <w:t>3</w:t>
      </w:r>
      <w:r w:rsidR="000669EF" w:rsidRPr="004408EA">
        <w:rPr>
          <w:rFonts w:hint="eastAsia"/>
        </w:rPr>
        <w:t>.</w:t>
      </w:r>
      <w:r w:rsidR="009D53C6">
        <w:t>3</w:t>
      </w:r>
      <w:r w:rsidR="000669EF" w:rsidRPr="004408EA">
        <w:t xml:space="preserve"> </w:t>
      </w:r>
      <w:r w:rsidR="009D53C6">
        <w:rPr>
          <w:rFonts w:hint="eastAsia"/>
        </w:rPr>
        <w:t>系统</w:t>
      </w:r>
      <w:r w:rsidR="000669EF" w:rsidRPr="004408EA">
        <w:rPr>
          <w:rFonts w:hint="eastAsia"/>
        </w:rPr>
        <w:t>功能需求</w:t>
      </w:r>
      <w:bookmarkEnd w:id="148"/>
      <w:bookmarkEnd w:id="149"/>
      <w:bookmarkEnd w:id="150"/>
    </w:p>
    <w:p w14:paraId="0C47D69D" w14:textId="7295168B" w:rsidR="000669EF" w:rsidRPr="009D03D0" w:rsidRDefault="00A15A9B" w:rsidP="000669EF">
      <w:pPr>
        <w:ind w:firstLine="480"/>
        <w:rPr>
          <w:color w:val="000000" w:themeColor="text1"/>
        </w:rPr>
      </w:pPr>
      <w:commentRangeStart w:id="151"/>
      <w:r>
        <w:rPr>
          <w:rFonts w:hint="eastAsia"/>
          <w:color w:val="000000" w:themeColor="text1"/>
        </w:rPr>
        <w:t>根据本课题研究目的</w:t>
      </w:r>
      <w:r w:rsidR="00B05DE8">
        <w:rPr>
          <w:rFonts w:hint="eastAsia"/>
          <w:color w:val="000000" w:themeColor="text1"/>
        </w:rPr>
        <w:t>对系统</w:t>
      </w:r>
      <w:r w:rsidR="008446BE">
        <w:rPr>
          <w:rFonts w:hint="eastAsia"/>
          <w:color w:val="000000" w:themeColor="text1"/>
        </w:rPr>
        <w:t>组成</w:t>
      </w:r>
      <w:r w:rsidR="00B05DE8">
        <w:rPr>
          <w:rFonts w:hint="eastAsia"/>
          <w:color w:val="000000" w:themeColor="text1"/>
        </w:rPr>
        <w:t>进行拆分，</w:t>
      </w:r>
      <w:r w:rsidR="008446BE">
        <w:rPr>
          <w:rFonts w:hint="eastAsia"/>
          <w:color w:val="000000" w:themeColor="text1"/>
        </w:rPr>
        <w:t>系统功能</w:t>
      </w:r>
      <w:r w:rsidR="00B05DE8">
        <w:rPr>
          <w:rFonts w:hint="eastAsia"/>
          <w:color w:val="000000" w:themeColor="text1"/>
        </w:rPr>
        <w:t>可划分为以下</w:t>
      </w:r>
      <w:r w:rsidR="00B05DE8">
        <w:rPr>
          <w:rFonts w:hint="eastAsia"/>
          <w:color w:val="000000" w:themeColor="text1"/>
        </w:rPr>
        <w:t>6</w:t>
      </w:r>
      <w:r w:rsidR="00B05DE8">
        <w:rPr>
          <w:rFonts w:hint="eastAsia"/>
          <w:color w:val="000000" w:themeColor="text1"/>
        </w:rPr>
        <w:t>个子功能：</w:t>
      </w:r>
      <w:commentRangeEnd w:id="151"/>
      <w:r w:rsidR="00C01A77">
        <w:rPr>
          <w:rStyle w:val="ac"/>
        </w:rPr>
        <w:commentReference w:id="151"/>
      </w:r>
    </w:p>
    <w:p w14:paraId="3B00ECAC" w14:textId="24957618" w:rsidR="000669EF" w:rsidRPr="009D03D0" w:rsidRDefault="000669EF" w:rsidP="000669EF">
      <w:pPr>
        <w:ind w:firstLine="480"/>
        <w:rPr>
          <w:color w:val="000000" w:themeColor="text1"/>
        </w:rPr>
      </w:pPr>
      <w:r w:rsidRPr="009D03D0">
        <w:rPr>
          <w:rFonts w:hint="eastAsia"/>
          <w:color w:val="000000" w:themeColor="text1"/>
        </w:rPr>
        <w:t>1.</w:t>
      </w:r>
      <w:r w:rsidRPr="009D03D0">
        <w:rPr>
          <w:color w:val="000000" w:themeColor="text1"/>
        </w:rPr>
        <w:t xml:space="preserve"> </w:t>
      </w:r>
      <w:r w:rsidR="00435D56">
        <w:rPr>
          <w:rFonts w:hint="eastAsia"/>
          <w:color w:val="000000" w:themeColor="text1"/>
        </w:rPr>
        <w:t>存储</w:t>
      </w:r>
      <w:r w:rsidRPr="009D03D0">
        <w:rPr>
          <w:rFonts w:hint="eastAsia"/>
          <w:color w:val="000000" w:themeColor="text1"/>
        </w:rPr>
        <w:t>历史股价数据的功能。由于上市公司的股价表现与历史股价</w:t>
      </w:r>
      <w:r w:rsidR="00462848">
        <w:rPr>
          <w:rFonts w:hint="eastAsia"/>
          <w:color w:val="000000" w:themeColor="text1"/>
        </w:rPr>
        <w:t>、</w:t>
      </w:r>
      <w:r w:rsidRPr="009D03D0">
        <w:rPr>
          <w:rFonts w:hint="eastAsia"/>
          <w:color w:val="000000" w:themeColor="text1"/>
        </w:rPr>
        <w:t>上市公司的财报以及盈利表现息息相关，所以需要</w:t>
      </w:r>
      <w:r w:rsidR="00435D56">
        <w:rPr>
          <w:rFonts w:hint="eastAsia"/>
          <w:color w:val="000000" w:themeColor="text1"/>
        </w:rPr>
        <w:t>存储</w:t>
      </w:r>
      <w:r w:rsidR="00DE1EF7" w:rsidRPr="009D03D0">
        <w:rPr>
          <w:rFonts w:hint="eastAsia"/>
          <w:color w:val="000000" w:themeColor="text1"/>
        </w:rPr>
        <w:t>历史的股价数据</w:t>
      </w:r>
      <w:r w:rsidR="00DE1EF7">
        <w:rPr>
          <w:rFonts w:hint="eastAsia"/>
          <w:color w:val="000000" w:themeColor="text1"/>
        </w:rPr>
        <w:t>，并</w:t>
      </w:r>
      <w:r w:rsidRPr="009D03D0">
        <w:rPr>
          <w:rFonts w:hint="eastAsia"/>
          <w:color w:val="000000" w:themeColor="text1"/>
        </w:rPr>
        <w:t>在进行股价</w:t>
      </w:r>
      <w:r w:rsidR="00DE1EF7">
        <w:rPr>
          <w:rFonts w:hint="eastAsia"/>
          <w:color w:val="000000" w:themeColor="text1"/>
        </w:rPr>
        <w:t>预测</w:t>
      </w:r>
      <w:r w:rsidRPr="009D03D0">
        <w:rPr>
          <w:rFonts w:hint="eastAsia"/>
          <w:color w:val="000000" w:themeColor="text1"/>
        </w:rPr>
        <w:t>时，作为参数加入模型</w:t>
      </w:r>
      <w:r w:rsidR="00DE1EF7">
        <w:rPr>
          <w:rFonts w:hint="eastAsia"/>
          <w:color w:val="000000" w:themeColor="text1"/>
        </w:rPr>
        <w:t>计算</w:t>
      </w:r>
      <w:r w:rsidRPr="009D03D0">
        <w:rPr>
          <w:rFonts w:hint="eastAsia"/>
          <w:color w:val="000000" w:themeColor="text1"/>
        </w:rPr>
        <w:t>。</w:t>
      </w:r>
    </w:p>
    <w:p w14:paraId="2D845FB2" w14:textId="0217843E" w:rsidR="000669EF" w:rsidRPr="009D03D0" w:rsidRDefault="000669EF" w:rsidP="000669EF">
      <w:pPr>
        <w:ind w:firstLine="480"/>
        <w:rPr>
          <w:color w:val="000000" w:themeColor="text1"/>
        </w:rPr>
      </w:pPr>
      <w:r w:rsidRPr="009D03D0">
        <w:rPr>
          <w:rFonts w:hint="eastAsia"/>
          <w:color w:val="000000" w:themeColor="text1"/>
        </w:rPr>
        <w:t>2.</w:t>
      </w:r>
      <w:r w:rsidRPr="009D03D0">
        <w:rPr>
          <w:color w:val="000000" w:themeColor="text1"/>
        </w:rPr>
        <w:t xml:space="preserve"> </w:t>
      </w:r>
      <w:r w:rsidRPr="009D03D0">
        <w:rPr>
          <w:rFonts w:hint="eastAsia"/>
          <w:color w:val="000000" w:themeColor="text1"/>
        </w:rPr>
        <w:t>实时获取当前股价数据的功能。当前股价的波动能很好反映上一预测周期结果的准确性</w:t>
      </w:r>
      <w:r w:rsidR="00DE1EF7">
        <w:rPr>
          <w:rFonts w:hint="eastAsia"/>
          <w:color w:val="000000" w:themeColor="text1"/>
        </w:rPr>
        <w:t>。</w:t>
      </w:r>
      <w:r w:rsidRPr="009D03D0">
        <w:rPr>
          <w:rFonts w:hint="eastAsia"/>
          <w:color w:val="000000" w:themeColor="text1"/>
        </w:rPr>
        <w:t>作为预测结果的真实值，</w:t>
      </w:r>
      <w:r w:rsidR="00DE1EF7">
        <w:rPr>
          <w:rFonts w:hint="eastAsia"/>
          <w:color w:val="000000" w:themeColor="text1"/>
        </w:rPr>
        <w:t>当前股价</w:t>
      </w:r>
      <w:r w:rsidR="00435D56">
        <w:rPr>
          <w:rFonts w:hint="eastAsia"/>
          <w:color w:val="000000" w:themeColor="text1"/>
        </w:rPr>
        <w:t>需要</w:t>
      </w:r>
      <w:r w:rsidRPr="009D03D0">
        <w:rPr>
          <w:rFonts w:hint="eastAsia"/>
          <w:color w:val="000000" w:themeColor="text1"/>
        </w:rPr>
        <w:t>在下一预测周期反馈给</w:t>
      </w:r>
      <w:r w:rsidR="00DE1EF7">
        <w:rPr>
          <w:rFonts w:hint="eastAsia"/>
          <w:color w:val="000000" w:themeColor="text1"/>
        </w:rPr>
        <w:t>计算模型</w:t>
      </w:r>
      <w:r w:rsidRPr="009D03D0">
        <w:rPr>
          <w:rFonts w:hint="eastAsia"/>
          <w:color w:val="000000" w:themeColor="text1"/>
        </w:rPr>
        <w:t>，用于在线算法的修正。同时当前股价</w:t>
      </w:r>
      <w:r w:rsidR="001B02E4">
        <w:rPr>
          <w:rFonts w:hint="eastAsia"/>
          <w:color w:val="000000" w:themeColor="text1"/>
        </w:rPr>
        <w:t>需</w:t>
      </w:r>
      <w:r w:rsidRPr="009D03D0">
        <w:rPr>
          <w:rFonts w:hint="eastAsia"/>
          <w:color w:val="000000" w:themeColor="text1"/>
        </w:rPr>
        <w:t>存入数据库，更新历史股价数据。</w:t>
      </w:r>
    </w:p>
    <w:p w14:paraId="4A580801" w14:textId="63CF3549" w:rsidR="000669EF" w:rsidRPr="009D03D0" w:rsidRDefault="000669EF" w:rsidP="000669EF">
      <w:pPr>
        <w:ind w:firstLine="480"/>
        <w:rPr>
          <w:color w:val="000000" w:themeColor="text1"/>
        </w:rPr>
      </w:pPr>
      <w:r w:rsidRPr="009D03D0">
        <w:rPr>
          <w:rFonts w:hint="eastAsia"/>
          <w:color w:val="000000" w:themeColor="text1"/>
        </w:rPr>
        <w:t>3.</w:t>
      </w:r>
      <w:r w:rsidRPr="009D03D0">
        <w:rPr>
          <w:color w:val="000000" w:themeColor="text1"/>
        </w:rPr>
        <w:t xml:space="preserve"> </w:t>
      </w:r>
      <w:r w:rsidRPr="009D03D0">
        <w:rPr>
          <w:rFonts w:hint="eastAsia"/>
          <w:color w:val="000000" w:themeColor="text1"/>
        </w:rPr>
        <w:t>实时获取</w:t>
      </w:r>
      <w:r w:rsidR="001B02E4">
        <w:rPr>
          <w:rFonts w:hint="eastAsia"/>
          <w:color w:val="000000" w:themeColor="text1"/>
        </w:rPr>
        <w:t>指定关键词的</w:t>
      </w:r>
      <w:r w:rsidRPr="009D03D0">
        <w:rPr>
          <w:rFonts w:hint="eastAsia"/>
          <w:color w:val="000000" w:themeColor="text1"/>
        </w:rPr>
        <w:t>数据</w:t>
      </w:r>
      <w:r w:rsidR="00B05DE8">
        <w:rPr>
          <w:rFonts w:hint="eastAsia"/>
          <w:color w:val="000000" w:themeColor="text1"/>
        </w:rPr>
        <w:t>处理</w:t>
      </w:r>
      <w:r w:rsidRPr="009D03D0">
        <w:rPr>
          <w:rFonts w:hint="eastAsia"/>
          <w:color w:val="000000" w:themeColor="text1"/>
        </w:rPr>
        <w:t>的功能。</w:t>
      </w:r>
      <w:r w:rsidR="001B02E4">
        <w:rPr>
          <w:rFonts w:hint="eastAsia"/>
          <w:color w:val="000000" w:themeColor="text1"/>
        </w:rPr>
        <w:t>每秒钟</w:t>
      </w:r>
      <w:r w:rsidRPr="009D03D0">
        <w:rPr>
          <w:rFonts w:hint="eastAsia"/>
          <w:color w:val="000000" w:themeColor="text1"/>
        </w:rPr>
        <w:t>在推特</w:t>
      </w:r>
      <w:r w:rsidR="001B02E4">
        <w:rPr>
          <w:rFonts w:hint="eastAsia"/>
          <w:color w:val="000000" w:themeColor="text1"/>
        </w:rPr>
        <w:t>网站</w:t>
      </w:r>
      <w:r w:rsidRPr="009D03D0">
        <w:rPr>
          <w:rFonts w:hint="eastAsia"/>
          <w:color w:val="000000" w:themeColor="text1"/>
        </w:rPr>
        <w:t>上产生推特</w:t>
      </w:r>
      <w:r w:rsidR="001B02E4">
        <w:rPr>
          <w:rFonts w:hint="eastAsia"/>
          <w:color w:val="000000" w:themeColor="text1"/>
        </w:rPr>
        <w:t>的数量</w:t>
      </w:r>
      <w:r w:rsidRPr="009D03D0">
        <w:rPr>
          <w:rFonts w:hint="eastAsia"/>
          <w:color w:val="000000" w:themeColor="text1"/>
        </w:rPr>
        <w:t>大约在</w:t>
      </w:r>
      <w:r w:rsidRPr="009D03D0">
        <w:rPr>
          <w:rFonts w:hint="eastAsia"/>
          <w:color w:val="000000" w:themeColor="text1"/>
        </w:rPr>
        <w:t>1</w:t>
      </w:r>
      <w:r w:rsidRPr="009D03D0">
        <w:rPr>
          <w:color w:val="000000" w:themeColor="text1"/>
        </w:rPr>
        <w:t>0</w:t>
      </w:r>
      <w:r w:rsidR="00435D56">
        <w:rPr>
          <w:rFonts w:hint="eastAsia"/>
          <w:color w:val="000000" w:themeColor="text1"/>
        </w:rPr>
        <w:t>，</w:t>
      </w:r>
      <w:r w:rsidR="00435D56">
        <w:rPr>
          <w:rFonts w:hint="eastAsia"/>
          <w:color w:val="000000" w:themeColor="text1"/>
        </w:rPr>
        <w:t>0</w:t>
      </w:r>
      <w:r w:rsidR="00435D56">
        <w:rPr>
          <w:color w:val="000000" w:themeColor="text1"/>
        </w:rPr>
        <w:t>00</w:t>
      </w:r>
      <w:r w:rsidRPr="009D03D0">
        <w:rPr>
          <w:rFonts w:hint="eastAsia"/>
          <w:color w:val="000000" w:themeColor="text1"/>
        </w:rPr>
        <w:t>条量级，同时获取</w:t>
      </w:r>
      <w:r w:rsidR="001B02E4">
        <w:rPr>
          <w:rFonts w:hint="eastAsia"/>
          <w:color w:val="000000" w:themeColor="text1"/>
        </w:rPr>
        <w:t>该数量级</w:t>
      </w:r>
      <w:r w:rsidRPr="009D03D0">
        <w:rPr>
          <w:rFonts w:hint="eastAsia"/>
          <w:color w:val="000000" w:themeColor="text1"/>
        </w:rPr>
        <w:t>的推特</w:t>
      </w:r>
      <w:r w:rsidR="001B02E4">
        <w:rPr>
          <w:rFonts w:hint="eastAsia"/>
          <w:color w:val="000000" w:themeColor="text1"/>
        </w:rPr>
        <w:t>并</w:t>
      </w:r>
      <w:r w:rsidRPr="009D03D0">
        <w:rPr>
          <w:rFonts w:hint="eastAsia"/>
          <w:color w:val="000000" w:themeColor="text1"/>
        </w:rPr>
        <w:t>同时进行分析是不现实的。通过追踪特定关键词，可以将所有讨论相关关键</w:t>
      </w:r>
      <w:r w:rsidR="001B02E4">
        <w:rPr>
          <w:rFonts w:hint="eastAsia"/>
          <w:color w:val="000000" w:themeColor="text1"/>
        </w:rPr>
        <w:t>词</w:t>
      </w:r>
      <w:r w:rsidRPr="009D03D0">
        <w:rPr>
          <w:rFonts w:hint="eastAsia"/>
          <w:color w:val="000000" w:themeColor="text1"/>
        </w:rPr>
        <w:t>的推特进行过滤收集，</w:t>
      </w:r>
      <w:r w:rsidR="001B02E4">
        <w:rPr>
          <w:rFonts w:hint="eastAsia"/>
          <w:color w:val="000000" w:themeColor="text1"/>
        </w:rPr>
        <w:t>并</w:t>
      </w:r>
      <w:r w:rsidRPr="009D03D0">
        <w:rPr>
          <w:rFonts w:hint="eastAsia"/>
          <w:color w:val="000000" w:themeColor="text1"/>
        </w:rPr>
        <w:t>按照关键词进行映射</w:t>
      </w:r>
      <w:r w:rsidR="001B02E4">
        <w:rPr>
          <w:rFonts w:hint="eastAsia"/>
          <w:color w:val="000000" w:themeColor="text1"/>
        </w:rPr>
        <w:t>，</w:t>
      </w:r>
      <w:r w:rsidRPr="009D03D0">
        <w:rPr>
          <w:rFonts w:hint="eastAsia"/>
          <w:color w:val="000000" w:themeColor="text1"/>
        </w:rPr>
        <w:t>可以得到对应上市公司的</w:t>
      </w:r>
      <w:r w:rsidR="001B02E4">
        <w:rPr>
          <w:rFonts w:hint="eastAsia"/>
          <w:color w:val="000000" w:themeColor="text1"/>
        </w:rPr>
        <w:t>所有</w:t>
      </w:r>
      <w:r w:rsidRPr="009D03D0">
        <w:rPr>
          <w:rFonts w:hint="eastAsia"/>
          <w:color w:val="000000" w:themeColor="text1"/>
        </w:rPr>
        <w:t>相关舆论评价</w:t>
      </w:r>
      <w:r w:rsidR="001B02E4">
        <w:rPr>
          <w:rFonts w:hint="eastAsia"/>
          <w:color w:val="000000" w:themeColor="text1"/>
        </w:rPr>
        <w:t>的</w:t>
      </w:r>
      <w:r w:rsidRPr="009D03D0">
        <w:rPr>
          <w:rFonts w:hint="eastAsia"/>
          <w:color w:val="000000" w:themeColor="text1"/>
        </w:rPr>
        <w:t>推特</w:t>
      </w:r>
      <w:r w:rsidR="001B02E4">
        <w:rPr>
          <w:rFonts w:hint="eastAsia"/>
          <w:color w:val="000000" w:themeColor="text1"/>
        </w:rPr>
        <w:t>数据</w:t>
      </w:r>
      <w:r w:rsidRPr="009D03D0">
        <w:rPr>
          <w:rFonts w:hint="eastAsia"/>
          <w:color w:val="000000" w:themeColor="text1"/>
        </w:rPr>
        <w:t>。</w:t>
      </w:r>
    </w:p>
    <w:p w14:paraId="2E37EE20" w14:textId="6D26D28A" w:rsidR="000669EF" w:rsidRPr="009D03D0" w:rsidRDefault="000669EF" w:rsidP="000669EF">
      <w:pPr>
        <w:ind w:firstLine="480"/>
        <w:rPr>
          <w:color w:val="000000" w:themeColor="text1"/>
        </w:rPr>
      </w:pPr>
      <w:r w:rsidRPr="009D03D0">
        <w:rPr>
          <w:rFonts w:hint="eastAsia"/>
          <w:color w:val="000000" w:themeColor="text1"/>
        </w:rPr>
        <w:t>4.</w:t>
      </w:r>
      <w:r w:rsidRPr="009D03D0">
        <w:rPr>
          <w:color w:val="000000" w:themeColor="text1"/>
        </w:rPr>
        <w:t xml:space="preserve"> </w:t>
      </w:r>
      <w:r w:rsidRPr="009D03D0">
        <w:rPr>
          <w:rFonts w:hint="eastAsia"/>
          <w:color w:val="000000" w:themeColor="text1"/>
        </w:rPr>
        <w:t>数据的</w:t>
      </w:r>
      <w:r w:rsidR="001B02E4">
        <w:rPr>
          <w:rFonts w:hint="eastAsia"/>
          <w:color w:val="000000" w:themeColor="text1"/>
        </w:rPr>
        <w:t>实时</w:t>
      </w:r>
      <w:r w:rsidRPr="009D03D0">
        <w:rPr>
          <w:rFonts w:hint="eastAsia"/>
          <w:color w:val="000000" w:themeColor="text1"/>
        </w:rPr>
        <w:t>情感分析</w:t>
      </w:r>
      <w:r w:rsidR="00E41519">
        <w:rPr>
          <w:rFonts w:hint="eastAsia"/>
          <w:color w:val="000000" w:themeColor="text1"/>
        </w:rPr>
        <w:t>的功能</w:t>
      </w:r>
      <w:r w:rsidRPr="009D03D0">
        <w:rPr>
          <w:rFonts w:hint="eastAsia"/>
          <w:color w:val="000000" w:themeColor="text1"/>
        </w:rPr>
        <w:t>。对指定上市公司</w:t>
      </w:r>
      <w:r w:rsidR="001B02E4">
        <w:rPr>
          <w:rFonts w:hint="eastAsia"/>
          <w:color w:val="000000" w:themeColor="text1"/>
        </w:rPr>
        <w:t>舆论评价的</w:t>
      </w:r>
      <w:r w:rsidRPr="009D03D0">
        <w:rPr>
          <w:rFonts w:hint="eastAsia"/>
          <w:color w:val="000000" w:themeColor="text1"/>
        </w:rPr>
        <w:t>推特</w:t>
      </w:r>
      <w:r w:rsidR="001B02E4">
        <w:rPr>
          <w:rFonts w:hint="eastAsia"/>
          <w:color w:val="000000" w:themeColor="text1"/>
        </w:rPr>
        <w:t>数据</w:t>
      </w:r>
      <w:r w:rsidRPr="009D03D0">
        <w:rPr>
          <w:rFonts w:hint="eastAsia"/>
          <w:color w:val="000000" w:themeColor="text1"/>
        </w:rPr>
        <w:t>进行情感分析并进行汇总，可以得到</w:t>
      </w:r>
      <w:r w:rsidR="001B02E4">
        <w:rPr>
          <w:rFonts w:hint="eastAsia"/>
          <w:color w:val="000000" w:themeColor="text1"/>
        </w:rPr>
        <w:t>该公司在</w:t>
      </w:r>
      <w:r w:rsidRPr="009D03D0">
        <w:rPr>
          <w:rFonts w:hint="eastAsia"/>
          <w:color w:val="000000" w:themeColor="text1"/>
        </w:rPr>
        <w:t>社交网络</w:t>
      </w:r>
      <w:r w:rsidR="001B02E4">
        <w:rPr>
          <w:rFonts w:hint="eastAsia"/>
          <w:color w:val="000000" w:themeColor="text1"/>
        </w:rPr>
        <w:t>上</w:t>
      </w:r>
      <w:r w:rsidRPr="009D03D0">
        <w:rPr>
          <w:rFonts w:hint="eastAsia"/>
          <w:color w:val="000000" w:themeColor="text1"/>
        </w:rPr>
        <w:t>的情感评价得分。</w:t>
      </w:r>
    </w:p>
    <w:p w14:paraId="32B6FA59" w14:textId="41FC36AB" w:rsidR="000669EF" w:rsidRPr="009D03D0" w:rsidRDefault="000669EF" w:rsidP="000669EF">
      <w:pPr>
        <w:ind w:firstLine="480"/>
        <w:rPr>
          <w:color w:val="000000" w:themeColor="text1"/>
        </w:rPr>
      </w:pPr>
      <w:r w:rsidRPr="009D03D0">
        <w:rPr>
          <w:color w:val="000000" w:themeColor="text1"/>
        </w:rPr>
        <w:t>5</w:t>
      </w:r>
      <w:r w:rsidRPr="009D03D0">
        <w:rPr>
          <w:rFonts w:hint="eastAsia"/>
          <w:color w:val="000000" w:themeColor="text1"/>
        </w:rPr>
        <w:t>.</w:t>
      </w:r>
      <w:r w:rsidRPr="009D03D0">
        <w:rPr>
          <w:color w:val="000000" w:themeColor="text1"/>
        </w:rPr>
        <w:t xml:space="preserve"> </w:t>
      </w:r>
      <w:r w:rsidRPr="009D03D0">
        <w:rPr>
          <w:rFonts w:hint="eastAsia"/>
          <w:color w:val="000000" w:themeColor="text1"/>
        </w:rPr>
        <w:t>分析给定公司的股价</w:t>
      </w:r>
      <w:r w:rsidR="003D2410">
        <w:rPr>
          <w:rFonts w:hint="eastAsia"/>
          <w:color w:val="000000" w:themeColor="text1"/>
        </w:rPr>
        <w:t>的功能。</w:t>
      </w:r>
      <w:r w:rsidR="001B02E4">
        <w:rPr>
          <w:rFonts w:hint="eastAsia"/>
          <w:color w:val="000000" w:themeColor="text1"/>
        </w:rPr>
        <w:t>对于在</w:t>
      </w:r>
      <w:r w:rsidRPr="009D03D0">
        <w:rPr>
          <w:rFonts w:hint="eastAsia"/>
          <w:color w:val="000000" w:themeColor="text1"/>
        </w:rPr>
        <w:t>纳斯达克</w:t>
      </w:r>
      <w:r w:rsidR="00EC3A6C">
        <w:rPr>
          <w:rFonts w:hint="eastAsia"/>
          <w:color w:val="000000" w:themeColor="text1"/>
        </w:rPr>
        <w:t>与纽交所</w:t>
      </w:r>
      <w:r w:rsidR="001B02E4">
        <w:rPr>
          <w:rFonts w:hint="eastAsia"/>
          <w:color w:val="000000" w:themeColor="text1"/>
        </w:rPr>
        <w:t>上市的指定</w:t>
      </w:r>
      <w:r w:rsidRPr="009D03D0">
        <w:rPr>
          <w:rFonts w:hint="eastAsia"/>
          <w:color w:val="000000" w:themeColor="text1"/>
        </w:rPr>
        <w:t>公司，以及受舆论影响比较大的互联网公司，都应该被涵盖到该系统支持分析的列表中。</w:t>
      </w:r>
      <w:r w:rsidRPr="009D03D0">
        <w:rPr>
          <w:rFonts w:hint="eastAsia"/>
          <w:color w:val="000000" w:themeColor="text1"/>
        </w:rPr>
        <w:lastRenderedPageBreak/>
        <w:t>对</w:t>
      </w:r>
      <w:r w:rsidR="001B02E4">
        <w:rPr>
          <w:rFonts w:hint="eastAsia"/>
          <w:color w:val="000000" w:themeColor="text1"/>
        </w:rPr>
        <w:t>能预测的</w:t>
      </w:r>
      <w:r w:rsidRPr="009D03D0">
        <w:rPr>
          <w:rFonts w:hint="eastAsia"/>
          <w:color w:val="000000" w:themeColor="text1"/>
        </w:rPr>
        <w:t>上市公司支持的越多，意味着其需要分析的数据越多，同时对每一家公司的分析结果越有说服力。</w:t>
      </w:r>
    </w:p>
    <w:p w14:paraId="30AEEF11" w14:textId="3B28DAE3" w:rsidR="000669EF" w:rsidRPr="009D03D0" w:rsidRDefault="000669EF" w:rsidP="000669EF">
      <w:pPr>
        <w:ind w:firstLine="480"/>
        <w:rPr>
          <w:color w:val="000000" w:themeColor="text1"/>
        </w:rPr>
      </w:pPr>
      <w:r w:rsidRPr="009D03D0">
        <w:rPr>
          <w:color w:val="000000" w:themeColor="text1"/>
        </w:rPr>
        <w:t>6</w:t>
      </w:r>
      <w:r w:rsidRPr="009D03D0">
        <w:rPr>
          <w:rFonts w:hint="eastAsia"/>
          <w:color w:val="000000" w:themeColor="text1"/>
        </w:rPr>
        <w:t>.</w:t>
      </w:r>
      <w:r w:rsidRPr="009D03D0">
        <w:rPr>
          <w:color w:val="000000" w:themeColor="text1"/>
        </w:rPr>
        <w:t xml:space="preserve"> </w:t>
      </w:r>
      <w:r w:rsidRPr="009D03D0">
        <w:rPr>
          <w:rFonts w:hint="eastAsia"/>
          <w:color w:val="000000" w:themeColor="text1"/>
        </w:rPr>
        <w:t>数据可视化</w:t>
      </w:r>
      <w:r w:rsidR="00E41519">
        <w:rPr>
          <w:rFonts w:hint="eastAsia"/>
          <w:color w:val="000000" w:themeColor="text1"/>
        </w:rPr>
        <w:t>的功能</w:t>
      </w:r>
      <w:r w:rsidRPr="009D03D0">
        <w:rPr>
          <w:rFonts w:hint="eastAsia"/>
          <w:color w:val="000000" w:themeColor="text1"/>
        </w:rPr>
        <w:t>。分析结果</w:t>
      </w:r>
      <w:r w:rsidR="001B02E4">
        <w:rPr>
          <w:rFonts w:hint="eastAsia"/>
          <w:color w:val="000000" w:themeColor="text1"/>
        </w:rPr>
        <w:t>的</w:t>
      </w:r>
      <w:r w:rsidRPr="009D03D0">
        <w:rPr>
          <w:rFonts w:hint="eastAsia"/>
          <w:color w:val="000000" w:themeColor="text1"/>
        </w:rPr>
        <w:t>展示效果应当是直观的</w:t>
      </w:r>
      <w:r w:rsidR="001B02E4">
        <w:rPr>
          <w:rFonts w:hint="eastAsia"/>
          <w:color w:val="000000" w:themeColor="text1"/>
        </w:rPr>
        <w:t>。</w:t>
      </w:r>
      <w:r w:rsidRPr="009D03D0">
        <w:rPr>
          <w:rFonts w:hint="eastAsia"/>
          <w:color w:val="000000" w:themeColor="text1"/>
        </w:rPr>
        <w:t>情感分析结果，应该有一个</w:t>
      </w:r>
      <w:r w:rsidR="001B02E4">
        <w:rPr>
          <w:rFonts w:hint="eastAsia"/>
          <w:color w:val="000000" w:themeColor="text1"/>
        </w:rPr>
        <w:t>简洁直观</w:t>
      </w:r>
      <w:r w:rsidRPr="009D03D0">
        <w:rPr>
          <w:rFonts w:hint="eastAsia"/>
          <w:color w:val="000000" w:themeColor="text1"/>
        </w:rPr>
        <w:t>的展示方式</w:t>
      </w:r>
      <w:r w:rsidR="001B02E4">
        <w:rPr>
          <w:rFonts w:hint="eastAsia"/>
          <w:color w:val="000000" w:themeColor="text1"/>
        </w:rPr>
        <w:t>。</w:t>
      </w:r>
      <w:r w:rsidRPr="009D03D0">
        <w:rPr>
          <w:rFonts w:hint="eastAsia"/>
          <w:color w:val="000000" w:themeColor="text1"/>
        </w:rPr>
        <w:t>上市公司的真实股价，应该用</w:t>
      </w:r>
      <w:r w:rsidRPr="009D03D0">
        <w:rPr>
          <w:rFonts w:hint="eastAsia"/>
          <w:color w:val="000000" w:themeColor="text1"/>
        </w:rPr>
        <w:t>K</w:t>
      </w:r>
      <w:r w:rsidRPr="009D03D0">
        <w:rPr>
          <w:rFonts w:hint="eastAsia"/>
          <w:color w:val="000000" w:themeColor="text1"/>
        </w:rPr>
        <w:t>线图以及</w:t>
      </w:r>
      <w:r w:rsidR="00FC2CD3" w:rsidRPr="009D03D0">
        <w:rPr>
          <w:rFonts w:hint="eastAsia"/>
          <w:color w:val="000000" w:themeColor="text1"/>
        </w:rPr>
        <w:t>其他</w:t>
      </w:r>
      <w:r w:rsidRPr="009D03D0">
        <w:rPr>
          <w:rFonts w:hint="eastAsia"/>
          <w:color w:val="000000" w:themeColor="text1"/>
        </w:rPr>
        <w:t>简单的</w:t>
      </w:r>
      <w:r w:rsidR="00FC2CD3" w:rsidRPr="009D03D0">
        <w:rPr>
          <w:rFonts w:hint="eastAsia"/>
          <w:color w:val="000000" w:themeColor="text1"/>
        </w:rPr>
        <w:t>方式展示其预测走向</w:t>
      </w:r>
      <w:r w:rsidRPr="009D03D0">
        <w:rPr>
          <w:rFonts w:hint="eastAsia"/>
          <w:color w:val="000000" w:themeColor="text1"/>
        </w:rPr>
        <w:t>。</w:t>
      </w:r>
    </w:p>
    <w:p w14:paraId="244498AC" w14:textId="2B1DD479" w:rsidR="000669EF" w:rsidRPr="004408EA" w:rsidRDefault="007D3FCE" w:rsidP="004408EA">
      <w:pPr>
        <w:pStyle w:val="2"/>
        <w:spacing w:before="326" w:after="326"/>
      </w:pPr>
      <w:bookmarkStart w:id="152" w:name="_Toc2274894"/>
      <w:bookmarkStart w:id="153" w:name="_Toc2329307"/>
      <w:bookmarkStart w:id="154" w:name="_Toc3724938"/>
      <w:r w:rsidRPr="004408EA">
        <w:t>3</w:t>
      </w:r>
      <w:r w:rsidR="000669EF" w:rsidRPr="004408EA">
        <w:rPr>
          <w:rFonts w:hint="eastAsia"/>
        </w:rPr>
        <w:t>.</w:t>
      </w:r>
      <w:r w:rsidR="00F23FA6">
        <w:t>4</w:t>
      </w:r>
      <w:r w:rsidR="000669EF" w:rsidRPr="004408EA">
        <w:t xml:space="preserve"> </w:t>
      </w:r>
      <w:r w:rsidR="00E34CD2">
        <w:rPr>
          <w:rFonts w:hint="eastAsia"/>
        </w:rPr>
        <w:t>性能</w:t>
      </w:r>
      <w:r w:rsidR="00F23FA6">
        <w:rPr>
          <w:rFonts w:hint="eastAsia"/>
        </w:rPr>
        <w:t>与容量</w:t>
      </w:r>
      <w:r w:rsidR="000669EF" w:rsidRPr="004408EA">
        <w:rPr>
          <w:rFonts w:hint="eastAsia"/>
        </w:rPr>
        <w:t>需求</w:t>
      </w:r>
      <w:bookmarkEnd w:id="152"/>
      <w:bookmarkEnd w:id="153"/>
      <w:bookmarkEnd w:id="154"/>
    </w:p>
    <w:p w14:paraId="41BD1CED" w14:textId="6CC225DA" w:rsidR="00503BB5" w:rsidRDefault="00503BB5" w:rsidP="000669EF">
      <w:pPr>
        <w:ind w:firstLine="480"/>
        <w:rPr>
          <w:color w:val="000000" w:themeColor="text1"/>
        </w:rPr>
      </w:pPr>
      <w:r>
        <w:rPr>
          <w:rFonts w:hint="eastAsia"/>
          <w:color w:val="000000" w:themeColor="text1"/>
        </w:rPr>
        <w:t>除功能需求之外，系统还需要满足</w:t>
      </w:r>
      <w:r w:rsidR="001B02E4">
        <w:rPr>
          <w:rFonts w:hint="eastAsia"/>
          <w:color w:val="000000" w:themeColor="text1"/>
        </w:rPr>
        <w:t>如</w:t>
      </w:r>
      <w:r>
        <w:rPr>
          <w:rFonts w:hint="eastAsia"/>
          <w:color w:val="000000" w:themeColor="text1"/>
        </w:rPr>
        <w:t>性能</w:t>
      </w:r>
      <w:r w:rsidR="00DF3EAE">
        <w:rPr>
          <w:rFonts w:hint="eastAsia"/>
          <w:color w:val="000000" w:themeColor="text1"/>
        </w:rPr>
        <w:t>需求</w:t>
      </w:r>
      <w:r w:rsidR="00BF650E">
        <w:rPr>
          <w:rFonts w:hint="eastAsia"/>
          <w:color w:val="000000" w:themeColor="text1"/>
        </w:rPr>
        <w:t>和</w:t>
      </w:r>
      <w:r>
        <w:rPr>
          <w:rFonts w:hint="eastAsia"/>
          <w:color w:val="000000" w:themeColor="text1"/>
        </w:rPr>
        <w:t>容量需求</w:t>
      </w:r>
      <w:r w:rsidR="00DF3EAE">
        <w:rPr>
          <w:rFonts w:hint="eastAsia"/>
          <w:color w:val="000000" w:themeColor="text1"/>
        </w:rPr>
        <w:t>之类</w:t>
      </w:r>
      <w:r w:rsidR="00BF650E">
        <w:rPr>
          <w:rFonts w:hint="eastAsia"/>
          <w:color w:val="000000" w:themeColor="text1"/>
        </w:rPr>
        <w:t>的非功能需求</w:t>
      </w:r>
      <w:r w:rsidR="001B02E4">
        <w:rPr>
          <w:rFonts w:hint="eastAsia"/>
          <w:color w:val="000000" w:themeColor="text1"/>
        </w:rPr>
        <w:t>。</w:t>
      </w:r>
    </w:p>
    <w:p w14:paraId="023B4C60" w14:textId="316C73D3" w:rsidR="000669EF" w:rsidRPr="009D03D0" w:rsidRDefault="00FC2CD3" w:rsidP="000669EF">
      <w:pPr>
        <w:ind w:firstLine="480"/>
        <w:rPr>
          <w:color w:val="000000" w:themeColor="text1"/>
        </w:rPr>
      </w:pPr>
      <w:r w:rsidRPr="009D03D0">
        <w:rPr>
          <w:rFonts w:hint="eastAsia"/>
          <w:color w:val="000000" w:themeColor="text1"/>
        </w:rPr>
        <w:t>由于</w:t>
      </w:r>
      <w:r w:rsidR="000669EF" w:rsidRPr="009D03D0">
        <w:rPr>
          <w:rFonts w:hint="eastAsia"/>
          <w:color w:val="000000" w:themeColor="text1"/>
        </w:rPr>
        <w:t>本系统</w:t>
      </w:r>
      <w:r w:rsidR="001B02E4">
        <w:rPr>
          <w:rFonts w:hint="eastAsia"/>
          <w:color w:val="000000" w:themeColor="text1"/>
        </w:rPr>
        <w:t>需要处理</w:t>
      </w:r>
      <w:r w:rsidR="000669EF" w:rsidRPr="009D03D0">
        <w:rPr>
          <w:rFonts w:hint="eastAsia"/>
          <w:color w:val="000000" w:themeColor="text1"/>
        </w:rPr>
        <w:t>的数据是海量的</w:t>
      </w:r>
      <w:r w:rsidR="00435D56">
        <w:rPr>
          <w:rFonts w:hint="eastAsia"/>
          <w:color w:val="000000" w:themeColor="text1"/>
        </w:rPr>
        <w:t>社交网络</w:t>
      </w:r>
      <w:r w:rsidR="001B02E4">
        <w:rPr>
          <w:rFonts w:hint="eastAsia"/>
          <w:color w:val="000000" w:themeColor="text1"/>
        </w:rPr>
        <w:t>文本</w:t>
      </w:r>
      <w:r w:rsidR="000669EF" w:rsidRPr="009D03D0">
        <w:rPr>
          <w:rFonts w:hint="eastAsia"/>
          <w:color w:val="000000" w:themeColor="text1"/>
        </w:rPr>
        <w:t>数据，首先需要面对</w:t>
      </w:r>
      <w:r w:rsidRPr="009D03D0">
        <w:rPr>
          <w:rFonts w:hint="eastAsia"/>
          <w:color w:val="000000" w:themeColor="text1"/>
        </w:rPr>
        <w:t>的</w:t>
      </w:r>
      <w:r w:rsidR="000669EF" w:rsidRPr="009D03D0">
        <w:rPr>
          <w:rFonts w:hint="eastAsia"/>
          <w:color w:val="000000" w:themeColor="text1"/>
        </w:rPr>
        <w:t>是</w:t>
      </w:r>
      <w:commentRangeStart w:id="155"/>
      <w:r w:rsidR="000669EF" w:rsidRPr="009D03D0">
        <w:rPr>
          <w:rFonts w:hint="eastAsia"/>
          <w:color w:val="000000" w:themeColor="text1"/>
        </w:rPr>
        <w:t>波动的网络环境</w:t>
      </w:r>
      <w:commentRangeEnd w:id="155"/>
      <w:r w:rsidR="00C01A77">
        <w:rPr>
          <w:rStyle w:val="ac"/>
        </w:rPr>
        <w:commentReference w:id="155"/>
      </w:r>
      <w:r w:rsidRPr="009D03D0">
        <w:rPr>
          <w:rFonts w:hint="eastAsia"/>
          <w:color w:val="000000" w:themeColor="text1"/>
        </w:rPr>
        <w:t>的问题</w:t>
      </w:r>
      <w:r w:rsidR="000669EF" w:rsidRPr="009D03D0">
        <w:rPr>
          <w:rFonts w:hint="eastAsia"/>
          <w:color w:val="000000" w:themeColor="text1"/>
        </w:rPr>
        <w:t>以及高并发的</w:t>
      </w:r>
      <w:r w:rsidRPr="009D03D0">
        <w:rPr>
          <w:rFonts w:hint="eastAsia"/>
          <w:color w:val="000000" w:themeColor="text1"/>
        </w:rPr>
        <w:t>业务</w:t>
      </w:r>
      <w:r w:rsidR="001B02E4">
        <w:rPr>
          <w:rFonts w:hint="eastAsia"/>
          <w:color w:val="000000" w:themeColor="text1"/>
        </w:rPr>
        <w:t>挑战</w:t>
      </w:r>
      <w:r w:rsidR="000669EF" w:rsidRPr="009D03D0">
        <w:rPr>
          <w:rFonts w:hint="eastAsia"/>
          <w:color w:val="000000" w:themeColor="text1"/>
        </w:rPr>
        <w:t>。具体而言，由于推特服务器</w:t>
      </w:r>
      <w:r w:rsidRPr="009D03D0">
        <w:rPr>
          <w:rFonts w:hint="eastAsia"/>
          <w:color w:val="000000" w:themeColor="text1"/>
        </w:rPr>
        <w:t>的物理机房</w:t>
      </w:r>
      <w:r w:rsidR="000669EF" w:rsidRPr="009D03D0">
        <w:rPr>
          <w:rFonts w:hint="eastAsia"/>
          <w:color w:val="000000" w:themeColor="text1"/>
        </w:rPr>
        <w:t>架设在美国，所</w:t>
      </w:r>
      <w:commentRangeStart w:id="156"/>
      <w:r w:rsidR="000669EF" w:rsidRPr="009D03D0">
        <w:rPr>
          <w:rFonts w:hint="eastAsia"/>
          <w:color w:val="000000" w:themeColor="text1"/>
        </w:rPr>
        <w:t>以本地的推文</w:t>
      </w:r>
      <w:r w:rsidR="001B02E4">
        <w:rPr>
          <w:rFonts w:hint="eastAsia"/>
          <w:color w:val="000000" w:themeColor="text1"/>
        </w:rPr>
        <w:t>数据</w:t>
      </w:r>
      <w:r w:rsidR="000669EF" w:rsidRPr="009D03D0">
        <w:rPr>
          <w:rFonts w:hint="eastAsia"/>
          <w:color w:val="000000" w:themeColor="text1"/>
        </w:rPr>
        <w:t>获取系统可能会遇到波动性比较大的时延甚至超时。面对</w:t>
      </w:r>
      <w:r w:rsidR="00EB126E">
        <w:rPr>
          <w:rFonts w:hint="eastAsia"/>
          <w:color w:val="000000" w:themeColor="text1"/>
        </w:rPr>
        <w:t>严重</w:t>
      </w:r>
      <w:r w:rsidR="000669EF" w:rsidRPr="009D03D0">
        <w:rPr>
          <w:rFonts w:hint="eastAsia"/>
          <w:color w:val="000000" w:themeColor="text1"/>
        </w:rPr>
        <w:t>的时延时如何处理流量不均匀的流数据，以及面对超时时如何保证数据</w:t>
      </w:r>
      <w:r w:rsidR="00EB126E">
        <w:rPr>
          <w:rFonts w:hint="eastAsia"/>
          <w:color w:val="000000" w:themeColor="text1"/>
        </w:rPr>
        <w:t>传输与计算</w:t>
      </w:r>
      <w:r w:rsidR="000669EF" w:rsidRPr="009D03D0">
        <w:rPr>
          <w:rFonts w:hint="eastAsia"/>
          <w:color w:val="000000" w:themeColor="text1"/>
        </w:rPr>
        <w:t>的一致性，都是性能层面需要考虑的问题。</w:t>
      </w:r>
      <w:commentRangeEnd w:id="156"/>
      <w:r w:rsidR="00C01A77">
        <w:rPr>
          <w:rStyle w:val="ac"/>
        </w:rPr>
        <w:commentReference w:id="156"/>
      </w:r>
    </w:p>
    <w:p w14:paraId="0C1C237B" w14:textId="21D1BD6F" w:rsidR="009D03D0" w:rsidRPr="009D03D0" w:rsidRDefault="000669EF" w:rsidP="000669EF">
      <w:pPr>
        <w:ind w:firstLine="480"/>
        <w:rPr>
          <w:color w:val="000000" w:themeColor="text1"/>
        </w:rPr>
      </w:pPr>
      <w:r w:rsidRPr="009D03D0">
        <w:rPr>
          <w:rFonts w:hint="eastAsia"/>
          <w:color w:val="000000" w:themeColor="text1"/>
        </w:rPr>
        <w:t>其次需要考虑的</w:t>
      </w:r>
      <w:r w:rsidR="00FC2CD3" w:rsidRPr="009D03D0">
        <w:rPr>
          <w:rFonts w:hint="eastAsia"/>
          <w:color w:val="000000" w:themeColor="text1"/>
        </w:rPr>
        <w:t>需求</w:t>
      </w:r>
      <w:r w:rsidRPr="009D03D0">
        <w:rPr>
          <w:rFonts w:hint="eastAsia"/>
          <w:color w:val="000000" w:themeColor="text1"/>
        </w:rPr>
        <w:t>是，面对</w:t>
      </w:r>
      <w:commentRangeStart w:id="157"/>
      <w:r w:rsidRPr="009D03D0">
        <w:rPr>
          <w:rFonts w:hint="eastAsia"/>
          <w:color w:val="000000" w:themeColor="text1"/>
        </w:rPr>
        <w:t>QPS</w:t>
      </w:r>
      <w:commentRangeEnd w:id="157"/>
      <w:r w:rsidR="00C01A77">
        <w:rPr>
          <w:rStyle w:val="ac"/>
        </w:rPr>
        <w:commentReference w:id="157"/>
      </w:r>
      <w:r w:rsidRPr="009D03D0">
        <w:rPr>
          <w:rFonts w:hint="eastAsia"/>
          <w:color w:val="000000" w:themeColor="text1"/>
        </w:rPr>
        <w:t>可能达到</w:t>
      </w:r>
      <w:r w:rsidRPr="009D03D0">
        <w:rPr>
          <w:color w:val="000000" w:themeColor="text1"/>
        </w:rPr>
        <w:t>10M</w:t>
      </w:r>
      <w:r w:rsidRPr="009D03D0">
        <w:rPr>
          <w:rFonts w:hint="eastAsia"/>
          <w:color w:val="000000" w:themeColor="text1"/>
        </w:rPr>
        <w:t>的实时数据，如何保证</w:t>
      </w:r>
      <w:proofErr w:type="gramStart"/>
      <w:r w:rsidRPr="009D03D0">
        <w:rPr>
          <w:rFonts w:hint="eastAsia"/>
          <w:color w:val="000000" w:themeColor="text1"/>
        </w:rPr>
        <w:t>流数据</w:t>
      </w:r>
      <w:proofErr w:type="gramEnd"/>
      <w:r w:rsidRPr="009D03D0">
        <w:rPr>
          <w:rFonts w:hint="eastAsia"/>
          <w:color w:val="000000" w:themeColor="text1"/>
        </w:rPr>
        <w:t>能够持续</w:t>
      </w:r>
      <w:proofErr w:type="gramStart"/>
      <w:r w:rsidRPr="009D03D0">
        <w:rPr>
          <w:rFonts w:hint="eastAsia"/>
          <w:color w:val="000000" w:themeColor="text1"/>
        </w:rPr>
        <w:t>地背压输出</w:t>
      </w:r>
      <w:proofErr w:type="gramEnd"/>
      <w:r w:rsidR="00EB126E">
        <w:rPr>
          <w:rFonts w:hint="eastAsia"/>
          <w:color w:val="000000" w:themeColor="text1"/>
        </w:rPr>
        <w:t>（</w:t>
      </w:r>
      <w:r w:rsidRPr="009D03D0">
        <w:rPr>
          <w:rFonts w:hint="eastAsia"/>
          <w:color w:val="000000" w:themeColor="text1"/>
        </w:rPr>
        <w:t>即数据消耗能力满足数据生产的需求</w:t>
      </w:r>
      <w:r w:rsidR="00EB126E">
        <w:rPr>
          <w:rFonts w:hint="eastAsia"/>
          <w:color w:val="000000" w:themeColor="text1"/>
        </w:rPr>
        <w:t>）</w:t>
      </w:r>
      <w:r w:rsidRPr="009D03D0">
        <w:rPr>
          <w:rFonts w:hint="eastAsia"/>
          <w:color w:val="000000" w:themeColor="text1"/>
        </w:rPr>
        <w:t>，这是系统</w:t>
      </w:r>
      <w:r w:rsidR="00EB126E">
        <w:rPr>
          <w:rFonts w:hint="eastAsia"/>
          <w:color w:val="000000" w:themeColor="text1"/>
        </w:rPr>
        <w:t>是否满足</w:t>
      </w:r>
      <w:r w:rsidRPr="009D03D0">
        <w:rPr>
          <w:rFonts w:hint="eastAsia"/>
          <w:color w:val="000000" w:themeColor="text1"/>
        </w:rPr>
        <w:t>可用性的</w:t>
      </w:r>
      <w:commentRangeStart w:id="158"/>
      <w:r w:rsidRPr="009D03D0">
        <w:rPr>
          <w:rFonts w:hint="eastAsia"/>
          <w:color w:val="000000" w:themeColor="text1"/>
        </w:rPr>
        <w:t>关键</w:t>
      </w:r>
      <w:commentRangeEnd w:id="158"/>
      <w:r w:rsidR="00C01A77">
        <w:rPr>
          <w:rStyle w:val="ac"/>
        </w:rPr>
        <w:commentReference w:id="158"/>
      </w:r>
      <w:r w:rsidRPr="009D03D0">
        <w:rPr>
          <w:rFonts w:hint="eastAsia"/>
          <w:color w:val="000000" w:themeColor="text1"/>
        </w:rPr>
        <w:t>。</w:t>
      </w:r>
    </w:p>
    <w:p w14:paraId="1A9CFDE3" w14:textId="046CC305" w:rsidR="009D03D0" w:rsidRPr="009D03D0" w:rsidRDefault="009D03D0" w:rsidP="000669EF">
      <w:pPr>
        <w:ind w:firstLine="480"/>
        <w:rPr>
          <w:color w:val="000000" w:themeColor="text1"/>
        </w:rPr>
      </w:pPr>
      <w:r w:rsidRPr="009D03D0">
        <w:rPr>
          <w:rFonts w:hint="eastAsia"/>
          <w:color w:val="000000" w:themeColor="text1"/>
        </w:rPr>
        <w:t>除此之外，</w:t>
      </w:r>
      <w:r w:rsidR="000669EF" w:rsidRPr="009D03D0">
        <w:rPr>
          <w:rFonts w:hint="eastAsia"/>
          <w:color w:val="000000" w:themeColor="text1"/>
        </w:rPr>
        <w:t>面对</w:t>
      </w:r>
      <w:r w:rsidRPr="009D03D0">
        <w:rPr>
          <w:rFonts w:hint="eastAsia"/>
          <w:color w:val="000000" w:themeColor="text1"/>
        </w:rPr>
        <w:t>数据库</w:t>
      </w:r>
      <w:r w:rsidR="000669EF" w:rsidRPr="009D03D0">
        <w:rPr>
          <w:rFonts w:hint="eastAsia"/>
          <w:color w:val="000000" w:themeColor="text1"/>
        </w:rPr>
        <w:t>频繁读写</w:t>
      </w:r>
      <w:r w:rsidR="00DF3EAE">
        <w:rPr>
          <w:rFonts w:hint="eastAsia"/>
          <w:color w:val="000000" w:themeColor="text1"/>
        </w:rPr>
        <w:t>的</w:t>
      </w:r>
      <w:r w:rsidR="00BF650E">
        <w:rPr>
          <w:rFonts w:hint="eastAsia"/>
          <w:color w:val="000000" w:themeColor="text1"/>
        </w:rPr>
        <w:t>问题</w:t>
      </w:r>
      <w:r w:rsidR="000669EF" w:rsidRPr="009D03D0">
        <w:rPr>
          <w:rFonts w:hint="eastAsia"/>
          <w:color w:val="000000" w:themeColor="text1"/>
        </w:rPr>
        <w:t>，</w:t>
      </w:r>
      <w:commentRangeStart w:id="159"/>
      <w:r w:rsidRPr="009D03D0">
        <w:rPr>
          <w:rFonts w:hint="eastAsia"/>
          <w:color w:val="000000" w:themeColor="text1"/>
        </w:rPr>
        <w:t>如何解决</w:t>
      </w:r>
      <w:r w:rsidR="000669EF" w:rsidRPr="009D03D0">
        <w:rPr>
          <w:rFonts w:hint="eastAsia"/>
          <w:color w:val="000000" w:themeColor="text1"/>
        </w:rPr>
        <w:t>数据库</w:t>
      </w:r>
      <w:r w:rsidR="000669EF" w:rsidRPr="009D03D0">
        <w:rPr>
          <w:rFonts w:hint="eastAsia"/>
          <w:color w:val="000000" w:themeColor="text1"/>
        </w:rPr>
        <w:t>IO</w:t>
      </w:r>
      <w:r w:rsidR="000669EF" w:rsidRPr="009D03D0">
        <w:rPr>
          <w:rFonts w:hint="eastAsia"/>
          <w:color w:val="000000" w:themeColor="text1"/>
        </w:rPr>
        <w:t>的压力</w:t>
      </w:r>
      <w:commentRangeEnd w:id="159"/>
      <w:r w:rsidR="00C01A77">
        <w:rPr>
          <w:rStyle w:val="ac"/>
        </w:rPr>
        <w:commentReference w:id="159"/>
      </w:r>
      <w:r w:rsidRPr="009D03D0">
        <w:rPr>
          <w:rFonts w:hint="eastAsia"/>
          <w:color w:val="000000" w:themeColor="text1"/>
        </w:rPr>
        <w:t>，如何解决</w:t>
      </w:r>
      <w:r w:rsidR="00FC2CD3" w:rsidRPr="009D03D0">
        <w:rPr>
          <w:rFonts w:hint="eastAsia"/>
          <w:color w:val="000000" w:themeColor="text1"/>
        </w:rPr>
        <w:t>数据库的</w:t>
      </w:r>
      <w:r w:rsidR="000669EF" w:rsidRPr="009D03D0">
        <w:rPr>
          <w:rFonts w:hint="eastAsia"/>
          <w:color w:val="000000" w:themeColor="text1"/>
        </w:rPr>
        <w:t>并发事务带来的一致性的</w:t>
      </w:r>
      <w:r w:rsidRPr="009D03D0">
        <w:rPr>
          <w:rFonts w:hint="eastAsia"/>
          <w:color w:val="000000" w:themeColor="text1"/>
        </w:rPr>
        <w:t>问题</w:t>
      </w:r>
      <w:r w:rsidR="000669EF" w:rsidRPr="009D03D0">
        <w:rPr>
          <w:rFonts w:hint="eastAsia"/>
          <w:color w:val="000000" w:themeColor="text1"/>
        </w:rPr>
        <w:t>也是应当考虑的。</w:t>
      </w:r>
      <w:r w:rsidRPr="009D03D0">
        <w:rPr>
          <w:rFonts w:hint="eastAsia"/>
          <w:color w:val="000000" w:themeColor="text1"/>
        </w:rPr>
        <w:t>如果使用分布式数据库，如何平衡一致性（</w:t>
      </w:r>
      <w:r w:rsidRPr="009D03D0">
        <w:rPr>
          <w:rFonts w:hint="eastAsia"/>
          <w:color w:val="000000" w:themeColor="text1"/>
        </w:rPr>
        <w:t>Consistency</w:t>
      </w:r>
      <w:r w:rsidRPr="009D03D0">
        <w:rPr>
          <w:rFonts w:hint="eastAsia"/>
          <w:color w:val="000000" w:themeColor="text1"/>
        </w:rPr>
        <w:t>）</w:t>
      </w:r>
      <w:r w:rsidRPr="009D03D0">
        <w:rPr>
          <w:rFonts w:hint="eastAsia"/>
          <w:color w:val="000000" w:themeColor="text1"/>
        </w:rPr>
        <w:t>/</w:t>
      </w:r>
      <w:r w:rsidRPr="009D03D0">
        <w:rPr>
          <w:rFonts w:hint="eastAsia"/>
          <w:color w:val="000000" w:themeColor="text1"/>
        </w:rPr>
        <w:t>可用性（</w:t>
      </w:r>
      <w:r w:rsidRPr="009D03D0">
        <w:rPr>
          <w:rFonts w:hint="eastAsia"/>
          <w:color w:val="000000" w:themeColor="text1"/>
        </w:rPr>
        <w:t>Availability</w:t>
      </w:r>
      <w:r w:rsidRPr="009D03D0">
        <w:rPr>
          <w:rFonts w:hint="eastAsia"/>
          <w:color w:val="000000" w:themeColor="text1"/>
        </w:rPr>
        <w:t>）</w:t>
      </w:r>
      <w:r w:rsidRPr="009D03D0">
        <w:rPr>
          <w:color w:val="000000" w:themeColor="text1"/>
        </w:rPr>
        <w:t>/</w:t>
      </w:r>
      <w:r w:rsidRPr="009D03D0">
        <w:rPr>
          <w:rFonts w:hint="eastAsia"/>
          <w:color w:val="000000" w:themeColor="text1"/>
        </w:rPr>
        <w:t>分区容错性（</w:t>
      </w:r>
      <w:r w:rsidRPr="009D03D0">
        <w:rPr>
          <w:rFonts w:hint="eastAsia"/>
          <w:color w:val="000000" w:themeColor="text1"/>
        </w:rPr>
        <w:t>Partition</w:t>
      </w:r>
      <w:r w:rsidRPr="009D03D0">
        <w:rPr>
          <w:color w:val="000000" w:themeColor="text1"/>
        </w:rPr>
        <w:t xml:space="preserve"> </w:t>
      </w:r>
      <w:r w:rsidRPr="009D03D0">
        <w:rPr>
          <w:rFonts w:hint="eastAsia"/>
          <w:color w:val="000000" w:themeColor="text1"/>
        </w:rPr>
        <w:t>Tolerance</w:t>
      </w:r>
      <w:r w:rsidRPr="009D03D0">
        <w:rPr>
          <w:rFonts w:hint="eastAsia"/>
          <w:color w:val="000000" w:themeColor="text1"/>
        </w:rPr>
        <w:t>）三者之间的关系</w:t>
      </w:r>
      <w:r w:rsidR="00435D56">
        <w:rPr>
          <w:rFonts w:hint="eastAsia"/>
          <w:color w:val="000000" w:themeColor="text1"/>
        </w:rPr>
        <w:t>，也应当考虑。</w:t>
      </w:r>
    </w:p>
    <w:p w14:paraId="0559042D" w14:textId="78B36278" w:rsidR="008A70B2" w:rsidRDefault="009D03D0" w:rsidP="000669EF">
      <w:pPr>
        <w:ind w:firstLine="480"/>
        <w:rPr>
          <w:color w:val="000000" w:themeColor="text1"/>
        </w:rPr>
      </w:pPr>
      <w:r w:rsidRPr="009D03D0">
        <w:rPr>
          <w:rFonts w:hint="eastAsia"/>
          <w:color w:val="000000" w:themeColor="text1"/>
        </w:rPr>
        <w:t>最后</w:t>
      </w:r>
      <w:r w:rsidR="000669EF" w:rsidRPr="009D03D0">
        <w:rPr>
          <w:rFonts w:hint="eastAsia"/>
          <w:color w:val="000000" w:themeColor="text1"/>
        </w:rPr>
        <w:t>，如果系统出现意外宕机导致局部</w:t>
      </w:r>
      <w:r w:rsidR="006455A9" w:rsidRPr="009D03D0">
        <w:rPr>
          <w:rFonts w:hint="eastAsia"/>
          <w:color w:val="000000" w:themeColor="text1"/>
        </w:rPr>
        <w:t>甚至</w:t>
      </w:r>
      <w:r w:rsidR="000669EF" w:rsidRPr="009D03D0">
        <w:rPr>
          <w:rFonts w:hint="eastAsia"/>
          <w:color w:val="000000" w:themeColor="text1"/>
        </w:rPr>
        <w:t>全局不可用，其容灾性保障</w:t>
      </w:r>
      <w:r w:rsidR="00435D56">
        <w:rPr>
          <w:rFonts w:hint="eastAsia"/>
          <w:color w:val="000000" w:themeColor="text1"/>
        </w:rPr>
        <w:t>系统</w:t>
      </w:r>
      <w:r w:rsidR="00EB126E">
        <w:rPr>
          <w:rFonts w:hint="eastAsia"/>
          <w:color w:val="000000" w:themeColor="text1"/>
        </w:rPr>
        <w:t>如何</w:t>
      </w:r>
      <w:r w:rsidR="000669EF" w:rsidRPr="009D03D0">
        <w:rPr>
          <w:rFonts w:hint="eastAsia"/>
          <w:color w:val="000000" w:themeColor="text1"/>
        </w:rPr>
        <w:t>快速从备份或者快照中恢复数据</w:t>
      </w:r>
      <w:r w:rsidR="00BF650E">
        <w:rPr>
          <w:rFonts w:hint="eastAsia"/>
          <w:color w:val="000000" w:themeColor="text1"/>
        </w:rPr>
        <w:t>并选取</w:t>
      </w:r>
      <w:r w:rsidR="000669EF" w:rsidRPr="009D03D0">
        <w:rPr>
          <w:rFonts w:hint="eastAsia"/>
          <w:color w:val="000000" w:themeColor="text1"/>
        </w:rPr>
        <w:t>策略进行重新计算，以及</w:t>
      </w:r>
      <w:r w:rsidR="00BF650E" w:rsidRPr="009D03D0">
        <w:rPr>
          <w:rFonts w:hint="eastAsia"/>
          <w:color w:val="000000" w:themeColor="text1"/>
        </w:rPr>
        <w:t>如何保证</w:t>
      </w:r>
      <w:r w:rsidR="000669EF" w:rsidRPr="009D03D0">
        <w:rPr>
          <w:rFonts w:hint="eastAsia"/>
          <w:color w:val="000000" w:themeColor="text1"/>
        </w:rPr>
        <w:t>尚未保存的数据</w:t>
      </w:r>
      <w:r w:rsidRPr="009D03D0">
        <w:rPr>
          <w:rFonts w:hint="eastAsia"/>
          <w:color w:val="000000" w:themeColor="text1"/>
        </w:rPr>
        <w:t>安全</w:t>
      </w:r>
      <w:r w:rsidR="000669EF" w:rsidRPr="009D03D0">
        <w:rPr>
          <w:rFonts w:hint="eastAsia"/>
          <w:color w:val="000000" w:themeColor="text1"/>
        </w:rPr>
        <w:t>，这都是性能层面需要考虑的。</w:t>
      </w:r>
    </w:p>
    <w:p w14:paraId="77D6A8C1" w14:textId="2B1C52D4" w:rsidR="00F23FA6" w:rsidRDefault="00F23FA6" w:rsidP="00F23FA6">
      <w:pPr>
        <w:pStyle w:val="2"/>
        <w:spacing w:before="326" w:after="326"/>
      </w:pPr>
      <w:bookmarkStart w:id="160" w:name="_Toc3724939"/>
      <w:r>
        <w:rPr>
          <w:rFonts w:hint="eastAsia"/>
        </w:rPr>
        <w:t>3.</w:t>
      </w:r>
      <w:r>
        <w:t xml:space="preserve">5 </w:t>
      </w:r>
      <w:r>
        <w:rPr>
          <w:rFonts w:hint="eastAsia"/>
        </w:rPr>
        <w:t>外部接口需求</w:t>
      </w:r>
      <w:bookmarkEnd w:id="160"/>
    </w:p>
    <w:p w14:paraId="78A24842" w14:textId="515D4484" w:rsidR="00F23FA6" w:rsidRPr="00F23FA6" w:rsidRDefault="00F23FA6" w:rsidP="00F23FA6">
      <w:pPr>
        <w:ind w:firstLine="480"/>
      </w:pPr>
      <w:r>
        <w:rPr>
          <w:rFonts w:hint="eastAsia"/>
        </w:rPr>
        <w:t>本系统以网页的</w:t>
      </w:r>
      <w:r w:rsidR="00DF3EAE">
        <w:rPr>
          <w:rFonts w:hint="eastAsia"/>
        </w:rPr>
        <w:t>方式</w:t>
      </w:r>
      <w:r>
        <w:rPr>
          <w:rFonts w:hint="eastAsia"/>
        </w:rPr>
        <w:t>发布服务，</w:t>
      </w:r>
      <w:r w:rsidR="00DF3EAE">
        <w:rPr>
          <w:rFonts w:hint="eastAsia"/>
        </w:rPr>
        <w:t>同时也以纯</w:t>
      </w:r>
      <w:r w:rsidR="00DF3EAE">
        <w:rPr>
          <w:rFonts w:hint="eastAsia"/>
        </w:rPr>
        <w:t>HTTP</w:t>
      </w:r>
      <w:r w:rsidR="00DF3EAE">
        <w:rPr>
          <w:rFonts w:hint="eastAsia"/>
        </w:rPr>
        <w:t>请求</w:t>
      </w:r>
      <w:r>
        <w:rPr>
          <w:rFonts w:hint="eastAsia"/>
        </w:rPr>
        <w:t>的形式发布服务。</w:t>
      </w:r>
      <w:r w:rsidR="00DF3EAE">
        <w:rPr>
          <w:rFonts w:hint="eastAsia"/>
        </w:rPr>
        <w:t>系统提供</w:t>
      </w:r>
      <w:r>
        <w:rPr>
          <w:rFonts w:hint="eastAsia"/>
        </w:rPr>
        <w:t>通过</w:t>
      </w:r>
      <w:r w:rsidR="00DF3EAE">
        <w:rPr>
          <w:rFonts w:hint="eastAsia"/>
        </w:rPr>
        <w:t>HTTP</w:t>
      </w:r>
      <w:r>
        <w:rPr>
          <w:rFonts w:hint="eastAsia"/>
        </w:rPr>
        <w:t>接口调用</w:t>
      </w:r>
      <w:r w:rsidR="00DF3EAE">
        <w:rPr>
          <w:rFonts w:hint="eastAsia"/>
        </w:rPr>
        <w:t>查询</w:t>
      </w:r>
      <w:r>
        <w:rPr>
          <w:rFonts w:hint="eastAsia"/>
        </w:rPr>
        <w:t>服务</w:t>
      </w:r>
      <w:r w:rsidR="00DF3EAE">
        <w:rPr>
          <w:rFonts w:hint="eastAsia"/>
        </w:rPr>
        <w:t>的外部接口</w:t>
      </w:r>
      <w:r>
        <w:rPr>
          <w:rFonts w:hint="eastAsia"/>
        </w:rPr>
        <w:t>，可以直接以</w:t>
      </w:r>
      <w:r w:rsidR="00DF3EAE">
        <w:rPr>
          <w:rFonts w:hint="eastAsia"/>
        </w:rPr>
        <w:t>HTTP</w:t>
      </w:r>
      <w:r>
        <w:rPr>
          <w:rFonts w:hint="eastAsia"/>
        </w:rPr>
        <w:t>报文的形式</w:t>
      </w:r>
      <w:r w:rsidR="00DF3EAE">
        <w:rPr>
          <w:rFonts w:hint="eastAsia"/>
        </w:rPr>
        <w:t>提供</w:t>
      </w:r>
      <w:r>
        <w:rPr>
          <w:rFonts w:hint="eastAsia"/>
        </w:rPr>
        <w:t>预测服务，以方便</w:t>
      </w:r>
      <w:r w:rsidR="00DF3EAE">
        <w:rPr>
          <w:rFonts w:hint="eastAsia"/>
        </w:rPr>
        <w:t>外部接口</w:t>
      </w:r>
      <w:r w:rsidR="007D1711">
        <w:rPr>
          <w:rFonts w:hint="eastAsia"/>
        </w:rPr>
        <w:t>使用</w:t>
      </w:r>
      <w:r>
        <w:rPr>
          <w:rFonts w:hint="eastAsia"/>
        </w:rPr>
        <w:t>者获取股价预测信息</w:t>
      </w:r>
      <w:r w:rsidR="002D644E">
        <w:rPr>
          <w:rFonts w:hint="eastAsia"/>
        </w:rPr>
        <w:t>，供其自身的下游服务使用</w:t>
      </w:r>
      <w:r>
        <w:rPr>
          <w:rFonts w:hint="eastAsia"/>
        </w:rPr>
        <w:t>。</w:t>
      </w:r>
    </w:p>
    <w:p w14:paraId="2ED21DC5" w14:textId="6B35E183" w:rsidR="00F23FA6" w:rsidRDefault="00F23FA6" w:rsidP="000669EF">
      <w:pPr>
        <w:ind w:firstLine="480"/>
        <w:rPr>
          <w:color w:val="000000" w:themeColor="text1"/>
        </w:rPr>
      </w:pPr>
    </w:p>
    <w:p w14:paraId="0D19611E" w14:textId="77777777" w:rsidR="00F23FA6" w:rsidRPr="009D03D0" w:rsidRDefault="00F23FA6" w:rsidP="000669EF">
      <w:pPr>
        <w:ind w:firstLine="480"/>
        <w:rPr>
          <w:color w:val="000000" w:themeColor="text1"/>
        </w:rPr>
        <w:sectPr w:rsidR="00F23FA6" w:rsidRPr="009D03D0" w:rsidSect="00A17FB6">
          <w:headerReference w:type="default" r:id="rId38"/>
          <w:headerReference w:type="first" r:id="rId39"/>
          <w:pgSz w:w="11906" w:h="16838"/>
          <w:pgMar w:top="1440" w:right="1800" w:bottom="1440" w:left="1800" w:header="851" w:footer="992" w:gutter="0"/>
          <w:cols w:space="425"/>
          <w:docGrid w:type="lines" w:linePitch="326"/>
        </w:sectPr>
      </w:pPr>
    </w:p>
    <w:p w14:paraId="7F38CB96" w14:textId="55BE6C99" w:rsidR="00555924" w:rsidRPr="009D03D0" w:rsidRDefault="00555924" w:rsidP="000669EF">
      <w:pPr>
        <w:ind w:firstLine="480"/>
        <w:rPr>
          <w:color w:val="000000" w:themeColor="text1"/>
        </w:rPr>
      </w:pPr>
    </w:p>
    <w:p w14:paraId="624A6FAC" w14:textId="08856388" w:rsidR="00555924" w:rsidRPr="009D03D0" w:rsidRDefault="00555924" w:rsidP="004408EA">
      <w:pPr>
        <w:pStyle w:val="1"/>
        <w:spacing w:after="652"/>
      </w:pPr>
      <w:bookmarkStart w:id="161" w:name="_Toc2274895"/>
      <w:bookmarkStart w:id="162" w:name="_Toc2329308"/>
      <w:bookmarkStart w:id="163" w:name="_Toc3724940"/>
      <w:r w:rsidRPr="009D03D0">
        <w:rPr>
          <w:rFonts w:hint="eastAsia"/>
        </w:rPr>
        <w:t>第四章</w:t>
      </w:r>
      <w:r w:rsidR="00412A3F">
        <w:rPr>
          <w:rFonts w:hint="eastAsia"/>
        </w:rPr>
        <w:t xml:space="preserve"> </w:t>
      </w:r>
      <w:bookmarkStart w:id="164" w:name="_Hlk3625204"/>
      <w:r w:rsidR="008F2AC1">
        <w:rPr>
          <w:rFonts w:hint="eastAsia"/>
        </w:rPr>
        <w:t>基于</w:t>
      </w:r>
      <w:proofErr w:type="gramStart"/>
      <w:r w:rsidR="008F2AC1">
        <w:rPr>
          <w:rFonts w:hint="eastAsia"/>
        </w:rPr>
        <w:t>流处理</w:t>
      </w:r>
      <w:proofErr w:type="gramEnd"/>
      <w:r w:rsidR="008F2AC1">
        <w:rPr>
          <w:rFonts w:hint="eastAsia"/>
        </w:rPr>
        <w:t>平台的股价预测</w:t>
      </w:r>
      <w:r w:rsidRPr="009D03D0">
        <w:rPr>
          <w:rFonts w:hint="eastAsia"/>
        </w:rPr>
        <w:t>系统的</w:t>
      </w:r>
      <w:commentRangeStart w:id="165"/>
      <w:r w:rsidRPr="009D03D0">
        <w:rPr>
          <w:rFonts w:hint="eastAsia"/>
        </w:rPr>
        <w:t>设计</w:t>
      </w:r>
      <w:bookmarkEnd w:id="161"/>
      <w:bookmarkEnd w:id="162"/>
      <w:bookmarkEnd w:id="163"/>
      <w:bookmarkEnd w:id="164"/>
      <w:commentRangeEnd w:id="165"/>
      <w:r w:rsidR="00C01A77">
        <w:rPr>
          <w:rStyle w:val="ac"/>
          <w:rFonts w:ascii="Times New Roman" w:eastAsia="宋体" w:hAnsi="Times New Roman"/>
          <w:b w:val="0"/>
          <w:bCs w:val="0"/>
          <w:kern w:val="2"/>
        </w:rPr>
        <w:commentReference w:id="165"/>
      </w:r>
    </w:p>
    <w:p w14:paraId="72D41FC1" w14:textId="35267199" w:rsidR="0056012E" w:rsidRDefault="00555924" w:rsidP="004408EA">
      <w:pPr>
        <w:pStyle w:val="2"/>
        <w:spacing w:before="326" w:after="326"/>
      </w:pPr>
      <w:bookmarkStart w:id="166" w:name="_Toc2274896"/>
      <w:bookmarkStart w:id="167" w:name="_Toc2329309"/>
      <w:bookmarkStart w:id="168" w:name="_Toc3724941"/>
      <w:r w:rsidRPr="004408EA">
        <w:t>4</w:t>
      </w:r>
      <w:r w:rsidR="000945FE" w:rsidRPr="004408EA">
        <w:rPr>
          <w:rFonts w:hint="eastAsia"/>
        </w:rPr>
        <w:t>.</w:t>
      </w:r>
      <w:r w:rsidR="000945FE" w:rsidRPr="004408EA">
        <w:t xml:space="preserve">1 </w:t>
      </w:r>
      <w:bookmarkEnd w:id="166"/>
      <w:bookmarkEnd w:id="167"/>
      <w:r w:rsidR="0056012E">
        <w:rPr>
          <w:rFonts w:hint="eastAsia"/>
        </w:rPr>
        <w:t>架构设计</w:t>
      </w:r>
      <w:bookmarkEnd w:id="168"/>
    </w:p>
    <w:p w14:paraId="20719D9C" w14:textId="7C0F9580" w:rsidR="0056012E" w:rsidRDefault="00EB126E" w:rsidP="0056012E">
      <w:pPr>
        <w:ind w:firstLine="480"/>
      </w:pPr>
      <w:r>
        <w:rPr>
          <w:rFonts w:hint="eastAsia"/>
        </w:rPr>
        <w:t>根据软件设计规范，</w:t>
      </w:r>
      <w:r w:rsidR="00D16E75">
        <w:rPr>
          <w:rFonts w:hint="eastAsia"/>
        </w:rPr>
        <w:t>架构设计主要分为业务架构</w:t>
      </w:r>
      <w:r w:rsidR="007D1711">
        <w:rPr>
          <w:rFonts w:hint="eastAsia"/>
        </w:rPr>
        <w:t>设计</w:t>
      </w:r>
      <w:r w:rsidR="00D16E75">
        <w:rPr>
          <w:rFonts w:hint="eastAsia"/>
        </w:rPr>
        <w:t>、信息架构设计以及技术架构设计三</w:t>
      </w:r>
      <w:r w:rsidR="007D1711">
        <w:rPr>
          <w:rFonts w:hint="eastAsia"/>
        </w:rPr>
        <w:t>个</w:t>
      </w:r>
      <w:r w:rsidR="00D16E75">
        <w:rPr>
          <w:rFonts w:hint="eastAsia"/>
        </w:rPr>
        <w:t>方面。业务架构设计主要为业务层面的流程、规范</w:t>
      </w:r>
      <w:r w:rsidR="00D67258">
        <w:rPr>
          <w:rFonts w:hint="eastAsia"/>
        </w:rPr>
        <w:t>设计</w:t>
      </w:r>
      <w:r w:rsidR="00D16E75">
        <w:rPr>
          <w:rFonts w:hint="eastAsia"/>
        </w:rPr>
        <w:t>等。信息架构设计主要为数据的种类、流向、功能</w:t>
      </w:r>
      <w:r w:rsidR="007D1711">
        <w:rPr>
          <w:rFonts w:hint="eastAsia"/>
        </w:rPr>
        <w:t>设计</w:t>
      </w:r>
      <w:r w:rsidR="00D16E75">
        <w:rPr>
          <w:rFonts w:hint="eastAsia"/>
        </w:rPr>
        <w:t>等。技术架构设计主要为系统</w:t>
      </w:r>
      <w:r w:rsidR="007D1711">
        <w:rPr>
          <w:rFonts w:hint="eastAsia"/>
        </w:rPr>
        <w:t>架构</w:t>
      </w:r>
      <w:r w:rsidR="00D16E75">
        <w:rPr>
          <w:rFonts w:hint="eastAsia"/>
        </w:rPr>
        <w:t>层面的结构功能</w:t>
      </w:r>
      <w:r w:rsidR="007D1711">
        <w:rPr>
          <w:rFonts w:hint="eastAsia"/>
        </w:rPr>
        <w:t>设计</w:t>
      </w:r>
      <w:r w:rsidR="00D16E75">
        <w:rPr>
          <w:rFonts w:hint="eastAsia"/>
        </w:rPr>
        <w:t>等。</w:t>
      </w:r>
    </w:p>
    <w:p w14:paraId="5BF5FBD0" w14:textId="46A21437" w:rsidR="0056012E" w:rsidRDefault="001B21DE" w:rsidP="001B21DE">
      <w:pPr>
        <w:pStyle w:val="3"/>
        <w:spacing w:before="163" w:after="163"/>
      </w:pPr>
      <w:bookmarkStart w:id="169" w:name="_Toc3724942"/>
      <w:r>
        <w:rPr>
          <w:rFonts w:hint="eastAsia"/>
        </w:rPr>
        <w:t>4.</w:t>
      </w:r>
      <w:r>
        <w:t>1</w:t>
      </w:r>
      <w:r>
        <w:rPr>
          <w:rFonts w:hint="eastAsia"/>
        </w:rPr>
        <w:t>.</w:t>
      </w:r>
      <w:r>
        <w:t xml:space="preserve">1 </w:t>
      </w:r>
      <w:r>
        <w:rPr>
          <w:rFonts w:hint="eastAsia"/>
        </w:rPr>
        <w:t>业务架构设计</w:t>
      </w:r>
      <w:bookmarkEnd w:id="169"/>
    </w:p>
    <w:p w14:paraId="52EE5812" w14:textId="33991544" w:rsidR="001B21DE" w:rsidRDefault="00D16E75" w:rsidP="001B21DE">
      <w:pPr>
        <w:ind w:firstLine="480"/>
      </w:pPr>
      <w:r>
        <w:rPr>
          <w:rFonts w:hint="eastAsia"/>
        </w:rPr>
        <w:t>预测系统的主要业务为股价的预测。根据上一节提出业务功能需求，业务架构设计如图</w:t>
      </w:r>
      <w:r>
        <w:rPr>
          <w:rFonts w:hint="eastAsia"/>
        </w:rPr>
        <w:t>4-</w:t>
      </w:r>
      <w:r>
        <w:t>1</w:t>
      </w:r>
      <w:r>
        <w:rPr>
          <w:rFonts w:hint="eastAsia"/>
        </w:rPr>
        <w:t>所示：</w:t>
      </w:r>
    </w:p>
    <w:p w14:paraId="7A76C0BD" w14:textId="1E8A4899" w:rsidR="00D16E75" w:rsidRDefault="00AD0C7E" w:rsidP="0097786C">
      <w:pPr>
        <w:pStyle w:val="aff0"/>
      </w:pPr>
      <w:r>
        <w:rPr>
          <w:noProof/>
        </w:rPr>
        <w:drawing>
          <wp:inline distT="0" distB="0" distL="0" distR="0" wp14:anchorId="1064D219" wp14:editId="56B1C0C8">
            <wp:extent cx="5582534" cy="3299381"/>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3463" cy="3305840"/>
                    </a:xfrm>
                    <a:prstGeom prst="rect">
                      <a:avLst/>
                    </a:prstGeom>
                  </pic:spPr>
                </pic:pic>
              </a:graphicData>
            </a:graphic>
          </wp:inline>
        </w:drawing>
      </w:r>
    </w:p>
    <w:p w14:paraId="3A0FD100" w14:textId="23228B2A" w:rsidR="00AD0C7E" w:rsidRDefault="00AD0C7E" w:rsidP="0097786C">
      <w:pPr>
        <w:pStyle w:val="aff0"/>
      </w:pPr>
      <w:r>
        <w:rPr>
          <w:rFonts w:hint="eastAsia"/>
        </w:rPr>
        <w:t>图</w:t>
      </w:r>
      <w:r>
        <w:rPr>
          <w:rFonts w:hint="eastAsia"/>
        </w:rPr>
        <w:t>4-</w:t>
      </w:r>
      <w:r>
        <w:t xml:space="preserve">1 </w:t>
      </w:r>
      <w:r>
        <w:rPr>
          <w:rFonts w:hint="eastAsia"/>
        </w:rPr>
        <w:t>业务架构设计示意图</w:t>
      </w:r>
    </w:p>
    <w:p w14:paraId="63FBF882" w14:textId="79E007AB" w:rsidR="002D644E" w:rsidRDefault="002D644E" w:rsidP="001B21DE">
      <w:pPr>
        <w:ind w:firstLine="480"/>
      </w:pPr>
      <w:r>
        <w:rPr>
          <w:rFonts w:hint="eastAsia"/>
        </w:rPr>
        <w:t>用户首先需要填写登录信息进行登录验证，非法登录的用户会被拒绝提供服务。登录状态的用户通过填写查询信息，将待查询的公司、时间等信息提交给系统。系统通过查询并返回预测结果和当前股价信息。</w:t>
      </w:r>
    </w:p>
    <w:p w14:paraId="5AE3AF80" w14:textId="08581C3E" w:rsidR="007D1711" w:rsidRDefault="00AD0C7E" w:rsidP="001B21DE">
      <w:pPr>
        <w:ind w:firstLine="480"/>
      </w:pPr>
      <w:r>
        <w:rPr>
          <w:rFonts w:hint="eastAsia"/>
        </w:rPr>
        <w:t>从业务逻辑上而言，用户查询需要处于登录状态，否则无状态的查询会为</w:t>
      </w:r>
      <w:r>
        <w:rPr>
          <w:rFonts w:hint="eastAsia"/>
        </w:rPr>
        <w:t>Web</w:t>
      </w:r>
      <w:r>
        <w:rPr>
          <w:rFonts w:hint="eastAsia"/>
        </w:rPr>
        <w:t>服务器带来</w:t>
      </w:r>
      <w:r w:rsidR="00EB126E">
        <w:rPr>
          <w:rFonts w:hint="eastAsia"/>
        </w:rPr>
        <w:t>流量</w:t>
      </w:r>
      <w:r>
        <w:rPr>
          <w:rFonts w:hint="eastAsia"/>
        </w:rPr>
        <w:t>风险。</w:t>
      </w:r>
    </w:p>
    <w:p w14:paraId="2E7D89AB" w14:textId="77783DB1" w:rsidR="00D16E75" w:rsidRDefault="00AD0C7E" w:rsidP="001B21DE">
      <w:pPr>
        <w:ind w:firstLine="480"/>
      </w:pPr>
      <w:r>
        <w:rPr>
          <w:rFonts w:hint="eastAsia"/>
        </w:rPr>
        <w:t>除此之外，查询次数需要通过限制验证，否则外部接口查询也会为</w:t>
      </w:r>
      <w:r>
        <w:rPr>
          <w:rFonts w:hint="eastAsia"/>
        </w:rPr>
        <w:t>Web</w:t>
      </w:r>
      <w:r>
        <w:rPr>
          <w:rFonts w:hint="eastAsia"/>
        </w:rPr>
        <w:t>服务器带来</w:t>
      </w:r>
      <w:r w:rsidR="00EB126E">
        <w:rPr>
          <w:rFonts w:hint="eastAsia"/>
        </w:rPr>
        <w:t>流量</w:t>
      </w:r>
      <w:r>
        <w:rPr>
          <w:rFonts w:hint="eastAsia"/>
        </w:rPr>
        <w:t>风险。查询业务需要实现的</w:t>
      </w:r>
      <w:r>
        <w:rPr>
          <w:rFonts w:hint="eastAsia"/>
        </w:rPr>
        <w:t>5</w:t>
      </w:r>
      <w:r>
        <w:rPr>
          <w:rFonts w:hint="eastAsia"/>
        </w:rPr>
        <w:t>个内容与业务功能需求分析中提到的需求一致。</w:t>
      </w:r>
    </w:p>
    <w:p w14:paraId="18FD9963" w14:textId="48C40A49" w:rsidR="001B21DE" w:rsidRDefault="001B21DE" w:rsidP="001B21DE">
      <w:pPr>
        <w:pStyle w:val="3"/>
        <w:spacing w:before="163" w:after="163"/>
      </w:pPr>
      <w:bookmarkStart w:id="170" w:name="_Toc3724943"/>
      <w:r>
        <w:rPr>
          <w:rFonts w:hint="eastAsia"/>
        </w:rPr>
        <w:lastRenderedPageBreak/>
        <w:t>4.</w:t>
      </w:r>
      <w:r>
        <w:t>1</w:t>
      </w:r>
      <w:r>
        <w:rPr>
          <w:rFonts w:hint="eastAsia"/>
        </w:rPr>
        <w:t>.</w:t>
      </w:r>
      <w:r>
        <w:t xml:space="preserve">2 </w:t>
      </w:r>
      <w:r>
        <w:rPr>
          <w:rFonts w:hint="eastAsia"/>
        </w:rPr>
        <w:t>信息架构设计</w:t>
      </w:r>
      <w:bookmarkEnd w:id="170"/>
    </w:p>
    <w:p w14:paraId="37067A77" w14:textId="719412B2" w:rsidR="001B21DE" w:rsidRDefault="009A4C71" w:rsidP="001B21DE">
      <w:pPr>
        <w:ind w:firstLine="480"/>
      </w:pPr>
      <w:r>
        <w:rPr>
          <w:rFonts w:hint="eastAsia"/>
        </w:rPr>
        <w:t>用户</w:t>
      </w:r>
      <w:r w:rsidR="00FB4715">
        <w:rPr>
          <w:rFonts w:hint="eastAsia"/>
        </w:rPr>
        <w:t>端</w:t>
      </w:r>
      <w:r w:rsidR="00F83B6D">
        <w:rPr>
          <w:rFonts w:hint="eastAsia"/>
        </w:rPr>
        <w:t>需要</w:t>
      </w:r>
      <w:r>
        <w:rPr>
          <w:rFonts w:hint="eastAsia"/>
        </w:rPr>
        <w:t>提供的信息主要为待查询的公司以及时间窗口，但是对于系统</w:t>
      </w:r>
      <w:r w:rsidR="00FB4715">
        <w:rPr>
          <w:rFonts w:hint="eastAsia"/>
        </w:rPr>
        <w:t>端</w:t>
      </w:r>
      <w:r>
        <w:rPr>
          <w:rFonts w:hint="eastAsia"/>
        </w:rPr>
        <w:t>，其数据链路比较长</w:t>
      </w:r>
      <w:r w:rsidR="00EB126E">
        <w:rPr>
          <w:rFonts w:hint="eastAsia"/>
        </w:rPr>
        <w:t>，需要处理以及存储的数据信息较多</w:t>
      </w:r>
      <w:r>
        <w:rPr>
          <w:rFonts w:hint="eastAsia"/>
        </w:rPr>
        <w:t>，</w:t>
      </w:r>
      <w:r w:rsidR="00EB126E">
        <w:rPr>
          <w:rFonts w:hint="eastAsia"/>
        </w:rPr>
        <w:t>其</w:t>
      </w:r>
      <w:r>
        <w:rPr>
          <w:rFonts w:hint="eastAsia"/>
        </w:rPr>
        <w:t>信息架构数据如图</w:t>
      </w:r>
      <w:r>
        <w:rPr>
          <w:rFonts w:hint="eastAsia"/>
        </w:rPr>
        <w:t>4-</w:t>
      </w:r>
      <w:r>
        <w:t>2</w:t>
      </w:r>
      <w:r>
        <w:rPr>
          <w:rFonts w:hint="eastAsia"/>
        </w:rPr>
        <w:t>所示</w:t>
      </w:r>
      <w:r w:rsidR="00F83B6D">
        <w:rPr>
          <w:rFonts w:hint="eastAsia"/>
        </w:rPr>
        <w:t>。</w:t>
      </w:r>
    </w:p>
    <w:p w14:paraId="5B98DD12" w14:textId="055A2659" w:rsidR="00F83B6D" w:rsidRDefault="00F83B6D" w:rsidP="00F83B6D">
      <w:pPr>
        <w:pStyle w:val="aff0"/>
      </w:pPr>
      <w:r w:rsidRPr="00F83B6D">
        <w:rPr>
          <w:noProof/>
        </w:rPr>
        <w:drawing>
          <wp:inline distT="0" distB="0" distL="0" distR="0" wp14:anchorId="0EF90F65" wp14:editId="20D03AC8">
            <wp:extent cx="5525597" cy="5269584"/>
            <wp:effectExtent l="0" t="0" r="0" b="7620"/>
            <wp:docPr id="46" name="图片 46" descr="C:\Users\ADMINI~1\AppData\Local\Temp\15525606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52560642(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3770" cy="5277378"/>
                    </a:xfrm>
                    <a:prstGeom prst="rect">
                      <a:avLst/>
                    </a:prstGeom>
                    <a:noFill/>
                    <a:ln>
                      <a:noFill/>
                    </a:ln>
                  </pic:spPr>
                </pic:pic>
              </a:graphicData>
            </a:graphic>
          </wp:inline>
        </w:drawing>
      </w:r>
    </w:p>
    <w:p w14:paraId="6E7DC73F" w14:textId="38C9D92A" w:rsidR="00F83B6D" w:rsidRDefault="00F83B6D" w:rsidP="00F83B6D">
      <w:pPr>
        <w:pStyle w:val="aff0"/>
      </w:pPr>
      <w:r>
        <w:rPr>
          <w:rFonts w:hint="eastAsia"/>
        </w:rPr>
        <w:t>图</w:t>
      </w:r>
      <w:r>
        <w:rPr>
          <w:rFonts w:hint="eastAsia"/>
        </w:rPr>
        <w:t>4-</w:t>
      </w:r>
      <w:r>
        <w:t xml:space="preserve">2 </w:t>
      </w:r>
      <w:r>
        <w:rPr>
          <w:rFonts w:hint="eastAsia"/>
        </w:rPr>
        <w:t>信息架构设计示意图</w:t>
      </w:r>
    </w:p>
    <w:p w14:paraId="329CFF31" w14:textId="33F4A7D6" w:rsidR="00F83B6D" w:rsidRDefault="00F83B6D" w:rsidP="00F83B6D">
      <w:pPr>
        <w:ind w:firstLine="480"/>
      </w:pPr>
      <w:r>
        <w:rPr>
          <w:rFonts w:hint="eastAsia"/>
        </w:rPr>
        <w:t>推特数据从获取到展示经过</w:t>
      </w:r>
      <w:r w:rsidR="00EB126E">
        <w:rPr>
          <w:rFonts w:hint="eastAsia"/>
        </w:rPr>
        <w:t>收集、处理、计算等</w:t>
      </w:r>
      <w:r>
        <w:rPr>
          <w:rFonts w:hint="eastAsia"/>
        </w:rPr>
        <w:t>处理，股价数据经过</w:t>
      </w:r>
      <w:r w:rsidR="00AA3604">
        <w:rPr>
          <w:rFonts w:hint="eastAsia"/>
        </w:rPr>
        <w:t>收集处理，</w:t>
      </w:r>
      <w:r>
        <w:rPr>
          <w:rFonts w:hint="eastAsia"/>
        </w:rPr>
        <w:t>然后</w:t>
      </w:r>
      <w:r w:rsidR="00AA3604">
        <w:rPr>
          <w:rFonts w:hint="eastAsia"/>
        </w:rPr>
        <w:t>系统</w:t>
      </w:r>
      <w:r w:rsidR="00EB126E">
        <w:rPr>
          <w:rFonts w:hint="eastAsia"/>
        </w:rPr>
        <w:t>汇总</w:t>
      </w:r>
      <w:r w:rsidR="00AA3604">
        <w:rPr>
          <w:rFonts w:hint="eastAsia"/>
        </w:rPr>
        <w:t>两项数据并计算</w:t>
      </w:r>
      <w:r w:rsidR="00EB126E">
        <w:rPr>
          <w:rFonts w:hint="eastAsia"/>
        </w:rPr>
        <w:t>，</w:t>
      </w:r>
      <w:r w:rsidR="00AA3604">
        <w:rPr>
          <w:rFonts w:hint="eastAsia"/>
        </w:rPr>
        <w:t>最后展示出</w:t>
      </w:r>
      <w:r>
        <w:rPr>
          <w:rFonts w:hint="eastAsia"/>
        </w:rPr>
        <w:t>预测</w:t>
      </w:r>
      <w:r w:rsidR="00AA3604">
        <w:rPr>
          <w:rFonts w:hint="eastAsia"/>
        </w:rPr>
        <w:t>结果</w:t>
      </w:r>
      <w:r>
        <w:rPr>
          <w:rFonts w:hint="eastAsia"/>
        </w:rPr>
        <w:t>。</w:t>
      </w:r>
    </w:p>
    <w:p w14:paraId="212DAC8D" w14:textId="30CCC7B5" w:rsidR="001B21DE" w:rsidRDefault="001B21DE" w:rsidP="001B21DE">
      <w:pPr>
        <w:pStyle w:val="3"/>
        <w:spacing w:before="163" w:after="163"/>
      </w:pPr>
      <w:bookmarkStart w:id="171" w:name="_Toc3724944"/>
      <w:r>
        <w:rPr>
          <w:rFonts w:hint="eastAsia"/>
        </w:rPr>
        <w:t>4.</w:t>
      </w:r>
      <w:r>
        <w:t>1</w:t>
      </w:r>
      <w:r>
        <w:rPr>
          <w:rFonts w:hint="eastAsia"/>
        </w:rPr>
        <w:t>.</w:t>
      </w:r>
      <w:r>
        <w:t>3</w:t>
      </w:r>
      <w:r w:rsidR="00363019">
        <w:t xml:space="preserve"> </w:t>
      </w:r>
      <w:r>
        <w:rPr>
          <w:rFonts w:hint="eastAsia"/>
        </w:rPr>
        <w:t>技术架构设计</w:t>
      </w:r>
      <w:bookmarkEnd w:id="171"/>
    </w:p>
    <w:p w14:paraId="57855D2C" w14:textId="797022F4" w:rsidR="005258A1" w:rsidRDefault="009A4C71" w:rsidP="001B21DE">
      <w:pPr>
        <w:ind w:firstLine="480"/>
        <w:rPr>
          <w:color w:val="000000" w:themeColor="text1"/>
        </w:rPr>
      </w:pPr>
      <w:r w:rsidRPr="009D03D0">
        <w:rPr>
          <w:rFonts w:hint="eastAsia"/>
          <w:color w:val="000000" w:themeColor="text1"/>
        </w:rPr>
        <w:t>本系统</w:t>
      </w:r>
      <w:r w:rsidR="00EB126E">
        <w:rPr>
          <w:rFonts w:hint="eastAsia"/>
          <w:color w:val="000000" w:themeColor="text1"/>
        </w:rPr>
        <w:t>技术架构上</w:t>
      </w:r>
      <w:r w:rsidRPr="009D03D0">
        <w:rPr>
          <w:rFonts w:hint="eastAsia"/>
          <w:color w:val="000000" w:themeColor="text1"/>
        </w:rPr>
        <w:t>大致分为数据获取</w:t>
      </w:r>
      <w:r w:rsidR="00E41519">
        <w:rPr>
          <w:rFonts w:hint="eastAsia"/>
          <w:color w:val="000000" w:themeColor="text1"/>
        </w:rPr>
        <w:t>层</w:t>
      </w:r>
      <w:r w:rsidRPr="009D03D0">
        <w:rPr>
          <w:rFonts w:hint="eastAsia"/>
          <w:color w:val="000000" w:themeColor="text1"/>
        </w:rPr>
        <w:t>、数据</w:t>
      </w:r>
      <w:r w:rsidR="00E41519">
        <w:rPr>
          <w:rFonts w:hint="eastAsia"/>
          <w:color w:val="000000" w:themeColor="text1"/>
        </w:rPr>
        <w:t>处理层</w:t>
      </w:r>
      <w:r w:rsidRPr="009D03D0">
        <w:rPr>
          <w:rFonts w:hint="eastAsia"/>
          <w:color w:val="000000" w:themeColor="text1"/>
        </w:rPr>
        <w:t>、数据</w:t>
      </w:r>
      <w:r w:rsidR="00FB4715">
        <w:rPr>
          <w:rFonts w:hint="eastAsia"/>
          <w:color w:val="000000" w:themeColor="text1"/>
        </w:rPr>
        <w:t>传输</w:t>
      </w:r>
      <w:r w:rsidR="00D63C21">
        <w:rPr>
          <w:rFonts w:hint="eastAsia"/>
          <w:color w:val="000000" w:themeColor="text1"/>
        </w:rPr>
        <w:t>层</w:t>
      </w:r>
      <w:r w:rsidRPr="009D03D0">
        <w:rPr>
          <w:rFonts w:hint="eastAsia"/>
          <w:color w:val="000000" w:themeColor="text1"/>
        </w:rPr>
        <w:t>，数据储存</w:t>
      </w:r>
      <w:r w:rsidR="00E41519">
        <w:rPr>
          <w:rFonts w:hint="eastAsia"/>
          <w:color w:val="000000" w:themeColor="text1"/>
        </w:rPr>
        <w:t>层</w:t>
      </w:r>
      <w:r w:rsidRPr="009D03D0">
        <w:rPr>
          <w:rFonts w:hint="eastAsia"/>
          <w:color w:val="000000" w:themeColor="text1"/>
        </w:rPr>
        <w:t>，数据计算</w:t>
      </w:r>
      <w:r w:rsidR="00E41519">
        <w:rPr>
          <w:rFonts w:hint="eastAsia"/>
          <w:color w:val="000000" w:themeColor="text1"/>
        </w:rPr>
        <w:t>层</w:t>
      </w:r>
      <w:r w:rsidRPr="009D03D0">
        <w:rPr>
          <w:rFonts w:hint="eastAsia"/>
          <w:color w:val="000000" w:themeColor="text1"/>
        </w:rPr>
        <w:t>和</w:t>
      </w:r>
      <w:r w:rsidR="005258A1">
        <w:rPr>
          <w:rFonts w:hint="eastAsia"/>
          <w:color w:val="000000" w:themeColor="text1"/>
        </w:rPr>
        <w:t>数据展示</w:t>
      </w:r>
      <w:r w:rsidR="00E41519">
        <w:rPr>
          <w:rFonts w:hint="eastAsia"/>
          <w:color w:val="000000" w:themeColor="text1"/>
        </w:rPr>
        <w:t>层</w:t>
      </w:r>
      <w:r w:rsidR="005258A1">
        <w:rPr>
          <w:rFonts w:hint="eastAsia"/>
          <w:color w:val="000000" w:themeColor="text1"/>
        </w:rPr>
        <w:t>等</w:t>
      </w:r>
      <w:r w:rsidR="000F1120">
        <w:rPr>
          <w:rFonts w:hint="eastAsia"/>
          <w:color w:val="000000" w:themeColor="text1"/>
        </w:rPr>
        <w:t>六</w:t>
      </w:r>
      <w:r w:rsidR="005258A1">
        <w:rPr>
          <w:rFonts w:hint="eastAsia"/>
          <w:color w:val="000000" w:themeColor="text1"/>
        </w:rPr>
        <w:t>个</w:t>
      </w:r>
      <w:r w:rsidR="00D63C21">
        <w:rPr>
          <w:rFonts w:hint="eastAsia"/>
          <w:color w:val="000000" w:themeColor="text1"/>
        </w:rPr>
        <w:t>层</w:t>
      </w:r>
      <w:r w:rsidR="005258A1">
        <w:rPr>
          <w:rFonts w:hint="eastAsia"/>
          <w:color w:val="000000" w:themeColor="text1"/>
        </w:rPr>
        <w:t>。</w:t>
      </w:r>
    </w:p>
    <w:p w14:paraId="71C9A301" w14:textId="32A7DB95" w:rsidR="00E41519" w:rsidRDefault="00E41519" w:rsidP="001B21DE">
      <w:pPr>
        <w:ind w:firstLine="480"/>
        <w:rPr>
          <w:color w:val="000000" w:themeColor="text1"/>
        </w:rPr>
      </w:pPr>
      <w:commentRangeStart w:id="172"/>
      <w:r>
        <w:rPr>
          <w:rFonts w:hint="eastAsia"/>
          <w:color w:val="000000" w:themeColor="text1"/>
        </w:rPr>
        <w:t>数据获取层完成获取股价数据</w:t>
      </w:r>
      <w:r w:rsidR="004E6945">
        <w:rPr>
          <w:rFonts w:hint="eastAsia"/>
          <w:color w:val="000000" w:themeColor="text1"/>
        </w:rPr>
        <w:t>、推特数据获取。</w:t>
      </w:r>
    </w:p>
    <w:p w14:paraId="1C046303" w14:textId="29D82F11" w:rsidR="004E6945" w:rsidRDefault="004E6945" w:rsidP="001B21DE">
      <w:pPr>
        <w:ind w:firstLine="480"/>
        <w:rPr>
          <w:color w:val="000000" w:themeColor="text1"/>
        </w:rPr>
      </w:pPr>
      <w:r>
        <w:rPr>
          <w:rFonts w:hint="eastAsia"/>
          <w:color w:val="000000" w:themeColor="text1"/>
        </w:rPr>
        <w:t>数据处理层完成</w:t>
      </w:r>
      <w:r w:rsidR="00E16D00">
        <w:rPr>
          <w:rFonts w:hint="eastAsia"/>
          <w:color w:val="000000" w:themeColor="text1"/>
        </w:rPr>
        <w:t>数据的清洗、筛选</w:t>
      </w:r>
      <w:r w:rsidR="00EB126E">
        <w:rPr>
          <w:rFonts w:hint="eastAsia"/>
          <w:color w:val="000000" w:themeColor="text1"/>
        </w:rPr>
        <w:t>（预处理）</w:t>
      </w:r>
      <w:r w:rsidR="00E16D00">
        <w:rPr>
          <w:rFonts w:hint="eastAsia"/>
          <w:color w:val="000000" w:themeColor="text1"/>
        </w:rPr>
        <w:t>。</w:t>
      </w:r>
    </w:p>
    <w:p w14:paraId="5CF5413D" w14:textId="2CE87B61" w:rsidR="00E16D00" w:rsidRDefault="00E16D00" w:rsidP="00E16D00">
      <w:pPr>
        <w:ind w:firstLine="480"/>
        <w:rPr>
          <w:color w:val="000000" w:themeColor="text1"/>
        </w:rPr>
      </w:pPr>
      <w:r>
        <w:rPr>
          <w:rFonts w:hint="eastAsia"/>
          <w:color w:val="000000" w:themeColor="text1"/>
        </w:rPr>
        <w:t>数据传输层完成数据的跨主机传输。</w:t>
      </w:r>
    </w:p>
    <w:p w14:paraId="6DD20CFB" w14:textId="0C3AB138" w:rsidR="00E16D00" w:rsidRDefault="00E16D00" w:rsidP="00E16D00">
      <w:pPr>
        <w:ind w:firstLine="480"/>
        <w:rPr>
          <w:color w:val="000000" w:themeColor="text1"/>
        </w:rPr>
      </w:pPr>
      <w:r>
        <w:rPr>
          <w:rFonts w:hint="eastAsia"/>
          <w:color w:val="000000" w:themeColor="text1"/>
        </w:rPr>
        <w:t>数据</w:t>
      </w:r>
      <w:r w:rsidR="0043529B">
        <w:rPr>
          <w:rFonts w:hint="eastAsia"/>
          <w:color w:val="000000" w:themeColor="text1"/>
        </w:rPr>
        <w:t>计算层完成情感数据的计算以及股价预测计算。</w:t>
      </w:r>
    </w:p>
    <w:p w14:paraId="74F81141" w14:textId="3CCC0ED4" w:rsidR="0043529B" w:rsidRDefault="0043529B" w:rsidP="00E16D00">
      <w:pPr>
        <w:ind w:firstLine="480"/>
        <w:rPr>
          <w:color w:val="000000" w:themeColor="text1"/>
        </w:rPr>
      </w:pPr>
      <w:r>
        <w:rPr>
          <w:rFonts w:hint="eastAsia"/>
          <w:color w:val="000000" w:themeColor="text1"/>
        </w:rPr>
        <w:t>数据存储层完成数据的存储。</w:t>
      </w:r>
    </w:p>
    <w:p w14:paraId="3EC9452B" w14:textId="77777777" w:rsidR="00D63C21" w:rsidRDefault="0043529B" w:rsidP="00E16D00">
      <w:pPr>
        <w:ind w:firstLine="480"/>
        <w:rPr>
          <w:color w:val="000000" w:themeColor="text1"/>
        </w:rPr>
      </w:pPr>
      <w:r>
        <w:rPr>
          <w:rFonts w:hint="eastAsia"/>
          <w:color w:val="000000" w:themeColor="text1"/>
        </w:rPr>
        <w:lastRenderedPageBreak/>
        <w:t>数据展示层完成计算结果的展示。</w:t>
      </w:r>
    </w:p>
    <w:p w14:paraId="76ED730C" w14:textId="0ED675B8" w:rsidR="0043529B" w:rsidRDefault="00D63C21" w:rsidP="00E16D00">
      <w:pPr>
        <w:ind w:firstLine="480"/>
        <w:rPr>
          <w:color w:val="000000" w:themeColor="text1"/>
        </w:rPr>
      </w:pPr>
      <w:r>
        <w:rPr>
          <w:rFonts w:hint="eastAsia"/>
          <w:color w:val="000000" w:themeColor="text1"/>
        </w:rPr>
        <w:t>六个层次的结构</w:t>
      </w:r>
      <w:r w:rsidR="0043529B">
        <w:rPr>
          <w:rFonts w:hint="eastAsia"/>
          <w:color w:val="000000" w:themeColor="text1"/>
        </w:rPr>
        <w:t>大致如图</w:t>
      </w:r>
      <w:r w:rsidR="0043529B">
        <w:rPr>
          <w:rFonts w:hint="eastAsia"/>
          <w:color w:val="000000" w:themeColor="text1"/>
        </w:rPr>
        <w:t>4-</w:t>
      </w:r>
      <w:r w:rsidR="0043529B">
        <w:rPr>
          <w:color w:val="000000" w:themeColor="text1"/>
        </w:rPr>
        <w:t>3</w:t>
      </w:r>
      <w:r w:rsidR="0043529B">
        <w:rPr>
          <w:rFonts w:hint="eastAsia"/>
          <w:color w:val="000000" w:themeColor="text1"/>
        </w:rPr>
        <w:t>所示</w:t>
      </w:r>
      <w:r w:rsidR="00E81C80">
        <w:rPr>
          <w:rFonts w:hint="eastAsia"/>
          <w:color w:val="000000" w:themeColor="text1"/>
        </w:rPr>
        <w:t>：</w:t>
      </w:r>
      <w:commentRangeEnd w:id="172"/>
      <w:r w:rsidR="004C1655">
        <w:rPr>
          <w:rStyle w:val="ac"/>
        </w:rPr>
        <w:commentReference w:id="172"/>
      </w:r>
    </w:p>
    <w:p w14:paraId="14552ADF" w14:textId="4963A6AC" w:rsidR="0043529B" w:rsidRDefault="0043529B" w:rsidP="0043529B">
      <w:pPr>
        <w:pStyle w:val="aff0"/>
      </w:pPr>
      <w:r w:rsidRPr="0043529B">
        <w:rPr>
          <w:noProof/>
        </w:rPr>
        <w:drawing>
          <wp:inline distT="0" distB="0" distL="0" distR="0" wp14:anchorId="57AA2EBC" wp14:editId="59D47BFE">
            <wp:extent cx="5274310" cy="6798118"/>
            <wp:effectExtent l="0" t="0" r="2540" b="3175"/>
            <wp:docPr id="51" name="图片 51" descr="C:\Users\ADMINI~1\AppData\Local\Temp\15525686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552568664(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6798118"/>
                    </a:xfrm>
                    <a:prstGeom prst="rect">
                      <a:avLst/>
                    </a:prstGeom>
                    <a:noFill/>
                    <a:ln>
                      <a:noFill/>
                    </a:ln>
                  </pic:spPr>
                </pic:pic>
              </a:graphicData>
            </a:graphic>
          </wp:inline>
        </w:drawing>
      </w:r>
    </w:p>
    <w:p w14:paraId="52FAFDAB" w14:textId="5093003A" w:rsidR="008B1C4F" w:rsidRDefault="0043529B" w:rsidP="0043529B">
      <w:pPr>
        <w:pStyle w:val="aff0"/>
      </w:pPr>
      <w:r>
        <w:rPr>
          <w:rFonts w:hint="eastAsia"/>
        </w:rPr>
        <w:t>图</w:t>
      </w:r>
      <w:r>
        <w:rPr>
          <w:rFonts w:hint="eastAsia"/>
        </w:rPr>
        <w:t>4-</w:t>
      </w:r>
      <w:r>
        <w:t xml:space="preserve">3 </w:t>
      </w:r>
      <w:r>
        <w:rPr>
          <w:rFonts w:hint="eastAsia"/>
        </w:rPr>
        <w:t>技术架构</w:t>
      </w:r>
      <w:commentRangeStart w:id="173"/>
      <w:r>
        <w:rPr>
          <w:rFonts w:hint="eastAsia"/>
        </w:rPr>
        <w:t>示意图</w:t>
      </w:r>
      <w:commentRangeEnd w:id="173"/>
      <w:r w:rsidR="00C01A77">
        <w:rPr>
          <w:rStyle w:val="ac"/>
          <w:rFonts w:eastAsia="宋体" w:cstheme="minorBidi"/>
        </w:rPr>
        <w:commentReference w:id="173"/>
      </w:r>
    </w:p>
    <w:p w14:paraId="1C71CA63" w14:textId="0D8EBB54" w:rsidR="001B21DE" w:rsidRDefault="001B21DE" w:rsidP="001B21DE">
      <w:pPr>
        <w:pStyle w:val="2"/>
        <w:spacing w:before="326" w:after="326"/>
      </w:pPr>
      <w:bookmarkStart w:id="174" w:name="_Toc3724945"/>
      <w:r>
        <w:rPr>
          <w:rFonts w:hint="eastAsia"/>
        </w:rPr>
        <w:t>4.</w:t>
      </w:r>
      <w:r>
        <w:t xml:space="preserve">2 </w:t>
      </w:r>
      <w:r>
        <w:rPr>
          <w:rFonts w:hint="eastAsia"/>
        </w:rPr>
        <w:t>逻辑设计</w:t>
      </w:r>
      <w:bookmarkEnd w:id="174"/>
    </w:p>
    <w:p w14:paraId="33C6E0CC" w14:textId="0A039E73" w:rsidR="001B21DE" w:rsidRDefault="001B21DE" w:rsidP="001B21DE">
      <w:pPr>
        <w:pStyle w:val="3"/>
        <w:spacing w:before="163" w:after="163"/>
      </w:pPr>
      <w:bookmarkStart w:id="175" w:name="_Toc3724946"/>
      <w:r>
        <w:rPr>
          <w:rFonts w:hint="eastAsia"/>
        </w:rPr>
        <w:t>4.</w:t>
      </w:r>
      <w:r>
        <w:t>2</w:t>
      </w:r>
      <w:r>
        <w:rPr>
          <w:rFonts w:hint="eastAsia"/>
        </w:rPr>
        <w:t>.</w:t>
      </w:r>
      <w:r>
        <w:t xml:space="preserve">1 </w:t>
      </w:r>
      <w:r>
        <w:rPr>
          <w:rFonts w:hint="eastAsia"/>
        </w:rPr>
        <w:t>系统设计</w:t>
      </w:r>
      <w:bookmarkEnd w:id="175"/>
    </w:p>
    <w:p w14:paraId="47E259C0" w14:textId="223774C8" w:rsidR="009A4C71" w:rsidRDefault="00D63C21" w:rsidP="009A4C71">
      <w:pPr>
        <w:ind w:firstLine="480"/>
      </w:pPr>
      <w:r>
        <w:rPr>
          <w:rFonts w:hint="eastAsia"/>
        </w:rPr>
        <w:t>根据</w:t>
      </w:r>
      <w:r w:rsidR="009A4C71">
        <w:rPr>
          <w:rFonts w:hint="eastAsia"/>
        </w:rPr>
        <w:t>4.</w:t>
      </w:r>
      <w:r w:rsidR="009A4C71">
        <w:t>1</w:t>
      </w:r>
      <w:r w:rsidR="009A4C71">
        <w:rPr>
          <w:rFonts w:hint="eastAsia"/>
        </w:rPr>
        <w:t>中阐述</w:t>
      </w:r>
      <w:r>
        <w:rPr>
          <w:rFonts w:hint="eastAsia"/>
        </w:rPr>
        <w:t>的技术</w:t>
      </w:r>
      <w:r w:rsidR="009A4C71">
        <w:rPr>
          <w:rFonts w:hint="eastAsia"/>
        </w:rPr>
        <w:t>架构层的设计方案</w:t>
      </w:r>
      <w:r>
        <w:rPr>
          <w:rFonts w:hint="eastAsia"/>
        </w:rPr>
        <w:t>，结合</w:t>
      </w:r>
      <w:r>
        <w:rPr>
          <w:rFonts w:hint="eastAsia"/>
        </w:rPr>
        <w:t>4</w:t>
      </w:r>
      <w:r>
        <w:t>.1</w:t>
      </w:r>
      <w:r>
        <w:rPr>
          <w:rFonts w:hint="eastAsia"/>
        </w:rPr>
        <w:t>中信息架构的设计方案</w:t>
      </w:r>
      <w:r w:rsidR="009A4C71">
        <w:rPr>
          <w:rFonts w:hint="eastAsia"/>
        </w:rPr>
        <w:t>，</w:t>
      </w:r>
      <w:r w:rsidR="009A4C71">
        <w:rPr>
          <w:rFonts w:hint="eastAsia"/>
        </w:rPr>
        <w:lastRenderedPageBreak/>
        <w:t>技术架构中具体的模块选择以及数据流向设计如图</w:t>
      </w:r>
      <w:r w:rsidR="009A4C71">
        <w:rPr>
          <w:rFonts w:hint="eastAsia"/>
        </w:rPr>
        <w:t>4-</w:t>
      </w:r>
      <w:r w:rsidR="009A4C71">
        <w:t>4</w:t>
      </w:r>
      <w:r>
        <w:rPr>
          <w:rFonts w:hint="eastAsia"/>
        </w:rPr>
        <w:t>系统设计示意图</w:t>
      </w:r>
      <w:r w:rsidR="009A4C71">
        <w:rPr>
          <w:rFonts w:hint="eastAsia"/>
        </w:rPr>
        <w:t>所示：</w:t>
      </w:r>
      <w:r w:rsidR="009A4C71" w:rsidRPr="009A4C71">
        <w:rPr>
          <w:rFonts w:hint="eastAsia"/>
        </w:rPr>
        <w:t xml:space="preserve"> </w:t>
      </w:r>
    </w:p>
    <w:p w14:paraId="18BBC94D" w14:textId="7A24BDBE" w:rsidR="00995BE2" w:rsidRDefault="008D3A00" w:rsidP="00995BE2">
      <w:pPr>
        <w:pStyle w:val="aff0"/>
      </w:pPr>
      <w:r>
        <w:rPr>
          <w:noProof/>
        </w:rPr>
        <w:drawing>
          <wp:inline distT="0" distB="0" distL="0" distR="0" wp14:anchorId="0E54A0CB" wp14:editId="0E1D92A3">
            <wp:extent cx="5434565" cy="422935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9924" cy="4233526"/>
                    </a:xfrm>
                    <a:prstGeom prst="rect">
                      <a:avLst/>
                    </a:prstGeom>
                  </pic:spPr>
                </pic:pic>
              </a:graphicData>
            </a:graphic>
          </wp:inline>
        </w:drawing>
      </w:r>
    </w:p>
    <w:p w14:paraId="5F2E13BF" w14:textId="4487DBE5" w:rsidR="00995BE2" w:rsidRDefault="00995BE2" w:rsidP="00995BE2">
      <w:pPr>
        <w:pStyle w:val="aff0"/>
      </w:pPr>
      <w:r>
        <w:rPr>
          <w:rFonts w:hint="eastAsia"/>
        </w:rPr>
        <w:t>图</w:t>
      </w:r>
      <w:r>
        <w:rPr>
          <w:rFonts w:hint="eastAsia"/>
        </w:rPr>
        <w:t>4-</w:t>
      </w:r>
      <w:r>
        <w:t xml:space="preserve">4 </w:t>
      </w:r>
      <w:r>
        <w:rPr>
          <w:rFonts w:hint="eastAsia"/>
        </w:rPr>
        <w:t>系统设计示意图</w:t>
      </w:r>
    </w:p>
    <w:p w14:paraId="2B0BC5B9" w14:textId="3AD60E0B" w:rsidR="00D63C21" w:rsidRDefault="00D63C21" w:rsidP="00D63C21">
      <w:pPr>
        <w:ind w:firstLine="480"/>
      </w:pPr>
      <w:r>
        <w:rPr>
          <w:rFonts w:hint="eastAsia"/>
        </w:rPr>
        <w:t>其中，数据获取模块包含</w:t>
      </w:r>
      <w:proofErr w:type="spellStart"/>
      <w:r>
        <w:rPr>
          <w:rFonts w:hint="eastAsia"/>
        </w:rPr>
        <w:t>Tweepy</w:t>
      </w:r>
      <w:proofErr w:type="spellEnd"/>
      <w:r>
        <w:rPr>
          <w:rFonts w:hint="eastAsia"/>
        </w:rPr>
        <w:t>以及聚合</w:t>
      </w:r>
      <w:r>
        <w:rPr>
          <w:rFonts w:hint="eastAsia"/>
        </w:rPr>
        <w:t>API</w:t>
      </w:r>
      <w:r>
        <w:rPr>
          <w:rFonts w:hint="eastAsia"/>
        </w:rPr>
        <w:t>组件，将获取到的数据发送给高可用通信框架</w:t>
      </w:r>
      <w:proofErr w:type="spellStart"/>
      <w:r>
        <w:rPr>
          <w:rFonts w:hint="eastAsia"/>
        </w:rPr>
        <w:t>Netty</w:t>
      </w:r>
      <w:proofErr w:type="spellEnd"/>
      <w:r>
        <w:rPr>
          <w:rFonts w:hint="eastAsia"/>
        </w:rPr>
        <w:t>，</w:t>
      </w:r>
      <w:proofErr w:type="spellStart"/>
      <w:r>
        <w:rPr>
          <w:rFonts w:hint="eastAsia"/>
        </w:rPr>
        <w:t>Netty</w:t>
      </w:r>
      <w:proofErr w:type="spellEnd"/>
      <w:r>
        <w:rPr>
          <w:rFonts w:hint="eastAsia"/>
        </w:rPr>
        <w:t>添加报文头将消息发送给消息中间件</w:t>
      </w:r>
      <w:r>
        <w:rPr>
          <w:rFonts w:hint="eastAsia"/>
        </w:rPr>
        <w:t>Kafka</w:t>
      </w:r>
      <w:r>
        <w:rPr>
          <w:rFonts w:hint="eastAsia"/>
        </w:rPr>
        <w:t>。</w:t>
      </w:r>
      <w:r>
        <w:rPr>
          <w:rFonts w:hint="eastAsia"/>
        </w:rPr>
        <w:t>Kafka</w:t>
      </w:r>
      <w:r>
        <w:rPr>
          <w:rFonts w:hint="eastAsia"/>
        </w:rPr>
        <w:t>和</w:t>
      </w:r>
      <w:proofErr w:type="spellStart"/>
      <w:r>
        <w:rPr>
          <w:rFonts w:hint="eastAsia"/>
        </w:rPr>
        <w:t>Netty</w:t>
      </w:r>
      <w:proofErr w:type="spellEnd"/>
      <w:r>
        <w:rPr>
          <w:rFonts w:hint="eastAsia"/>
        </w:rPr>
        <w:t>共同组成了数据传输模块。</w:t>
      </w:r>
      <w:r>
        <w:rPr>
          <w:rFonts w:hint="eastAsia"/>
        </w:rPr>
        <w:t>Kafka</w:t>
      </w:r>
      <w:r>
        <w:rPr>
          <w:rFonts w:hint="eastAsia"/>
        </w:rPr>
        <w:t>中的消息由数据存储模块（</w:t>
      </w:r>
      <w:r>
        <w:rPr>
          <w:rFonts w:hint="eastAsia"/>
        </w:rPr>
        <w:t>MySQL</w:t>
      </w:r>
      <w:r>
        <w:t>, Redis</w:t>
      </w:r>
      <w:r>
        <w:rPr>
          <w:rFonts w:hint="eastAsia"/>
        </w:rPr>
        <w:t>）和数据处理模块（</w:t>
      </w:r>
      <w:r>
        <w:rPr>
          <w:rFonts w:hint="eastAsia"/>
        </w:rPr>
        <w:t>Spark</w:t>
      </w:r>
      <w:r>
        <w:t xml:space="preserve"> </w:t>
      </w:r>
      <w:r>
        <w:rPr>
          <w:rFonts w:hint="eastAsia"/>
        </w:rPr>
        <w:t>Streaming</w:t>
      </w:r>
      <w:r>
        <w:rPr>
          <w:rFonts w:hint="eastAsia"/>
        </w:rPr>
        <w:t>）进行消费，数据存储模块同时也会存储来自数据处理模块以及数据计算模块（</w:t>
      </w:r>
      <w:r>
        <w:rPr>
          <w:rFonts w:hint="eastAsia"/>
        </w:rPr>
        <w:t>Spark</w:t>
      </w:r>
      <w:r>
        <w:rPr>
          <w:rFonts w:hint="eastAsia"/>
        </w:rPr>
        <w:t>）的中间变量和计算结果。最后数据存储模块将数据提交给数据展示模块（</w:t>
      </w:r>
      <w:proofErr w:type="spellStart"/>
      <w:r>
        <w:rPr>
          <w:rFonts w:hint="eastAsia"/>
        </w:rPr>
        <w:t>SpringBoot</w:t>
      </w:r>
      <w:proofErr w:type="spellEnd"/>
      <w:r>
        <w:t xml:space="preserve">, </w:t>
      </w:r>
      <w:proofErr w:type="spellStart"/>
      <w:r>
        <w:t>Echarts</w:t>
      </w:r>
      <w:proofErr w:type="spellEnd"/>
      <w:r>
        <w:rPr>
          <w:rFonts w:hint="eastAsia"/>
        </w:rPr>
        <w:t>）用于展示。</w:t>
      </w:r>
      <w:r w:rsidR="007B1C99">
        <w:rPr>
          <w:rFonts w:hint="eastAsia"/>
        </w:rPr>
        <w:t>技术架构</w:t>
      </w:r>
      <w:r w:rsidR="00363019">
        <w:rPr>
          <w:rFonts w:hint="eastAsia"/>
        </w:rPr>
        <w:t>中</w:t>
      </w:r>
      <w:r w:rsidR="007B1C99">
        <w:rPr>
          <w:rFonts w:hint="eastAsia"/>
        </w:rPr>
        <w:t>数据处理层的工作既包含了数据获取模块的数据筛选，也包含了数据处理模块的数据预处理。</w:t>
      </w:r>
    </w:p>
    <w:p w14:paraId="5E0B5A5E" w14:textId="4DD7877C" w:rsidR="001B21DE" w:rsidRDefault="001B21DE" w:rsidP="001B21DE">
      <w:pPr>
        <w:pStyle w:val="3"/>
        <w:spacing w:before="163" w:after="163"/>
      </w:pPr>
      <w:bookmarkStart w:id="176" w:name="_Toc3724947"/>
      <w:r>
        <w:rPr>
          <w:rFonts w:hint="eastAsia"/>
        </w:rPr>
        <w:t>4.</w:t>
      </w:r>
      <w:r>
        <w:t>2</w:t>
      </w:r>
      <w:r>
        <w:rPr>
          <w:rFonts w:hint="eastAsia"/>
        </w:rPr>
        <w:t>.</w:t>
      </w:r>
      <w:r>
        <w:t xml:space="preserve">2 </w:t>
      </w:r>
      <w:r>
        <w:rPr>
          <w:rFonts w:hint="eastAsia"/>
        </w:rPr>
        <w:t>组件设计</w:t>
      </w:r>
      <w:bookmarkEnd w:id="176"/>
    </w:p>
    <w:p w14:paraId="607588A5" w14:textId="5C5832BB" w:rsidR="009A4C71" w:rsidRDefault="009A4C71" w:rsidP="009A4C71">
      <w:pPr>
        <w:ind w:firstLine="480"/>
      </w:pPr>
      <w:r>
        <w:rPr>
          <w:rFonts w:hint="eastAsia"/>
        </w:rPr>
        <w:t>根据</w:t>
      </w:r>
      <w:r>
        <w:rPr>
          <w:rFonts w:hint="eastAsia"/>
        </w:rPr>
        <w:t>4.</w:t>
      </w:r>
      <w:r>
        <w:t>2</w:t>
      </w:r>
      <w:r>
        <w:rPr>
          <w:rFonts w:hint="eastAsia"/>
        </w:rPr>
        <w:t>.</w:t>
      </w:r>
      <w:r>
        <w:t>1</w:t>
      </w:r>
      <w:r>
        <w:rPr>
          <w:rFonts w:hint="eastAsia"/>
        </w:rPr>
        <w:t>中的系统设计，系统</w:t>
      </w:r>
      <w:r w:rsidR="00DD3608">
        <w:rPr>
          <w:rFonts w:hint="eastAsia"/>
        </w:rPr>
        <w:t>组件</w:t>
      </w:r>
      <w:r>
        <w:rPr>
          <w:rFonts w:hint="eastAsia"/>
        </w:rPr>
        <w:t>分为</w:t>
      </w:r>
      <w:proofErr w:type="spellStart"/>
      <w:r w:rsidR="00C36F6C">
        <w:rPr>
          <w:rFonts w:hint="eastAsia"/>
        </w:rPr>
        <w:t>Tweepy</w:t>
      </w:r>
      <w:proofErr w:type="spellEnd"/>
      <w:r>
        <w:rPr>
          <w:rFonts w:hint="eastAsia"/>
        </w:rPr>
        <w:t>组件</w:t>
      </w:r>
      <w:r w:rsidR="00DD3608">
        <w:rPr>
          <w:rFonts w:hint="eastAsia"/>
        </w:rPr>
        <w:t>与</w:t>
      </w:r>
      <w:r w:rsidR="00C36F6C">
        <w:rPr>
          <w:rFonts w:hint="eastAsia"/>
        </w:rPr>
        <w:t>聚合数据</w:t>
      </w:r>
      <w:r>
        <w:rPr>
          <w:rFonts w:hint="eastAsia"/>
        </w:rPr>
        <w:t>组件、</w:t>
      </w:r>
      <w:proofErr w:type="spellStart"/>
      <w:r w:rsidR="00C36F6C">
        <w:rPr>
          <w:rFonts w:hint="eastAsia"/>
        </w:rPr>
        <w:t>Netty</w:t>
      </w:r>
      <w:proofErr w:type="spellEnd"/>
      <w:r>
        <w:rPr>
          <w:rFonts w:hint="eastAsia"/>
        </w:rPr>
        <w:t>组件、</w:t>
      </w:r>
      <w:r w:rsidR="00C36F6C">
        <w:rPr>
          <w:rFonts w:hint="eastAsia"/>
        </w:rPr>
        <w:t>Spark</w:t>
      </w:r>
      <w:r w:rsidR="00C36F6C">
        <w:t xml:space="preserve"> </w:t>
      </w:r>
      <w:r w:rsidR="00C36F6C">
        <w:rPr>
          <w:rFonts w:hint="eastAsia"/>
        </w:rPr>
        <w:t>Streaming</w:t>
      </w:r>
      <w:r>
        <w:rPr>
          <w:rFonts w:hint="eastAsia"/>
        </w:rPr>
        <w:t>组件</w:t>
      </w:r>
      <w:r w:rsidR="00C36F6C">
        <w:rPr>
          <w:rFonts w:hint="eastAsia"/>
        </w:rPr>
        <w:t>、</w:t>
      </w:r>
      <w:r w:rsidR="00C36F6C">
        <w:rPr>
          <w:rFonts w:hint="eastAsia"/>
        </w:rPr>
        <w:t>Kafka</w:t>
      </w:r>
      <w:r w:rsidR="00C36F6C">
        <w:rPr>
          <w:rFonts w:hint="eastAsia"/>
        </w:rPr>
        <w:t>组件</w:t>
      </w:r>
      <w:r>
        <w:rPr>
          <w:rFonts w:hint="eastAsia"/>
        </w:rPr>
        <w:t>、</w:t>
      </w:r>
      <w:r w:rsidR="00C36F6C">
        <w:rPr>
          <w:rFonts w:hint="eastAsia"/>
        </w:rPr>
        <w:t>MySQL</w:t>
      </w:r>
      <w:r>
        <w:rPr>
          <w:rFonts w:hint="eastAsia"/>
        </w:rPr>
        <w:t>组件</w:t>
      </w:r>
      <w:r w:rsidR="00C36F6C">
        <w:rPr>
          <w:rFonts w:hint="eastAsia"/>
        </w:rPr>
        <w:t>、</w:t>
      </w:r>
      <w:r w:rsidR="00C36F6C">
        <w:rPr>
          <w:rFonts w:hint="eastAsia"/>
        </w:rPr>
        <w:t>Redis</w:t>
      </w:r>
      <w:r w:rsidR="00C36F6C">
        <w:rPr>
          <w:rFonts w:hint="eastAsia"/>
        </w:rPr>
        <w:t>组件、</w:t>
      </w:r>
      <w:r w:rsidR="00F3751C">
        <w:rPr>
          <w:rFonts w:hint="eastAsia"/>
        </w:rPr>
        <w:t>机器学习（</w:t>
      </w:r>
      <w:r w:rsidR="00F3751C">
        <w:rPr>
          <w:rFonts w:hint="eastAsia"/>
        </w:rPr>
        <w:t>Spark</w:t>
      </w:r>
      <w:r w:rsidR="00F3751C">
        <w:rPr>
          <w:rFonts w:hint="eastAsia"/>
        </w:rPr>
        <w:t>）</w:t>
      </w:r>
      <w:r w:rsidR="00C36F6C">
        <w:rPr>
          <w:rFonts w:hint="eastAsia"/>
        </w:rPr>
        <w:t>组件、</w:t>
      </w:r>
      <w:proofErr w:type="spellStart"/>
      <w:r w:rsidR="00C36F6C">
        <w:rPr>
          <w:rFonts w:hint="eastAsia"/>
        </w:rPr>
        <w:t>SpringBoot</w:t>
      </w:r>
      <w:proofErr w:type="spellEnd"/>
      <w:r w:rsidR="00C36F6C">
        <w:rPr>
          <w:rFonts w:hint="eastAsia"/>
        </w:rPr>
        <w:t>组件</w:t>
      </w:r>
      <w:r w:rsidR="00DD3608">
        <w:rPr>
          <w:rFonts w:hint="eastAsia"/>
        </w:rPr>
        <w:t>与</w:t>
      </w:r>
      <w:proofErr w:type="spellStart"/>
      <w:r w:rsidR="00C36F6C">
        <w:rPr>
          <w:rFonts w:hint="eastAsia"/>
        </w:rPr>
        <w:t>Echarts</w:t>
      </w:r>
      <w:proofErr w:type="spellEnd"/>
      <w:r w:rsidR="00C36F6C">
        <w:rPr>
          <w:rFonts w:hint="eastAsia"/>
        </w:rPr>
        <w:t>组件等</w:t>
      </w:r>
      <w:r w:rsidR="00DD3608">
        <w:rPr>
          <w:rFonts w:hint="eastAsia"/>
        </w:rPr>
        <w:t>组件</w:t>
      </w:r>
      <w:r w:rsidR="00C36F6C">
        <w:rPr>
          <w:rFonts w:hint="eastAsia"/>
        </w:rPr>
        <w:t>。</w:t>
      </w:r>
    </w:p>
    <w:p w14:paraId="3697DD4C" w14:textId="7346B2AA" w:rsidR="00C36F6C" w:rsidRDefault="00C36F6C" w:rsidP="00C36F6C">
      <w:pPr>
        <w:pStyle w:val="3"/>
        <w:spacing w:before="163" w:after="163"/>
      </w:pPr>
      <w:bookmarkStart w:id="177" w:name="_Toc3499639"/>
      <w:bookmarkStart w:id="178" w:name="_Toc3575591"/>
      <w:bookmarkStart w:id="179" w:name="_Toc3579259"/>
      <w:bookmarkStart w:id="180" w:name="_Toc3724948"/>
      <w:r>
        <w:t>4</w:t>
      </w:r>
      <w:r>
        <w:rPr>
          <w:rFonts w:hint="eastAsia"/>
        </w:rPr>
        <w:t>.</w:t>
      </w:r>
      <w:r>
        <w:t xml:space="preserve">2.2.1 </w:t>
      </w:r>
      <w:proofErr w:type="spellStart"/>
      <w:r>
        <w:t>Tweepy</w:t>
      </w:r>
      <w:proofErr w:type="spellEnd"/>
      <w:r>
        <w:rPr>
          <w:rFonts w:hint="eastAsia"/>
        </w:rPr>
        <w:t>组件</w:t>
      </w:r>
      <w:r w:rsidR="00797464">
        <w:rPr>
          <w:rFonts w:hint="eastAsia"/>
        </w:rPr>
        <w:t>与聚合</w:t>
      </w:r>
      <w:r w:rsidR="00D63C21">
        <w:rPr>
          <w:rFonts w:hint="eastAsia"/>
        </w:rPr>
        <w:t>API</w:t>
      </w:r>
      <w:r w:rsidR="00797464">
        <w:rPr>
          <w:rFonts w:hint="eastAsia"/>
        </w:rPr>
        <w:t>组件</w:t>
      </w:r>
      <w:bookmarkEnd w:id="177"/>
      <w:bookmarkEnd w:id="178"/>
      <w:bookmarkEnd w:id="179"/>
      <w:bookmarkEnd w:id="180"/>
    </w:p>
    <w:p w14:paraId="5B669102" w14:textId="2E0057F3" w:rsidR="00C36F6C" w:rsidRDefault="00674425" w:rsidP="00C36F6C">
      <w:pPr>
        <w:ind w:firstLine="480"/>
        <w:rPr>
          <w:color w:val="000000" w:themeColor="text1"/>
        </w:rPr>
      </w:pPr>
      <w:proofErr w:type="spellStart"/>
      <w:r>
        <w:rPr>
          <w:rFonts w:hint="eastAsia"/>
          <w:color w:val="000000" w:themeColor="text1"/>
        </w:rPr>
        <w:t>Tweepy</w:t>
      </w:r>
      <w:proofErr w:type="spellEnd"/>
      <w:r>
        <w:rPr>
          <w:rFonts w:hint="eastAsia"/>
          <w:color w:val="000000" w:themeColor="text1"/>
        </w:rPr>
        <w:t>组件</w:t>
      </w:r>
      <w:r w:rsidR="00B0086E">
        <w:rPr>
          <w:rFonts w:hint="eastAsia"/>
          <w:color w:val="000000" w:themeColor="text1"/>
        </w:rPr>
        <w:t>设计</w:t>
      </w:r>
      <w:r>
        <w:rPr>
          <w:rFonts w:hint="eastAsia"/>
          <w:color w:val="000000" w:themeColor="text1"/>
        </w:rPr>
        <w:t>来源于推特官方提供的</w:t>
      </w:r>
      <w:r>
        <w:rPr>
          <w:rFonts w:hint="eastAsia"/>
          <w:color w:val="000000" w:themeColor="text1"/>
        </w:rPr>
        <w:t>API</w:t>
      </w:r>
      <w:r w:rsidR="00B0086E">
        <w:rPr>
          <w:rFonts w:hint="eastAsia"/>
          <w:color w:val="000000" w:themeColor="text1"/>
        </w:rPr>
        <w:t>。</w:t>
      </w:r>
      <w:r w:rsidR="00C36F6C" w:rsidRPr="009D03D0">
        <w:rPr>
          <w:rFonts w:hint="eastAsia"/>
          <w:color w:val="000000" w:themeColor="text1"/>
        </w:rPr>
        <w:t>根据推特的网站设计，</w:t>
      </w:r>
      <w:r w:rsidR="00C36F6C">
        <w:rPr>
          <w:rFonts w:hint="eastAsia"/>
          <w:color w:val="000000" w:themeColor="text1"/>
        </w:rPr>
        <w:t>推特</w:t>
      </w:r>
      <w:r w:rsidR="00C36F6C" w:rsidRPr="009D03D0">
        <w:rPr>
          <w:rFonts w:hint="eastAsia"/>
          <w:color w:val="000000" w:themeColor="text1"/>
        </w:rPr>
        <w:t>对于不同的终端，例如移动端</w:t>
      </w:r>
      <w:r w:rsidR="00B0086E">
        <w:rPr>
          <w:rFonts w:hint="eastAsia"/>
          <w:color w:val="000000" w:themeColor="text1"/>
        </w:rPr>
        <w:t>、</w:t>
      </w:r>
      <w:r w:rsidR="00C36F6C">
        <w:rPr>
          <w:rFonts w:hint="eastAsia"/>
          <w:color w:val="000000" w:themeColor="text1"/>
        </w:rPr>
        <w:t>W</w:t>
      </w:r>
      <w:r w:rsidR="00C36F6C" w:rsidRPr="009D03D0">
        <w:rPr>
          <w:rFonts w:hint="eastAsia"/>
          <w:color w:val="000000" w:themeColor="text1"/>
        </w:rPr>
        <w:t>eb</w:t>
      </w:r>
      <w:r w:rsidR="00C36F6C" w:rsidRPr="009D03D0">
        <w:rPr>
          <w:rFonts w:hint="eastAsia"/>
          <w:color w:val="000000" w:themeColor="text1"/>
        </w:rPr>
        <w:t>端等提供了统一的开放接口，用于用户的点赞，评论，发推等操作。开放接口统一由接口服务器进行管理</w:t>
      </w:r>
      <w:r w:rsidR="00C36F6C">
        <w:rPr>
          <w:rFonts w:hint="eastAsia"/>
          <w:color w:val="000000" w:themeColor="text1"/>
        </w:rPr>
        <w:t>。</w:t>
      </w:r>
      <w:r w:rsidR="00C36F6C" w:rsidRPr="009D03D0">
        <w:rPr>
          <w:rFonts w:hint="eastAsia"/>
          <w:color w:val="000000" w:themeColor="text1"/>
        </w:rPr>
        <w:t>针对不同的</w:t>
      </w:r>
      <w:r w:rsidR="007B1C99">
        <w:rPr>
          <w:rFonts w:hint="eastAsia"/>
          <w:color w:val="000000" w:themeColor="text1"/>
        </w:rPr>
        <w:t>账户</w:t>
      </w:r>
      <w:r w:rsidR="00C36F6C" w:rsidRPr="009D03D0">
        <w:rPr>
          <w:rFonts w:hint="eastAsia"/>
          <w:color w:val="000000" w:themeColor="text1"/>
        </w:rPr>
        <w:t>操作，</w:t>
      </w:r>
      <w:r w:rsidR="007B1C99">
        <w:rPr>
          <w:rFonts w:hint="eastAsia"/>
          <w:color w:val="000000" w:themeColor="text1"/>
        </w:rPr>
        <w:t>接口</w:t>
      </w:r>
      <w:r w:rsidR="00C36F6C" w:rsidRPr="009D03D0">
        <w:rPr>
          <w:rFonts w:hint="eastAsia"/>
          <w:color w:val="000000" w:themeColor="text1"/>
        </w:rPr>
        <w:t>服务器在与后台逻辑交互的同时，也会为所有在</w:t>
      </w:r>
      <w:r w:rsidR="00C36F6C" w:rsidRPr="009D03D0">
        <w:rPr>
          <w:rFonts w:hint="eastAsia"/>
          <w:color w:val="000000" w:themeColor="text1"/>
        </w:rPr>
        <w:t>API</w:t>
      </w:r>
      <w:r w:rsidR="00C36F6C" w:rsidRPr="009D03D0">
        <w:rPr>
          <w:rFonts w:hint="eastAsia"/>
          <w:color w:val="000000" w:themeColor="text1"/>
        </w:rPr>
        <w:t>注册过的开发账</w:t>
      </w:r>
      <w:r w:rsidR="00C36F6C" w:rsidRPr="009D03D0">
        <w:rPr>
          <w:rFonts w:hint="eastAsia"/>
          <w:color w:val="000000" w:themeColor="text1"/>
        </w:rPr>
        <w:lastRenderedPageBreak/>
        <w:t>号提供接口，将用户的操作</w:t>
      </w:r>
      <w:r w:rsidR="007B1C99">
        <w:rPr>
          <w:rFonts w:hint="eastAsia"/>
          <w:color w:val="000000" w:themeColor="text1"/>
        </w:rPr>
        <w:t>的具体信息</w:t>
      </w:r>
      <w:r w:rsidR="00C36F6C" w:rsidRPr="009D03D0">
        <w:rPr>
          <w:rFonts w:hint="eastAsia"/>
          <w:color w:val="000000" w:themeColor="text1"/>
        </w:rPr>
        <w:t>按照各个开发</w:t>
      </w:r>
      <w:r w:rsidR="00363019">
        <w:rPr>
          <w:rFonts w:hint="eastAsia"/>
          <w:color w:val="000000" w:themeColor="text1"/>
        </w:rPr>
        <w:t>账</w:t>
      </w:r>
      <w:r w:rsidR="00C36F6C" w:rsidRPr="009D03D0">
        <w:rPr>
          <w:rFonts w:hint="eastAsia"/>
          <w:color w:val="000000" w:themeColor="text1"/>
        </w:rPr>
        <w:t>号的具体要求发送给开发者。上述内容即</w:t>
      </w:r>
      <w:r w:rsidR="00C36F6C" w:rsidRPr="009D03D0">
        <w:rPr>
          <w:rFonts w:hint="eastAsia"/>
          <w:color w:val="000000" w:themeColor="text1"/>
        </w:rPr>
        <w:t>Twitter</w:t>
      </w:r>
      <w:r w:rsidR="00C36F6C" w:rsidRPr="009D03D0">
        <w:rPr>
          <w:rFonts w:hint="eastAsia"/>
          <w:color w:val="000000" w:themeColor="text1"/>
        </w:rPr>
        <w:t>开放</w:t>
      </w:r>
      <w:r w:rsidR="00C36F6C" w:rsidRPr="009D03D0">
        <w:rPr>
          <w:rFonts w:hint="eastAsia"/>
          <w:color w:val="000000" w:themeColor="text1"/>
        </w:rPr>
        <w:t>API</w:t>
      </w:r>
      <w:r w:rsidR="00C36F6C" w:rsidRPr="009D03D0">
        <w:rPr>
          <w:rFonts w:hint="eastAsia"/>
          <w:color w:val="000000" w:themeColor="text1"/>
        </w:rPr>
        <w:t>能够提供的服务</w:t>
      </w:r>
      <w:r w:rsidR="00C36F6C" w:rsidRPr="00245589">
        <w:rPr>
          <w:color w:val="000000" w:themeColor="text1"/>
          <w:vertAlign w:val="superscript"/>
        </w:rPr>
        <w:t>[15]</w:t>
      </w:r>
      <w:r w:rsidR="00C36F6C" w:rsidRPr="009D03D0">
        <w:rPr>
          <w:rFonts w:hint="eastAsia"/>
          <w:color w:val="000000" w:themeColor="text1"/>
        </w:rPr>
        <w:t>。</w:t>
      </w:r>
      <w:proofErr w:type="spellStart"/>
      <w:r w:rsidR="00F3751C">
        <w:rPr>
          <w:rFonts w:hint="eastAsia"/>
          <w:color w:val="000000" w:themeColor="text1"/>
        </w:rPr>
        <w:t>Tweepy</w:t>
      </w:r>
      <w:proofErr w:type="spellEnd"/>
      <w:r w:rsidR="00F3751C">
        <w:rPr>
          <w:rFonts w:hint="eastAsia"/>
          <w:color w:val="000000" w:themeColor="text1"/>
        </w:rPr>
        <w:t>为第三方整合的</w:t>
      </w:r>
      <w:r w:rsidR="00F3751C">
        <w:rPr>
          <w:rFonts w:hint="eastAsia"/>
          <w:color w:val="000000" w:themeColor="text1"/>
        </w:rPr>
        <w:t>Twitter</w:t>
      </w:r>
      <w:r w:rsidR="00F3751C">
        <w:rPr>
          <w:color w:val="000000" w:themeColor="text1"/>
        </w:rPr>
        <w:t xml:space="preserve"> </w:t>
      </w:r>
      <w:r w:rsidR="00F3751C">
        <w:rPr>
          <w:rFonts w:hint="eastAsia"/>
          <w:color w:val="000000" w:themeColor="text1"/>
        </w:rPr>
        <w:t>API</w:t>
      </w:r>
      <w:r w:rsidR="00F3751C">
        <w:rPr>
          <w:rFonts w:hint="eastAsia"/>
          <w:color w:val="000000" w:themeColor="text1"/>
        </w:rPr>
        <w:t>服务。</w:t>
      </w:r>
      <w:r w:rsidR="00C36F6C" w:rsidRPr="009D03D0">
        <w:rPr>
          <w:rFonts w:hint="eastAsia"/>
          <w:color w:val="000000" w:themeColor="text1"/>
        </w:rPr>
        <w:t>其中，根据关键词获取对应推特就是</w:t>
      </w:r>
      <w:proofErr w:type="spellStart"/>
      <w:r w:rsidR="00F3751C">
        <w:rPr>
          <w:rFonts w:hint="eastAsia"/>
          <w:color w:val="000000" w:themeColor="text1"/>
        </w:rPr>
        <w:t>Tweepy</w:t>
      </w:r>
      <w:proofErr w:type="spellEnd"/>
      <w:r w:rsidR="00F3751C">
        <w:rPr>
          <w:rFonts w:hint="eastAsia"/>
          <w:color w:val="000000" w:themeColor="text1"/>
        </w:rPr>
        <w:t>提供的功能</w:t>
      </w:r>
      <w:r w:rsidR="00C36F6C" w:rsidRPr="009D03D0">
        <w:rPr>
          <w:rFonts w:hint="eastAsia"/>
          <w:color w:val="000000" w:themeColor="text1"/>
        </w:rPr>
        <w:t>之一，开发者可以</w:t>
      </w:r>
      <w:r w:rsidR="007B1C99">
        <w:rPr>
          <w:rFonts w:hint="eastAsia"/>
          <w:color w:val="000000" w:themeColor="text1"/>
        </w:rPr>
        <w:t>向开放平台提供</w:t>
      </w:r>
      <w:r w:rsidR="00C36F6C" w:rsidRPr="009D03D0">
        <w:rPr>
          <w:rFonts w:hint="eastAsia"/>
          <w:color w:val="000000" w:themeColor="text1"/>
        </w:rPr>
        <w:t>一定词汇组成的过滤器，平台会将包含对应词汇的所有推特以</w:t>
      </w:r>
      <w:r w:rsidR="00C36F6C" w:rsidRPr="009D03D0">
        <w:rPr>
          <w:rFonts w:hint="eastAsia"/>
          <w:color w:val="000000" w:themeColor="text1"/>
        </w:rPr>
        <w:t>P</w:t>
      </w:r>
      <w:r w:rsidR="00C36F6C" w:rsidRPr="009D03D0">
        <w:rPr>
          <w:color w:val="000000" w:themeColor="text1"/>
        </w:rPr>
        <w:t>OST</w:t>
      </w:r>
      <w:r w:rsidR="00C36F6C" w:rsidRPr="009D03D0">
        <w:rPr>
          <w:rFonts w:hint="eastAsia"/>
          <w:color w:val="000000" w:themeColor="text1"/>
        </w:rPr>
        <w:t>报文的方式转发给开发者。</w:t>
      </w:r>
    </w:p>
    <w:p w14:paraId="662F51BF" w14:textId="03E22B14" w:rsidR="00797464" w:rsidRDefault="00797464" w:rsidP="00C36F6C">
      <w:pPr>
        <w:ind w:firstLine="480"/>
        <w:rPr>
          <w:color w:val="000000" w:themeColor="text1"/>
        </w:rPr>
      </w:pPr>
      <w:r>
        <w:rPr>
          <w:rFonts w:hint="eastAsia"/>
          <w:color w:val="000000" w:themeColor="text1"/>
        </w:rPr>
        <w:t>聚合数据</w:t>
      </w:r>
      <w:r w:rsidR="008826CD">
        <w:rPr>
          <w:rFonts w:hint="eastAsia"/>
          <w:color w:val="000000" w:themeColor="text1"/>
        </w:rPr>
        <w:t>通过填写</w:t>
      </w:r>
      <w:r w:rsidR="008826CD">
        <w:rPr>
          <w:rFonts w:hint="eastAsia"/>
          <w:color w:val="000000" w:themeColor="text1"/>
        </w:rPr>
        <w:t>HTTP</w:t>
      </w:r>
      <w:r w:rsidR="008826CD">
        <w:rPr>
          <w:color w:val="000000" w:themeColor="text1"/>
        </w:rPr>
        <w:t xml:space="preserve"> </w:t>
      </w:r>
      <w:r w:rsidR="008826CD">
        <w:rPr>
          <w:rFonts w:hint="eastAsia"/>
          <w:color w:val="000000" w:themeColor="text1"/>
        </w:rPr>
        <w:t>GET</w:t>
      </w:r>
      <w:r w:rsidR="008826CD">
        <w:rPr>
          <w:rFonts w:hint="eastAsia"/>
          <w:color w:val="000000" w:themeColor="text1"/>
        </w:rPr>
        <w:t>报文建立长连接获取股价数据。</w:t>
      </w:r>
    </w:p>
    <w:p w14:paraId="03038B99" w14:textId="39B6B52F" w:rsidR="00F3751C" w:rsidRDefault="00F3751C" w:rsidP="00F3751C">
      <w:pPr>
        <w:pStyle w:val="3"/>
        <w:spacing w:before="163" w:after="163"/>
      </w:pPr>
      <w:bookmarkStart w:id="181" w:name="_Toc3499640"/>
      <w:bookmarkStart w:id="182" w:name="_Toc3575592"/>
      <w:bookmarkStart w:id="183" w:name="_Toc3579260"/>
      <w:bookmarkStart w:id="184" w:name="_Toc3724949"/>
      <w:r>
        <w:rPr>
          <w:rFonts w:hint="eastAsia"/>
        </w:rPr>
        <w:t>4.</w:t>
      </w:r>
      <w:r>
        <w:t>2</w:t>
      </w:r>
      <w:r>
        <w:rPr>
          <w:rFonts w:hint="eastAsia"/>
        </w:rPr>
        <w:t>.</w:t>
      </w:r>
      <w:r>
        <w:t>2</w:t>
      </w:r>
      <w:r>
        <w:rPr>
          <w:rFonts w:hint="eastAsia"/>
        </w:rPr>
        <w:t>.</w:t>
      </w:r>
      <w:r>
        <w:t xml:space="preserve">3 </w:t>
      </w:r>
      <w:proofErr w:type="spellStart"/>
      <w:r>
        <w:rPr>
          <w:rFonts w:hint="eastAsia"/>
        </w:rPr>
        <w:t>Netty</w:t>
      </w:r>
      <w:proofErr w:type="spellEnd"/>
      <w:r>
        <w:rPr>
          <w:rFonts w:hint="eastAsia"/>
        </w:rPr>
        <w:t>组件</w:t>
      </w:r>
      <w:bookmarkEnd w:id="181"/>
      <w:bookmarkEnd w:id="182"/>
      <w:bookmarkEnd w:id="183"/>
      <w:bookmarkEnd w:id="184"/>
    </w:p>
    <w:p w14:paraId="31519D5F" w14:textId="7F84DD86" w:rsidR="00F3751C" w:rsidRDefault="00674425" w:rsidP="00F3751C">
      <w:pPr>
        <w:ind w:firstLine="480"/>
        <w:rPr>
          <w:color w:val="000000" w:themeColor="text1"/>
        </w:rPr>
      </w:pPr>
      <w:r w:rsidRPr="009D03D0">
        <w:rPr>
          <w:rFonts w:hint="eastAsia"/>
          <w:color w:val="000000" w:themeColor="text1"/>
        </w:rPr>
        <w:t>对于</w:t>
      </w:r>
      <w:proofErr w:type="spellStart"/>
      <w:r w:rsidRPr="009D03D0">
        <w:rPr>
          <w:rFonts w:hint="eastAsia"/>
          <w:color w:val="000000" w:themeColor="text1"/>
        </w:rPr>
        <w:t>Netty</w:t>
      </w:r>
      <w:proofErr w:type="spellEnd"/>
      <w:r>
        <w:rPr>
          <w:rFonts w:hint="eastAsia"/>
          <w:color w:val="000000" w:themeColor="text1"/>
        </w:rPr>
        <w:t>组件的使用</w:t>
      </w:r>
      <w:r w:rsidRPr="009D03D0">
        <w:rPr>
          <w:rFonts w:hint="eastAsia"/>
          <w:color w:val="000000" w:themeColor="text1"/>
        </w:rPr>
        <w:t>，主要包括</w:t>
      </w:r>
      <w:r>
        <w:rPr>
          <w:rFonts w:hint="eastAsia"/>
          <w:color w:val="000000" w:themeColor="text1"/>
        </w:rPr>
        <w:t>传输</w:t>
      </w:r>
      <w:r w:rsidRPr="009D03D0">
        <w:rPr>
          <w:rFonts w:hint="eastAsia"/>
          <w:color w:val="000000" w:themeColor="text1"/>
        </w:rPr>
        <w:t>序列化的工作</w:t>
      </w:r>
      <w:r w:rsidR="007B1C99">
        <w:rPr>
          <w:rFonts w:hint="eastAsia"/>
          <w:color w:val="000000" w:themeColor="text1"/>
        </w:rPr>
        <w:t>、</w:t>
      </w:r>
      <w:proofErr w:type="spellStart"/>
      <w:r w:rsidRPr="009D03D0">
        <w:rPr>
          <w:rFonts w:hint="eastAsia"/>
          <w:color w:val="000000" w:themeColor="text1"/>
        </w:rPr>
        <w:t>ChannelHandler</w:t>
      </w:r>
      <w:proofErr w:type="spellEnd"/>
      <w:r w:rsidRPr="009D03D0">
        <w:rPr>
          <w:rFonts w:hint="eastAsia"/>
          <w:color w:val="000000" w:themeColor="text1"/>
        </w:rPr>
        <w:t>的改写等。原始数据以</w:t>
      </w:r>
      <w:r>
        <w:rPr>
          <w:color w:val="000000" w:themeColor="text1"/>
        </w:rPr>
        <w:t>JSON</w:t>
      </w:r>
      <w:r w:rsidRPr="009D03D0">
        <w:rPr>
          <w:rFonts w:hint="eastAsia"/>
          <w:color w:val="000000" w:themeColor="text1"/>
        </w:rPr>
        <w:t>的形式获取</w:t>
      </w:r>
      <w:r w:rsidR="007B1C99">
        <w:rPr>
          <w:rFonts w:hint="eastAsia"/>
          <w:color w:val="000000" w:themeColor="text1"/>
        </w:rPr>
        <w:t>得到</w:t>
      </w:r>
      <w:r w:rsidRPr="009D03D0">
        <w:rPr>
          <w:rFonts w:hint="eastAsia"/>
          <w:color w:val="000000" w:themeColor="text1"/>
        </w:rPr>
        <w:t>，精简后的数据依然保持其</w:t>
      </w:r>
      <w:r>
        <w:rPr>
          <w:color w:val="000000" w:themeColor="text1"/>
        </w:rPr>
        <w:t>JSON</w:t>
      </w:r>
      <w:r w:rsidRPr="009D03D0">
        <w:rPr>
          <w:rFonts w:hint="eastAsia"/>
          <w:color w:val="000000" w:themeColor="text1"/>
        </w:rPr>
        <w:t>的格式。考虑到对于网络时延波动</w:t>
      </w:r>
      <w:r w:rsidR="007B1C99">
        <w:rPr>
          <w:rFonts w:hint="eastAsia"/>
          <w:color w:val="000000" w:themeColor="text1"/>
        </w:rPr>
        <w:t>的容忍</w:t>
      </w:r>
      <w:r w:rsidRPr="009D03D0">
        <w:rPr>
          <w:rFonts w:hint="eastAsia"/>
          <w:color w:val="000000" w:themeColor="text1"/>
        </w:rPr>
        <w:t>，发送与接收端配置了负载均衡以及分布式系统进行</w:t>
      </w:r>
      <w:r w:rsidR="007B1C99">
        <w:rPr>
          <w:rFonts w:hint="eastAsia"/>
          <w:color w:val="000000" w:themeColor="text1"/>
        </w:rPr>
        <w:t>数据</w:t>
      </w:r>
      <w:r w:rsidRPr="009D03D0">
        <w:rPr>
          <w:rFonts w:hint="eastAsia"/>
          <w:color w:val="000000" w:themeColor="text1"/>
        </w:rPr>
        <w:t>接收。具体策略是，用于接收的分布式主机在发送端的</w:t>
      </w:r>
      <w:r w:rsidRPr="009D03D0">
        <w:rPr>
          <w:rFonts w:hint="eastAsia"/>
          <w:color w:val="000000" w:themeColor="text1"/>
        </w:rPr>
        <w:t>Zookeeper</w:t>
      </w:r>
      <w:r w:rsidRPr="009D03D0">
        <w:rPr>
          <w:rFonts w:hint="eastAsia"/>
          <w:color w:val="000000" w:themeColor="text1"/>
        </w:rPr>
        <w:t>注册接收服务，同时通过周期一定的心跳数据监控延迟。</w:t>
      </w:r>
      <w:r w:rsidR="007B1C99">
        <w:rPr>
          <w:rFonts w:hint="eastAsia"/>
          <w:color w:val="000000" w:themeColor="text1"/>
        </w:rPr>
        <w:t>然后</w:t>
      </w:r>
      <w:r w:rsidRPr="009D03D0">
        <w:rPr>
          <w:rFonts w:hint="eastAsia"/>
          <w:color w:val="000000" w:themeColor="text1"/>
        </w:rPr>
        <w:t>根据不同分布式主机的延迟分布进行负载均衡，延迟低的分布式机器在接收权重上更高。</w:t>
      </w:r>
    </w:p>
    <w:p w14:paraId="6D9D2F9A" w14:textId="7A4DE856" w:rsidR="00674425" w:rsidRDefault="00674425" w:rsidP="00674425">
      <w:pPr>
        <w:pStyle w:val="3"/>
        <w:spacing w:before="163" w:after="163"/>
      </w:pPr>
      <w:bookmarkStart w:id="185" w:name="_Toc3499641"/>
      <w:bookmarkStart w:id="186" w:name="_Toc3575593"/>
      <w:bookmarkStart w:id="187" w:name="_Toc3579261"/>
      <w:bookmarkStart w:id="188" w:name="_Toc3724950"/>
      <w:r>
        <w:rPr>
          <w:rFonts w:hint="eastAsia"/>
        </w:rPr>
        <w:t>4.</w:t>
      </w:r>
      <w:r>
        <w:t>2</w:t>
      </w:r>
      <w:r>
        <w:rPr>
          <w:rFonts w:hint="eastAsia"/>
        </w:rPr>
        <w:t>.</w:t>
      </w:r>
      <w:r>
        <w:t>2</w:t>
      </w:r>
      <w:r>
        <w:rPr>
          <w:rFonts w:hint="eastAsia"/>
        </w:rPr>
        <w:t>.</w:t>
      </w:r>
      <w:r>
        <w:t xml:space="preserve">4 </w:t>
      </w:r>
      <w:r>
        <w:rPr>
          <w:rFonts w:hint="eastAsia"/>
        </w:rPr>
        <w:t>Kafka</w:t>
      </w:r>
      <w:r>
        <w:rPr>
          <w:rFonts w:hint="eastAsia"/>
        </w:rPr>
        <w:t>组件</w:t>
      </w:r>
      <w:bookmarkEnd w:id="185"/>
      <w:bookmarkEnd w:id="186"/>
      <w:bookmarkEnd w:id="187"/>
      <w:bookmarkEnd w:id="188"/>
    </w:p>
    <w:p w14:paraId="131F7AA6" w14:textId="2FAAF3BE" w:rsidR="00674425" w:rsidRPr="00F3751C" w:rsidRDefault="00674425" w:rsidP="00F3751C">
      <w:pPr>
        <w:ind w:firstLine="480"/>
      </w:pPr>
      <w:r>
        <w:rPr>
          <w:rFonts w:hint="eastAsia"/>
          <w:color w:val="000000" w:themeColor="text1"/>
        </w:rPr>
        <w:t>Kafka</w:t>
      </w:r>
      <w:r>
        <w:rPr>
          <w:rFonts w:hint="eastAsia"/>
          <w:color w:val="000000" w:themeColor="text1"/>
        </w:rPr>
        <w:t>组件主要</w:t>
      </w:r>
      <w:r w:rsidR="007B1C99">
        <w:rPr>
          <w:rFonts w:hint="eastAsia"/>
          <w:color w:val="000000" w:themeColor="text1"/>
        </w:rPr>
        <w:t>接收</w:t>
      </w:r>
      <w:r>
        <w:rPr>
          <w:rFonts w:hint="eastAsia"/>
          <w:color w:val="000000" w:themeColor="text1"/>
        </w:rPr>
        <w:t>来自</w:t>
      </w:r>
      <w:proofErr w:type="spellStart"/>
      <w:r>
        <w:rPr>
          <w:rFonts w:hint="eastAsia"/>
          <w:color w:val="000000" w:themeColor="text1"/>
        </w:rPr>
        <w:t>Netty</w:t>
      </w:r>
      <w:proofErr w:type="spellEnd"/>
      <w:r w:rsidR="007B1C99">
        <w:rPr>
          <w:rFonts w:hint="eastAsia"/>
          <w:color w:val="000000" w:themeColor="text1"/>
        </w:rPr>
        <w:t>的</w:t>
      </w:r>
      <w:r>
        <w:rPr>
          <w:rFonts w:hint="eastAsia"/>
          <w:color w:val="000000" w:themeColor="text1"/>
        </w:rPr>
        <w:t>社交网络文本数据</w:t>
      </w:r>
      <w:r w:rsidR="007B1C99">
        <w:rPr>
          <w:rFonts w:hint="eastAsia"/>
          <w:color w:val="000000" w:themeColor="text1"/>
        </w:rPr>
        <w:t>，数据源作为生产者加入消费队列。</w:t>
      </w:r>
      <w:r w:rsidRPr="009D03D0">
        <w:rPr>
          <w:rFonts w:hint="eastAsia"/>
          <w:color w:val="000000" w:themeColor="text1"/>
        </w:rPr>
        <w:t>多台分布式主机同时注册</w:t>
      </w:r>
      <w:r w:rsidRPr="009D03D0">
        <w:rPr>
          <w:rFonts w:hint="eastAsia"/>
          <w:color w:val="000000" w:themeColor="text1"/>
        </w:rPr>
        <w:t>Kafka</w:t>
      </w:r>
      <w:r w:rsidRPr="009D03D0">
        <w:rPr>
          <w:rFonts w:hint="eastAsia"/>
          <w:color w:val="000000" w:themeColor="text1"/>
        </w:rPr>
        <w:t>消息</w:t>
      </w:r>
      <w:r w:rsidR="007B1C99">
        <w:rPr>
          <w:rFonts w:hint="eastAsia"/>
          <w:color w:val="000000" w:themeColor="text1"/>
        </w:rPr>
        <w:t>生产</w:t>
      </w:r>
      <w:r w:rsidRPr="009D03D0">
        <w:rPr>
          <w:rFonts w:hint="eastAsia"/>
          <w:color w:val="000000" w:themeColor="text1"/>
        </w:rPr>
        <w:t>者，其注册的主题按照获取推特时的关键字区分</w:t>
      </w:r>
      <w:r>
        <w:rPr>
          <w:rFonts w:hint="eastAsia"/>
          <w:color w:val="000000" w:themeColor="text1"/>
        </w:rPr>
        <w:t>。关键字</w:t>
      </w:r>
      <w:r w:rsidR="00FE3A94">
        <w:rPr>
          <w:rFonts w:hint="eastAsia"/>
          <w:color w:val="000000" w:themeColor="text1"/>
        </w:rPr>
        <w:t>的获取</w:t>
      </w:r>
      <w:r>
        <w:rPr>
          <w:rFonts w:hint="eastAsia"/>
          <w:color w:val="000000" w:themeColor="text1"/>
        </w:rPr>
        <w:t>来源于对</w:t>
      </w:r>
      <w:proofErr w:type="spellStart"/>
      <w:r>
        <w:rPr>
          <w:rFonts w:hint="eastAsia"/>
          <w:color w:val="000000" w:themeColor="text1"/>
        </w:rPr>
        <w:t>Netty</w:t>
      </w:r>
      <w:proofErr w:type="spellEnd"/>
      <w:r>
        <w:rPr>
          <w:rFonts w:hint="eastAsia"/>
          <w:color w:val="000000" w:themeColor="text1"/>
        </w:rPr>
        <w:t>报文头的拆包</w:t>
      </w:r>
      <w:r w:rsidR="007B1C99">
        <w:rPr>
          <w:rFonts w:hint="eastAsia"/>
          <w:color w:val="000000" w:themeColor="text1"/>
        </w:rPr>
        <w:t>得到</w:t>
      </w:r>
      <w:r>
        <w:rPr>
          <w:rFonts w:hint="eastAsia"/>
          <w:color w:val="000000" w:themeColor="text1"/>
        </w:rPr>
        <w:t>。</w:t>
      </w:r>
    </w:p>
    <w:p w14:paraId="6E985156" w14:textId="5BB8CA05" w:rsidR="00F3751C" w:rsidRDefault="00F3751C" w:rsidP="00F3751C">
      <w:pPr>
        <w:pStyle w:val="3"/>
        <w:spacing w:before="163" w:after="163"/>
      </w:pPr>
      <w:bookmarkStart w:id="189" w:name="_Toc3499642"/>
      <w:bookmarkStart w:id="190" w:name="_Toc3575594"/>
      <w:bookmarkStart w:id="191" w:name="_Toc3579262"/>
      <w:bookmarkStart w:id="192" w:name="_Toc3724951"/>
      <w:r>
        <w:rPr>
          <w:rFonts w:hint="eastAsia"/>
        </w:rPr>
        <w:t>4.</w:t>
      </w:r>
      <w:r>
        <w:t>2</w:t>
      </w:r>
      <w:r>
        <w:rPr>
          <w:rFonts w:hint="eastAsia"/>
        </w:rPr>
        <w:t>.</w:t>
      </w:r>
      <w:r>
        <w:t>2</w:t>
      </w:r>
      <w:r>
        <w:rPr>
          <w:rFonts w:hint="eastAsia"/>
        </w:rPr>
        <w:t>.</w:t>
      </w:r>
      <w:r w:rsidR="00674425">
        <w:t>5</w:t>
      </w:r>
      <w:r>
        <w:t xml:space="preserve"> </w:t>
      </w:r>
      <w:r>
        <w:rPr>
          <w:rFonts w:hint="eastAsia"/>
        </w:rPr>
        <w:t>Spark</w:t>
      </w:r>
      <w:r>
        <w:t xml:space="preserve"> </w:t>
      </w:r>
      <w:r>
        <w:rPr>
          <w:rFonts w:hint="eastAsia"/>
        </w:rPr>
        <w:t>Streaming</w:t>
      </w:r>
      <w:r>
        <w:rPr>
          <w:rFonts w:hint="eastAsia"/>
        </w:rPr>
        <w:t>组件</w:t>
      </w:r>
      <w:bookmarkEnd w:id="189"/>
      <w:bookmarkEnd w:id="190"/>
      <w:bookmarkEnd w:id="191"/>
      <w:bookmarkEnd w:id="192"/>
    </w:p>
    <w:p w14:paraId="67FAD434" w14:textId="1C9520F0" w:rsidR="00674425" w:rsidRPr="00674425" w:rsidRDefault="00674425" w:rsidP="00674425">
      <w:pPr>
        <w:ind w:firstLine="480"/>
        <w:rPr>
          <w:color w:val="000000" w:themeColor="text1"/>
        </w:rPr>
      </w:pPr>
      <w:r w:rsidRPr="009D03D0">
        <w:rPr>
          <w:rFonts w:hint="eastAsia"/>
          <w:color w:val="000000" w:themeColor="text1"/>
        </w:rPr>
        <w:t>Spark</w:t>
      </w:r>
      <w:r w:rsidRPr="009D03D0">
        <w:rPr>
          <w:color w:val="000000" w:themeColor="text1"/>
        </w:rPr>
        <w:t xml:space="preserve"> </w:t>
      </w:r>
      <w:r w:rsidRPr="009D03D0">
        <w:rPr>
          <w:rFonts w:hint="eastAsia"/>
          <w:color w:val="000000" w:themeColor="text1"/>
        </w:rPr>
        <w:t>Streaming</w:t>
      </w:r>
      <w:r w:rsidRPr="009D03D0">
        <w:rPr>
          <w:rFonts w:hint="eastAsia"/>
          <w:color w:val="000000" w:themeColor="text1"/>
        </w:rPr>
        <w:t>主要将从</w:t>
      </w:r>
      <w:r w:rsidRPr="009D03D0">
        <w:rPr>
          <w:rFonts w:hint="eastAsia"/>
          <w:color w:val="000000" w:themeColor="text1"/>
        </w:rPr>
        <w:t>Kafka</w:t>
      </w:r>
      <w:r w:rsidRPr="009D03D0">
        <w:rPr>
          <w:rFonts w:hint="eastAsia"/>
          <w:color w:val="000000" w:themeColor="text1"/>
        </w:rPr>
        <w:t>中订阅</w:t>
      </w:r>
      <w:r w:rsidR="007B1C99">
        <w:rPr>
          <w:rFonts w:hint="eastAsia"/>
          <w:color w:val="000000" w:themeColor="text1"/>
        </w:rPr>
        <w:t>消费</w:t>
      </w:r>
      <w:r w:rsidRPr="009D03D0">
        <w:rPr>
          <w:rFonts w:hint="eastAsia"/>
          <w:color w:val="000000" w:themeColor="text1"/>
        </w:rPr>
        <w:t>的推特进行一定程度的预处理。</w:t>
      </w:r>
      <w:r w:rsidR="007B1C99">
        <w:rPr>
          <w:rFonts w:hint="eastAsia"/>
          <w:color w:val="000000" w:themeColor="text1"/>
        </w:rPr>
        <w:t>推特文本中</w:t>
      </w:r>
      <w:r w:rsidRPr="009D03D0">
        <w:rPr>
          <w:rFonts w:hint="eastAsia"/>
          <w:color w:val="000000" w:themeColor="text1"/>
        </w:rPr>
        <w:t>会存在特殊符号（例如符号</w:t>
      </w:r>
      <w:r w:rsidR="00B921E1">
        <w:rPr>
          <w:rFonts w:hint="eastAsia"/>
          <w:color w:val="000000" w:themeColor="text1"/>
        </w:rPr>
        <w:t>“</w:t>
      </w:r>
      <w:r w:rsidRPr="009D03D0">
        <w:rPr>
          <w:rFonts w:hint="eastAsia"/>
          <w:color w:val="000000" w:themeColor="text1"/>
        </w:rPr>
        <w:t>:</w:t>
      </w:r>
      <w:r w:rsidRPr="009D03D0">
        <w:rPr>
          <w:color w:val="000000" w:themeColor="text1"/>
        </w:rPr>
        <w:t>)</w:t>
      </w:r>
      <w:r w:rsidR="00B921E1">
        <w:rPr>
          <w:rFonts w:hint="eastAsia"/>
          <w:color w:val="000000" w:themeColor="text1"/>
        </w:rPr>
        <w:t>”</w:t>
      </w:r>
      <w:r w:rsidRPr="009D03D0">
        <w:rPr>
          <w:rFonts w:hint="eastAsia"/>
          <w:color w:val="000000" w:themeColor="text1"/>
        </w:rPr>
        <w:t>代表开心，例如</w:t>
      </w:r>
      <w:r>
        <w:rPr>
          <w:rFonts w:hint="eastAsia"/>
          <w:color w:val="000000" w:themeColor="text1"/>
        </w:rPr>
        <w:t>“</w:t>
      </w:r>
      <w:r w:rsidRPr="009D03D0">
        <w:rPr>
          <w:rFonts w:hint="eastAsia"/>
          <w:color w:val="000000" w:themeColor="text1"/>
        </w:rPr>
        <w:t>emoji</w:t>
      </w:r>
      <w:r>
        <w:rPr>
          <w:rFonts w:hint="eastAsia"/>
          <w:color w:val="000000" w:themeColor="text1"/>
        </w:rPr>
        <w:t>”</w:t>
      </w:r>
      <w:r w:rsidRPr="009D03D0">
        <w:rPr>
          <w:rFonts w:hint="eastAsia"/>
          <w:color w:val="000000" w:themeColor="text1"/>
        </w:rPr>
        <w:t>表情会以</w:t>
      </w:r>
      <w:r w:rsidRPr="009D03D0">
        <w:rPr>
          <w:color w:val="000000" w:themeColor="text1"/>
        </w:rPr>
        <w:t>Unicode</w:t>
      </w:r>
      <w:r w:rsidRPr="009D03D0">
        <w:rPr>
          <w:rFonts w:hint="eastAsia"/>
          <w:color w:val="000000" w:themeColor="text1"/>
        </w:rPr>
        <w:t>的方式展示），需要利用符号字典将这些特殊符号转化为对应的情感表达用语。网络用语</w:t>
      </w:r>
      <w:r w:rsidR="007B1C99">
        <w:rPr>
          <w:rFonts w:hint="eastAsia"/>
          <w:color w:val="000000" w:themeColor="text1"/>
        </w:rPr>
        <w:t>还</w:t>
      </w:r>
      <w:r w:rsidRPr="009D03D0">
        <w:rPr>
          <w:rFonts w:hint="eastAsia"/>
          <w:color w:val="000000" w:themeColor="text1"/>
        </w:rPr>
        <w:t>会有比较多的俚语，对于这些俚语往往</w:t>
      </w:r>
      <w:r>
        <w:rPr>
          <w:rFonts w:hint="eastAsia"/>
          <w:color w:val="000000" w:themeColor="text1"/>
        </w:rPr>
        <w:t>在</w:t>
      </w:r>
      <w:r w:rsidRPr="009D03D0">
        <w:rPr>
          <w:rFonts w:hint="eastAsia"/>
          <w:color w:val="000000" w:themeColor="text1"/>
        </w:rPr>
        <w:t>利用传统文本进行训练时，无法出现</w:t>
      </w:r>
      <w:r>
        <w:rPr>
          <w:rFonts w:hint="eastAsia"/>
          <w:color w:val="000000" w:themeColor="text1"/>
        </w:rPr>
        <w:t>于</w:t>
      </w:r>
      <w:r w:rsidRPr="009D03D0">
        <w:rPr>
          <w:rFonts w:hint="eastAsia"/>
          <w:color w:val="000000" w:themeColor="text1"/>
        </w:rPr>
        <w:t>正常的表达中，所以需要相应的俚语字典将俚语转换为正常的文本表达。除此之外，推文本身会存在附件或者链接</w:t>
      </w:r>
      <w:r w:rsidR="007B1C99">
        <w:rPr>
          <w:rFonts w:hint="eastAsia"/>
          <w:color w:val="000000" w:themeColor="text1"/>
        </w:rPr>
        <w:t>的</w:t>
      </w:r>
      <w:r w:rsidRPr="009D03D0">
        <w:rPr>
          <w:color w:val="000000" w:themeColor="text1"/>
        </w:rPr>
        <w:t>URL</w:t>
      </w:r>
      <w:r w:rsidRPr="009D03D0">
        <w:rPr>
          <w:rFonts w:hint="eastAsia"/>
          <w:color w:val="000000" w:themeColor="text1"/>
        </w:rPr>
        <w:t>，推文还包括了提醒的功能</w:t>
      </w:r>
      <w:r w:rsidR="007B1C99">
        <w:rPr>
          <w:rFonts w:hint="eastAsia"/>
          <w:color w:val="000000" w:themeColor="text1"/>
        </w:rPr>
        <w:t>（用</w:t>
      </w:r>
      <w:r w:rsidR="00B921E1">
        <w:rPr>
          <w:rFonts w:hint="eastAsia"/>
          <w:color w:val="000000" w:themeColor="text1"/>
        </w:rPr>
        <w:t>“</w:t>
      </w:r>
      <w:r w:rsidR="00B921E1">
        <w:rPr>
          <w:color w:val="000000" w:themeColor="text1"/>
        </w:rPr>
        <w:t>@</w:t>
      </w:r>
      <w:r w:rsidR="00B921E1">
        <w:rPr>
          <w:rFonts w:hint="eastAsia"/>
          <w:color w:val="000000" w:themeColor="text1"/>
        </w:rPr>
        <w:t>”</w:t>
      </w:r>
      <w:r w:rsidR="007B1C99">
        <w:rPr>
          <w:rFonts w:hint="eastAsia"/>
          <w:color w:val="000000" w:themeColor="text1"/>
        </w:rPr>
        <w:t>符号标示，随后</w:t>
      </w:r>
      <w:r w:rsidRPr="009D03D0">
        <w:rPr>
          <w:rFonts w:hint="eastAsia"/>
          <w:color w:val="000000" w:themeColor="text1"/>
        </w:rPr>
        <w:t>是一个用户</w:t>
      </w:r>
      <w:r w:rsidRPr="009D03D0">
        <w:rPr>
          <w:rFonts w:hint="eastAsia"/>
          <w:color w:val="000000" w:themeColor="text1"/>
        </w:rPr>
        <w:t>ID</w:t>
      </w:r>
      <w:r w:rsidR="007B1C99">
        <w:rPr>
          <w:rFonts w:hint="eastAsia"/>
          <w:color w:val="000000" w:themeColor="text1"/>
        </w:rPr>
        <w:t>）</w:t>
      </w:r>
      <w:r w:rsidRPr="009D03D0">
        <w:rPr>
          <w:rFonts w:hint="eastAsia"/>
          <w:color w:val="000000" w:themeColor="text1"/>
        </w:rPr>
        <w:t>，转推推文甚至还会引用原推文</w:t>
      </w:r>
      <w:r w:rsidR="007B1C99">
        <w:rPr>
          <w:rFonts w:hint="eastAsia"/>
          <w:color w:val="000000" w:themeColor="text1"/>
        </w:rPr>
        <w:t>等等</w:t>
      </w:r>
      <w:r w:rsidRPr="009D03D0">
        <w:rPr>
          <w:rFonts w:hint="eastAsia"/>
          <w:color w:val="000000" w:themeColor="text1"/>
        </w:rPr>
        <w:t>。这些都是无效的文本内容，需要在预处理的时候进行相应的转换，或者直接进行</w:t>
      </w:r>
      <w:r w:rsidR="0017398B">
        <w:rPr>
          <w:rFonts w:hint="eastAsia"/>
          <w:color w:val="000000" w:themeColor="text1"/>
        </w:rPr>
        <w:t>丢弃</w:t>
      </w:r>
      <w:r w:rsidRPr="009D03D0">
        <w:rPr>
          <w:rFonts w:hint="eastAsia"/>
          <w:color w:val="000000" w:themeColor="text1"/>
        </w:rPr>
        <w:t>。进行预处理后，</w:t>
      </w:r>
      <w:r w:rsidRPr="009D03D0">
        <w:rPr>
          <w:rFonts w:hint="eastAsia"/>
          <w:color w:val="000000" w:themeColor="text1"/>
        </w:rPr>
        <w:t>Spark</w:t>
      </w:r>
      <w:r w:rsidRPr="009D03D0">
        <w:rPr>
          <w:color w:val="000000" w:themeColor="text1"/>
        </w:rPr>
        <w:t xml:space="preserve"> </w:t>
      </w:r>
      <w:r w:rsidRPr="009D03D0">
        <w:rPr>
          <w:rFonts w:hint="eastAsia"/>
          <w:color w:val="000000" w:themeColor="text1"/>
        </w:rPr>
        <w:t>Streaming</w:t>
      </w:r>
      <w:r w:rsidRPr="009D03D0">
        <w:rPr>
          <w:rFonts w:hint="eastAsia"/>
          <w:color w:val="000000" w:themeColor="text1"/>
        </w:rPr>
        <w:t>还支持对于</w:t>
      </w:r>
      <w:r w:rsidRPr="009D03D0">
        <w:rPr>
          <w:rFonts w:hint="eastAsia"/>
          <w:color w:val="000000" w:themeColor="text1"/>
        </w:rPr>
        <w:t>PCA/</w:t>
      </w:r>
      <w:r w:rsidRPr="009D03D0">
        <w:rPr>
          <w:color w:val="000000" w:themeColor="text1"/>
        </w:rPr>
        <w:t>TF-IDF</w:t>
      </w:r>
      <w:r w:rsidRPr="009D03D0">
        <w:rPr>
          <w:rFonts w:hint="eastAsia"/>
          <w:color w:val="000000" w:themeColor="text1"/>
        </w:rPr>
        <w:t>进行词汇统计，</w:t>
      </w:r>
      <w:r w:rsidR="0017398B">
        <w:rPr>
          <w:rFonts w:hint="eastAsia"/>
          <w:color w:val="000000" w:themeColor="text1"/>
        </w:rPr>
        <w:t>可</w:t>
      </w:r>
      <w:r w:rsidRPr="009D03D0">
        <w:rPr>
          <w:rFonts w:hint="eastAsia"/>
          <w:color w:val="000000" w:themeColor="text1"/>
        </w:rPr>
        <w:t>直接生成</w:t>
      </w:r>
      <w:proofErr w:type="spellStart"/>
      <w:r w:rsidRPr="009D03D0">
        <w:rPr>
          <w:rFonts w:hint="eastAsia"/>
          <w:color w:val="000000" w:themeColor="text1"/>
        </w:rPr>
        <w:t>DStream</w:t>
      </w:r>
      <w:proofErr w:type="spellEnd"/>
      <w:r w:rsidR="0017398B">
        <w:rPr>
          <w:rFonts w:hint="eastAsia"/>
          <w:color w:val="000000" w:themeColor="text1"/>
        </w:rPr>
        <w:t>以</w:t>
      </w:r>
      <w:r w:rsidRPr="009D03D0">
        <w:rPr>
          <w:rFonts w:hint="eastAsia"/>
          <w:color w:val="000000" w:themeColor="text1"/>
        </w:rPr>
        <w:t>表示的相应词袋向量，直接转化为</w:t>
      </w:r>
      <w:r w:rsidRPr="009D03D0">
        <w:rPr>
          <w:rFonts w:hint="eastAsia"/>
          <w:color w:val="000000" w:themeColor="text1"/>
        </w:rPr>
        <w:t>RDD</w:t>
      </w:r>
      <w:r w:rsidRPr="009D03D0">
        <w:rPr>
          <w:rFonts w:hint="eastAsia"/>
          <w:color w:val="000000" w:themeColor="text1"/>
        </w:rPr>
        <w:t>送入</w:t>
      </w:r>
      <w:r w:rsidRPr="009D03D0">
        <w:rPr>
          <w:rFonts w:hint="eastAsia"/>
          <w:color w:val="000000" w:themeColor="text1"/>
        </w:rPr>
        <w:t>Spark</w:t>
      </w:r>
      <w:r w:rsidRPr="009D03D0">
        <w:rPr>
          <w:rFonts w:hint="eastAsia"/>
          <w:color w:val="000000" w:themeColor="text1"/>
        </w:rPr>
        <w:t>机器学习平台</w:t>
      </w:r>
      <w:r w:rsidR="0017398B">
        <w:rPr>
          <w:rFonts w:hint="eastAsia"/>
          <w:color w:val="000000" w:themeColor="text1"/>
        </w:rPr>
        <w:t>或</w:t>
      </w:r>
      <w:r w:rsidRPr="009D03D0">
        <w:rPr>
          <w:rFonts w:hint="eastAsia"/>
          <w:color w:val="000000" w:themeColor="text1"/>
        </w:rPr>
        <w:t>对应的</w:t>
      </w:r>
      <w:r w:rsidR="0017398B">
        <w:rPr>
          <w:rFonts w:hint="eastAsia"/>
          <w:color w:val="000000" w:themeColor="text1"/>
        </w:rPr>
        <w:t>Hadoop</w:t>
      </w:r>
      <w:r w:rsidRPr="009D03D0">
        <w:rPr>
          <w:rFonts w:hint="eastAsia"/>
          <w:color w:val="000000" w:themeColor="text1"/>
        </w:rPr>
        <w:t>数据库中</w:t>
      </w:r>
      <w:r w:rsidRPr="009D03D0">
        <w:rPr>
          <w:rFonts w:hint="eastAsia"/>
          <w:color w:val="000000" w:themeColor="text1"/>
          <w:vertAlign w:val="superscript"/>
        </w:rPr>
        <w:t>[</w:t>
      </w:r>
      <w:r w:rsidRPr="009D03D0">
        <w:rPr>
          <w:color w:val="000000" w:themeColor="text1"/>
          <w:vertAlign w:val="superscript"/>
        </w:rPr>
        <w:t>16]</w:t>
      </w:r>
      <w:r w:rsidRPr="009D03D0">
        <w:rPr>
          <w:rFonts w:hint="eastAsia"/>
          <w:color w:val="000000" w:themeColor="text1"/>
        </w:rPr>
        <w:t>。</w:t>
      </w:r>
    </w:p>
    <w:p w14:paraId="04C2A611" w14:textId="4A48D3F3" w:rsidR="00F3751C" w:rsidRDefault="00F3751C" w:rsidP="00F3751C">
      <w:pPr>
        <w:pStyle w:val="3"/>
        <w:spacing w:before="163" w:after="163"/>
      </w:pPr>
      <w:bookmarkStart w:id="193" w:name="_Toc3499643"/>
      <w:bookmarkStart w:id="194" w:name="_Toc3575595"/>
      <w:bookmarkStart w:id="195" w:name="_Toc3579263"/>
      <w:bookmarkStart w:id="196" w:name="_Toc3724952"/>
      <w:r>
        <w:rPr>
          <w:rFonts w:hint="eastAsia"/>
        </w:rPr>
        <w:t>4.</w:t>
      </w:r>
      <w:r>
        <w:t>2</w:t>
      </w:r>
      <w:r>
        <w:rPr>
          <w:rFonts w:hint="eastAsia"/>
        </w:rPr>
        <w:t>.</w:t>
      </w:r>
      <w:r>
        <w:t>2</w:t>
      </w:r>
      <w:r>
        <w:rPr>
          <w:rFonts w:hint="eastAsia"/>
        </w:rPr>
        <w:t>.</w:t>
      </w:r>
      <w:r>
        <w:t xml:space="preserve">6 </w:t>
      </w:r>
      <w:r>
        <w:rPr>
          <w:rFonts w:hint="eastAsia"/>
        </w:rPr>
        <w:t>MySQL</w:t>
      </w:r>
      <w:r>
        <w:rPr>
          <w:rFonts w:hint="eastAsia"/>
        </w:rPr>
        <w:t>组件</w:t>
      </w:r>
      <w:bookmarkEnd w:id="193"/>
      <w:bookmarkEnd w:id="194"/>
      <w:bookmarkEnd w:id="195"/>
      <w:bookmarkEnd w:id="196"/>
    </w:p>
    <w:p w14:paraId="594B75A2" w14:textId="07A288AF" w:rsidR="00A46B2E" w:rsidRPr="009D03D0" w:rsidRDefault="00A46B2E" w:rsidP="00A46B2E">
      <w:pPr>
        <w:ind w:firstLine="480"/>
        <w:rPr>
          <w:color w:val="000000" w:themeColor="text1"/>
        </w:rPr>
      </w:pPr>
      <w:r w:rsidRPr="009D03D0">
        <w:rPr>
          <w:rFonts w:hint="eastAsia"/>
          <w:color w:val="000000" w:themeColor="text1"/>
        </w:rPr>
        <w:t>系统使用</w:t>
      </w:r>
      <w:r w:rsidRPr="009D03D0">
        <w:rPr>
          <w:rFonts w:hint="eastAsia"/>
          <w:color w:val="000000" w:themeColor="text1"/>
        </w:rPr>
        <w:t>MyS</w:t>
      </w:r>
      <w:r w:rsidRPr="009D03D0">
        <w:rPr>
          <w:color w:val="000000" w:themeColor="text1"/>
        </w:rPr>
        <w:t>QL</w:t>
      </w:r>
      <w:r w:rsidRPr="009D03D0">
        <w:rPr>
          <w:rFonts w:hint="eastAsia"/>
          <w:color w:val="000000" w:themeColor="text1"/>
        </w:rPr>
        <w:t>作为关系型数据库，包含的分库分表有：</w:t>
      </w:r>
    </w:p>
    <w:p w14:paraId="3EECA789" w14:textId="77777777" w:rsidR="00A46B2E" w:rsidRPr="009D03D0" w:rsidRDefault="00A46B2E" w:rsidP="00A46B2E">
      <w:pPr>
        <w:ind w:firstLine="480"/>
        <w:rPr>
          <w:color w:val="000000" w:themeColor="text1"/>
        </w:rPr>
      </w:pPr>
      <w:r w:rsidRPr="009D03D0">
        <w:rPr>
          <w:color w:val="000000" w:themeColor="text1"/>
        </w:rPr>
        <w:t>1</w:t>
      </w:r>
      <w:r w:rsidRPr="009D03D0">
        <w:rPr>
          <w:rFonts w:hint="eastAsia"/>
          <w:color w:val="000000" w:themeColor="text1"/>
        </w:rPr>
        <w:t>.</w:t>
      </w:r>
      <w:r w:rsidRPr="009D03D0">
        <w:rPr>
          <w:color w:val="000000" w:themeColor="text1"/>
        </w:rPr>
        <w:t xml:space="preserve"> </w:t>
      </w:r>
      <w:r w:rsidRPr="009D03D0">
        <w:rPr>
          <w:rFonts w:hint="eastAsia"/>
          <w:color w:val="000000" w:themeColor="text1"/>
        </w:rPr>
        <w:t>股价数据库，包含了数十个上市公司的历史股价，字段包括股票代码，日期，最高价，最低价，开盘价，收盘价，以及总量。该库需要在可视化阶段提供展示历史的股价数据，以便更直观分析涨跌的效果。</w:t>
      </w:r>
    </w:p>
    <w:p w14:paraId="17E40AE3" w14:textId="35E24B95" w:rsidR="00A46B2E" w:rsidRPr="009D03D0" w:rsidRDefault="00A46B2E" w:rsidP="00A46B2E">
      <w:pPr>
        <w:ind w:firstLine="480"/>
        <w:rPr>
          <w:color w:val="000000" w:themeColor="text1"/>
        </w:rPr>
      </w:pPr>
      <w:r w:rsidRPr="009D03D0">
        <w:rPr>
          <w:rFonts w:hint="eastAsia"/>
          <w:color w:val="000000" w:themeColor="text1"/>
        </w:rPr>
        <w:t>2.</w:t>
      </w:r>
      <w:r w:rsidRPr="009D03D0">
        <w:rPr>
          <w:color w:val="000000" w:themeColor="text1"/>
        </w:rPr>
        <w:t xml:space="preserve"> </w:t>
      </w:r>
      <w:r w:rsidRPr="009D03D0">
        <w:rPr>
          <w:rFonts w:hint="eastAsia"/>
          <w:color w:val="000000" w:themeColor="text1"/>
        </w:rPr>
        <w:t>推文数据库，该库需要用于保存长时间段的全量推文数据</w:t>
      </w:r>
      <w:r w:rsidR="0017398B">
        <w:rPr>
          <w:rFonts w:hint="eastAsia"/>
          <w:color w:val="000000" w:themeColor="text1"/>
        </w:rPr>
        <w:t>（</w:t>
      </w:r>
      <w:r w:rsidRPr="009D03D0">
        <w:rPr>
          <w:rFonts w:hint="eastAsia"/>
          <w:color w:val="000000" w:themeColor="text1"/>
        </w:rPr>
        <w:t>字段与先前</w:t>
      </w:r>
      <w:r w:rsidR="0017398B">
        <w:rPr>
          <w:rFonts w:hint="eastAsia"/>
          <w:color w:val="000000" w:themeColor="text1"/>
        </w:rPr>
        <w:t>数据需求分析中</w:t>
      </w:r>
      <w:r w:rsidRPr="009D03D0">
        <w:rPr>
          <w:rFonts w:hint="eastAsia"/>
          <w:color w:val="000000" w:themeColor="text1"/>
        </w:rPr>
        <w:t>推文的</w:t>
      </w:r>
      <w:r>
        <w:rPr>
          <w:color w:val="000000" w:themeColor="text1"/>
        </w:rPr>
        <w:t>JSON</w:t>
      </w:r>
      <w:r w:rsidRPr="009D03D0">
        <w:rPr>
          <w:rFonts w:hint="eastAsia"/>
          <w:color w:val="000000" w:themeColor="text1"/>
        </w:rPr>
        <w:t>格式一一对应</w:t>
      </w:r>
      <w:r w:rsidR="0017398B">
        <w:rPr>
          <w:rFonts w:hint="eastAsia"/>
          <w:color w:val="000000" w:themeColor="text1"/>
        </w:rPr>
        <w:t>）</w:t>
      </w:r>
      <w:r w:rsidRPr="009D03D0">
        <w:rPr>
          <w:rFonts w:hint="eastAsia"/>
          <w:color w:val="000000" w:themeColor="text1"/>
        </w:rPr>
        <w:t>以及关键性的源数据，例如对舆论影响较大的“大</w:t>
      </w:r>
      <w:r w:rsidRPr="009D03D0">
        <w:rPr>
          <w:rFonts w:hint="eastAsia"/>
          <w:color w:val="000000" w:themeColor="text1"/>
        </w:rPr>
        <w:t>V</w:t>
      </w:r>
      <w:r w:rsidRPr="009D03D0">
        <w:rPr>
          <w:rFonts w:hint="eastAsia"/>
          <w:color w:val="000000" w:themeColor="text1"/>
        </w:rPr>
        <w:t>”的推文。推文数据库里保存的</w:t>
      </w:r>
      <w:r w:rsidR="0017398B">
        <w:rPr>
          <w:rFonts w:hint="eastAsia"/>
          <w:color w:val="000000" w:themeColor="text1"/>
        </w:rPr>
        <w:t>任何一条</w:t>
      </w:r>
      <w:r w:rsidRPr="009D03D0">
        <w:rPr>
          <w:rFonts w:hint="eastAsia"/>
          <w:color w:val="000000" w:themeColor="text1"/>
        </w:rPr>
        <w:t>数据都会对在线算法产生影响，推文数据库里被舍弃的数据都不</w:t>
      </w:r>
      <w:r w:rsidR="00242C75">
        <w:rPr>
          <w:rFonts w:hint="eastAsia"/>
          <w:color w:val="000000" w:themeColor="text1"/>
        </w:rPr>
        <w:t>会</w:t>
      </w:r>
      <w:r w:rsidRPr="009D03D0">
        <w:rPr>
          <w:rFonts w:hint="eastAsia"/>
          <w:color w:val="000000" w:themeColor="text1"/>
        </w:rPr>
        <w:t>再影响在线算法的模型。</w:t>
      </w:r>
    </w:p>
    <w:p w14:paraId="66F7FEF8" w14:textId="0911AC6B" w:rsidR="00A46B2E" w:rsidRPr="00A46B2E" w:rsidRDefault="00A46B2E" w:rsidP="00A46B2E">
      <w:pPr>
        <w:ind w:firstLine="480"/>
        <w:rPr>
          <w:color w:val="000000" w:themeColor="text1"/>
        </w:rPr>
      </w:pPr>
      <w:r w:rsidRPr="009D03D0">
        <w:rPr>
          <w:rFonts w:hint="eastAsia"/>
          <w:color w:val="000000" w:themeColor="text1"/>
        </w:rPr>
        <w:lastRenderedPageBreak/>
        <w:t>3.</w:t>
      </w:r>
      <w:r w:rsidRPr="009D03D0">
        <w:rPr>
          <w:color w:val="000000" w:themeColor="text1"/>
        </w:rPr>
        <w:t xml:space="preserve"> </w:t>
      </w:r>
      <w:r w:rsidRPr="009D03D0">
        <w:rPr>
          <w:rFonts w:hint="eastAsia"/>
          <w:color w:val="000000" w:themeColor="text1"/>
        </w:rPr>
        <w:t>计算结果数据库，该库主要用于保存经过统计后的情感分析结果</w:t>
      </w:r>
      <w:r w:rsidR="0017398B">
        <w:rPr>
          <w:rFonts w:hint="eastAsia"/>
          <w:color w:val="000000" w:themeColor="text1"/>
        </w:rPr>
        <w:t>以及股价预测结果。</w:t>
      </w:r>
      <w:r w:rsidRPr="009D03D0">
        <w:rPr>
          <w:rFonts w:hint="eastAsia"/>
          <w:color w:val="000000" w:themeColor="text1"/>
        </w:rPr>
        <w:t>字段包括基于时间作为</w:t>
      </w:r>
      <w:r w:rsidRPr="009D03D0">
        <w:rPr>
          <w:rFonts w:hint="eastAsia"/>
          <w:color w:val="000000" w:themeColor="text1"/>
        </w:rPr>
        <w:t>Sequence</w:t>
      </w:r>
      <w:r w:rsidRPr="009D03D0">
        <w:rPr>
          <w:rFonts w:hint="eastAsia"/>
          <w:color w:val="000000" w:themeColor="text1"/>
        </w:rPr>
        <w:t>的</w:t>
      </w:r>
      <w:r w:rsidRPr="009D03D0">
        <w:rPr>
          <w:rFonts w:hint="eastAsia"/>
          <w:color w:val="000000" w:themeColor="text1"/>
        </w:rPr>
        <w:t>ID</w:t>
      </w:r>
      <w:r w:rsidRPr="009D03D0">
        <w:rPr>
          <w:rFonts w:hint="eastAsia"/>
          <w:color w:val="000000" w:themeColor="text1"/>
        </w:rPr>
        <w:t>，上市公司的股票代码，涨跌的得分。本数据库主要用于</w:t>
      </w:r>
      <w:r w:rsidRPr="009D03D0">
        <w:rPr>
          <w:color w:val="000000" w:themeColor="text1"/>
        </w:rPr>
        <w:t>Web</w:t>
      </w:r>
      <w:r w:rsidRPr="009D03D0">
        <w:rPr>
          <w:rFonts w:hint="eastAsia"/>
          <w:color w:val="000000" w:themeColor="text1"/>
        </w:rPr>
        <w:t>平台展示。</w:t>
      </w:r>
    </w:p>
    <w:p w14:paraId="73051086" w14:textId="67217714" w:rsidR="00F3751C" w:rsidRDefault="00F3751C" w:rsidP="00F3751C">
      <w:pPr>
        <w:pStyle w:val="3"/>
        <w:spacing w:before="163" w:after="163"/>
      </w:pPr>
      <w:bookmarkStart w:id="197" w:name="_Toc3499644"/>
      <w:bookmarkStart w:id="198" w:name="_Toc3575596"/>
      <w:bookmarkStart w:id="199" w:name="_Toc3579264"/>
      <w:bookmarkStart w:id="200" w:name="_Toc3724953"/>
      <w:r>
        <w:rPr>
          <w:rFonts w:hint="eastAsia"/>
        </w:rPr>
        <w:t>4</w:t>
      </w:r>
      <w:r>
        <w:t xml:space="preserve">.2.2.7 </w:t>
      </w:r>
      <w:r>
        <w:rPr>
          <w:rFonts w:hint="eastAsia"/>
        </w:rPr>
        <w:t>Redis</w:t>
      </w:r>
      <w:r>
        <w:rPr>
          <w:rFonts w:hint="eastAsia"/>
        </w:rPr>
        <w:t>组件</w:t>
      </w:r>
      <w:bookmarkEnd w:id="197"/>
      <w:bookmarkEnd w:id="198"/>
      <w:bookmarkEnd w:id="199"/>
      <w:bookmarkEnd w:id="200"/>
    </w:p>
    <w:p w14:paraId="431A12F8" w14:textId="77777777" w:rsidR="00A46B2E" w:rsidRPr="009D03D0" w:rsidRDefault="00A46B2E" w:rsidP="00A46B2E">
      <w:pPr>
        <w:ind w:firstLine="480"/>
        <w:rPr>
          <w:color w:val="000000" w:themeColor="text1"/>
        </w:rPr>
      </w:pPr>
      <w:r w:rsidRPr="009D03D0">
        <w:rPr>
          <w:rFonts w:hint="eastAsia"/>
          <w:color w:val="000000" w:themeColor="text1"/>
        </w:rPr>
        <w:t>系统使用</w:t>
      </w:r>
      <w:r w:rsidRPr="009D03D0">
        <w:rPr>
          <w:rFonts w:hint="eastAsia"/>
          <w:color w:val="000000" w:themeColor="text1"/>
        </w:rPr>
        <w:t>Redis</w:t>
      </w:r>
      <w:r w:rsidRPr="009D03D0">
        <w:rPr>
          <w:rFonts w:hint="eastAsia"/>
          <w:color w:val="000000" w:themeColor="text1"/>
        </w:rPr>
        <w:t>作为非关系型数据库，需要建立包含的分库有：</w:t>
      </w:r>
    </w:p>
    <w:p w14:paraId="5A567B0D" w14:textId="316EB49E" w:rsidR="00A46B2E" w:rsidRPr="009D03D0" w:rsidRDefault="00A46B2E" w:rsidP="00A46B2E">
      <w:pPr>
        <w:ind w:firstLine="480"/>
        <w:rPr>
          <w:color w:val="000000" w:themeColor="text1"/>
        </w:rPr>
      </w:pPr>
      <w:r w:rsidRPr="009D03D0">
        <w:rPr>
          <w:rFonts w:hint="eastAsia"/>
          <w:color w:val="000000" w:themeColor="text1"/>
        </w:rPr>
        <w:t>1.</w:t>
      </w:r>
      <w:r w:rsidRPr="009D03D0">
        <w:rPr>
          <w:color w:val="000000" w:themeColor="text1"/>
        </w:rPr>
        <w:t xml:space="preserve"> </w:t>
      </w:r>
      <w:r w:rsidRPr="009D03D0">
        <w:rPr>
          <w:rFonts w:hint="eastAsia"/>
          <w:color w:val="000000" w:themeColor="text1"/>
        </w:rPr>
        <w:t>推文数据库，</w:t>
      </w:r>
      <w:r>
        <w:rPr>
          <w:color w:val="000000" w:themeColor="text1"/>
        </w:rPr>
        <w:t>k</w:t>
      </w:r>
      <w:r w:rsidRPr="009D03D0">
        <w:rPr>
          <w:rFonts w:hint="eastAsia"/>
          <w:color w:val="000000" w:themeColor="text1"/>
        </w:rPr>
        <w:t>ey</w:t>
      </w:r>
      <w:r w:rsidRPr="009D03D0">
        <w:rPr>
          <w:rFonts w:hint="eastAsia"/>
          <w:color w:val="000000" w:themeColor="text1"/>
        </w:rPr>
        <w:t>值为推文的</w:t>
      </w:r>
      <w:r w:rsidRPr="009D03D0">
        <w:rPr>
          <w:rFonts w:hint="eastAsia"/>
          <w:color w:val="000000" w:themeColor="text1"/>
        </w:rPr>
        <w:t>ID</w:t>
      </w:r>
      <w:r w:rsidRPr="009D03D0">
        <w:rPr>
          <w:rFonts w:hint="eastAsia"/>
          <w:color w:val="000000" w:themeColor="text1"/>
        </w:rPr>
        <w:t>，</w:t>
      </w:r>
      <w:r w:rsidRPr="009D03D0">
        <w:rPr>
          <w:rFonts w:hint="eastAsia"/>
          <w:color w:val="000000" w:themeColor="text1"/>
        </w:rPr>
        <w:t>value</w:t>
      </w:r>
      <w:r w:rsidR="0017398B">
        <w:rPr>
          <w:rFonts w:hint="eastAsia"/>
          <w:color w:val="000000" w:themeColor="text1"/>
        </w:rPr>
        <w:t>值</w:t>
      </w:r>
      <w:r w:rsidRPr="009D03D0">
        <w:rPr>
          <w:rFonts w:hint="eastAsia"/>
          <w:color w:val="000000" w:themeColor="text1"/>
        </w:rPr>
        <w:t>包括推文文本，推文时间戳，推文的作者信息。该库需要用于机器学习平台的灾后重新计算</w:t>
      </w:r>
      <w:r w:rsidR="0017398B">
        <w:rPr>
          <w:rFonts w:hint="eastAsia"/>
          <w:color w:val="000000" w:themeColor="text1"/>
        </w:rPr>
        <w:t>。</w:t>
      </w:r>
      <w:r w:rsidRPr="009D03D0">
        <w:rPr>
          <w:rFonts w:hint="eastAsia"/>
          <w:color w:val="000000" w:themeColor="text1"/>
        </w:rPr>
        <w:t>基于</w:t>
      </w:r>
      <w:r w:rsidRPr="009D03D0">
        <w:rPr>
          <w:rFonts w:hint="eastAsia"/>
          <w:color w:val="000000" w:themeColor="text1"/>
        </w:rPr>
        <w:t>Redis</w:t>
      </w:r>
      <w:r w:rsidRPr="009D03D0">
        <w:rPr>
          <w:rFonts w:hint="eastAsia"/>
          <w:color w:val="000000" w:themeColor="text1"/>
        </w:rPr>
        <w:t>自身的热淘汰机制</w:t>
      </w:r>
      <w:r w:rsidR="0017398B">
        <w:rPr>
          <w:rFonts w:hint="eastAsia"/>
          <w:color w:val="000000" w:themeColor="text1"/>
        </w:rPr>
        <w:t>与</w:t>
      </w:r>
      <w:r w:rsidRPr="009D03D0">
        <w:rPr>
          <w:rFonts w:hint="eastAsia"/>
          <w:color w:val="000000" w:themeColor="text1"/>
        </w:rPr>
        <w:t>LRU</w:t>
      </w:r>
      <w:r w:rsidRPr="009D03D0">
        <w:rPr>
          <w:rFonts w:hint="eastAsia"/>
          <w:color w:val="000000" w:themeColor="text1"/>
        </w:rPr>
        <w:t>的规则，最不频繁使用的推文数据会被舍弃。当机器学习平台需要重新计算时，会直接遍历当前</w:t>
      </w:r>
      <w:r w:rsidR="0017398B">
        <w:rPr>
          <w:rFonts w:hint="eastAsia"/>
          <w:color w:val="000000" w:themeColor="text1"/>
        </w:rPr>
        <w:t>库里</w:t>
      </w:r>
      <w:r w:rsidRPr="009D03D0">
        <w:rPr>
          <w:rFonts w:hint="eastAsia"/>
          <w:color w:val="000000" w:themeColor="text1"/>
        </w:rPr>
        <w:t>所有值</w:t>
      </w:r>
      <w:r w:rsidR="0017398B">
        <w:rPr>
          <w:rFonts w:hint="eastAsia"/>
          <w:color w:val="000000" w:themeColor="text1"/>
        </w:rPr>
        <w:t>，将数据</w:t>
      </w:r>
      <w:r w:rsidRPr="009D03D0">
        <w:rPr>
          <w:rFonts w:hint="eastAsia"/>
          <w:color w:val="000000" w:themeColor="text1"/>
        </w:rPr>
        <w:t>重新加入计算节点。</w:t>
      </w:r>
    </w:p>
    <w:p w14:paraId="09E235AD" w14:textId="6D18F141" w:rsidR="00A46B2E" w:rsidRPr="00A46B2E" w:rsidRDefault="00A46B2E" w:rsidP="00A46B2E">
      <w:pPr>
        <w:ind w:firstLine="480"/>
        <w:rPr>
          <w:color w:val="000000" w:themeColor="text1"/>
        </w:rPr>
      </w:pPr>
      <w:r w:rsidRPr="009D03D0">
        <w:rPr>
          <w:rFonts w:hint="eastAsia"/>
          <w:color w:val="000000" w:themeColor="text1"/>
        </w:rPr>
        <w:t>2.</w:t>
      </w:r>
      <w:r w:rsidRPr="009D03D0">
        <w:rPr>
          <w:color w:val="000000" w:themeColor="text1"/>
        </w:rPr>
        <w:t xml:space="preserve"> </w:t>
      </w:r>
      <w:r w:rsidRPr="009D03D0">
        <w:rPr>
          <w:rFonts w:hint="eastAsia"/>
          <w:color w:val="000000" w:themeColor="text1"/>
        </w:rPr>
        <w:t>情感分析结果数据库，</w:t>
      </w:r>
      <w:r>
        <w:rPr>
          <w:color w:val="000000" w:themeColor="text1"/>
        </w:rPr>
        <w:t>k</w:t>
      </w:r>
      <w:r w:rsidRPr="009D03D0">
        <w:rPr>
          <w:rFonts w:hint="eastAsia"/>
          <w:color w:val="000000" w:themeColor="text1"/>
        </w:rPr>
        <w:t>ey</w:t>
      </w:r>
      <w:r w:rsidRPr="009D03D0">
        <w:rPr>
          <w:rFonts w:hint="eastAsia"/>
          <w:color w:val="000000" w:themeColor="text1"/>
        </w:rPr>
        <w:t>值为推文的</w:t>
      </w:r>
      <w:r w:rsidRPr="009D03D0">
        <w:rPr>
          <w:rFonts w:hint="eastAsia"/>
          <w:color w:val="000000" w:themeColor="text1"/>
        </w:rPr>
        <w:t>ID</w:t>
      </w:r>
      <w:r w:rsidRPr="009D03D0">
        <w:rPr>
          <w:rFonts w:hint="eastAsia"/>
          <w:color w:val="000000" w:themeColor="text1"/>
        </w:rPr>
        <w:t>，</w:t>
      </w:r>
      <w:r w:rsidRPr="009D03D0">
        <w:rPr>
          <w:rFonts w:hint="eastAsia"/>
          <w:color w:val="000000" w:themeColor="text1"/>
        </w:rPr>
        <w:t>value</w:t>
      </w:r>
      <w:r w:rsidRPr="009D03D0">
        <w:rPr>
          <w:rFonts w:hint="eastAsia"/>
          <w:color w:val="000000" w:themeColor="text1"/>
        </w:rPr>
        <w:t>是其情感得分以及爬取时的关键词。该库需要将机器学习平台的计算的结果首先写入</w:t>
      </w:r>
      <w:r w:rsidRPr="009D03D0">
        <w:rPr>
          <w:rFonts w:hint="eastAsia"/>
          <w:color w:val="000000" w:themeColor="text1"/>
        </w:rPr>
        <w:t>Redis</w:t>
      </w:r>
      <w:r w:rsidRPr="009D03D0">
        <w:rPr>
          <w:rFonts w:hint="eastAsia"/>
          <w:color w:val="000000" w:themeColor="text1"/>
        </w:rPr>
        <w:t>，在</w:t>
      </w:r>
      <w:r w:rsidRPr="009D03D0">
        <w:rPr>
          <w:rFonts w:hint="eastAsia"/>
          <w:color w:val="000000" w:themeColor="text1"/>
        </w:rPr>
        <w:t>Redis</w:t>
      </w:r>
      <w:r w:rsidRPr="009D03D0">
        <w:rPr>
          <w:rFonts w:hint="eastAsia"/>
          <w:color w:val="000000" w:themeColor="text1"/>
        </w:rPr>
        <w:t>中缓存的情感结果通过一段时间的统计会写入</w:t>
      </w:r>
      <w:r w:rsidRPr="009D03D0">
        <w:rPr>
          <w:rFonts w:hint="eastAsia"/>
          <w:color w:val="000000" w:themeColor="text1"/>
        </w:rPr>
        <w:t>MySQL</w:t>
      </w:r>
      <w:r w:rsidRPr="009D03D0">
        <w:rPr>
          <w:rFonts w:hint="eastAsia"/>
          <w:color w:val="000000" w:themeColor="text1"/>
        </w:rPr>
        <w:t>数据库。如果出现计算平台宕机等不可用事故需要重新计算结果时，将原计算结果覆盖即可。同样根据热淘汰机制，最不频繁使用的计算结果会被舍弃。</w:t>
      </w:r>
    </w:p>
    <w:p w14:paraId="64C44833" w14:textId="2FE19C31" w:rsidR="00F3751C" w:rsidRDefault="00F3751C" w:rsidP="00F3751C">
      <w:pPr>
        <w:pStyle w:val="3"/>
        <w:spacing w:before="163" w:after="163"/>
      </w:pPr>
      <w:bookmarkStart w:id="201" w:name="_Toc3499645"/>
      <w:bookmarkStart w:id="202" w:name="_Toc3575597"/>
      <w:bookmarkStart w:id="203" w:name="_Toc3579265"/>
      <w:bookmarkStart w:id="204" w:name="_Toc3724954"/>
      <w:r>
        <w:rPr>
          <w:rFonts w:hint="eastAsia"/>
        </w:rPr>
        <w:t>4</w:t>
      </w:r>
      <w:r>
        <w:t xml:space="preserve">.2.2.8 </w:t>
      </w:r>
      <w:r>
        <w:rPr>
          <w:rFonts w:hint="eastAsia"/>
        </w:rPr>
        <w:t>机器学习组件</w:t>
      </w:r>
      <w:bookmarkEnd w:id="201"/>
      <w:bookmarkEnd w:id="202"/>
      <w:bookmarkEnd w:id="203"/>
      <w:bookmarkEnd w:id="204"/>
    </w:p>
    <w:p w14:paraId="7D31D971" w14:textId="69180383" w:rsidR="00FE3A94" w:rsidRPr="00A46B2E" w:rsidRDefault="00A46B2E" w:rsidP="00A46B2E">
      <w:pPr>
        <w:ind w:firstLine="480"/>
        <w:rPr>
          <w:color w:val="000000" w:themeColor="text1"/>
        </w:rPr>
      </w:pPr>
      <w:r>
        <w:rPr>
          <w:rFonts w:hint="eastAsia"/>
        </w:rPr>
        <w:t>机器学习组件以</w:t>
      </w:r>
      <w:r>
        <w:rPr>
          <w:rFonts w:hint="eastAsia"/>
        </w:rPr>
        <w:t>Spark</w:t>
      </w:r>
      <w:r w:rsidR="00B921E1">
        <w:rPr>
          <w:rFonts w:hint="eastAsia"/>
        </w:rPr>
        <w:t>与</w:t>
      </w:r>
      <w:proofErr w:type="spellStart"/>
      <w:r w:rsidR="00B921E1">
        <w:rPr>
          <w:rFonts w:hint="eastAsia"/>
        </w:rPr>
        <w:t>PyTorch</w:t>
      </w:r>
      <w:proofErr w:type="spellEnd"/>
      <w:r>
        <w:rPr>
          <w:rFonts w:hint="eastAsia"/>
        </w:rPr>
        <w:t>为主，</w:t>
      </w:r>
      <w:r w:rsidRPr="009D03D0">
        <w:rPr>
          <w:rFonts w:hint="eastAsia"/>
          <w:color w:val="000000" w:themeColor="text1"/>
        </w:rPr>
        <w:t>S</w:t>
      </w:r>
      <w:r w:rsidRPr="009D03D0">
        <w:rPr>
          <w:color w:val="000000" w:themeColor="text1"/>
        </w:rPr>
        <w:t>park</w:t>
      </w:r>
      <w:r w:rsidRPr="009D03D0">
        <w:rPr>
          <w:rFonts w:hint="eastAsia"/>
          <w:color w:val="000000" w:themeColor="text1"/>
        </w:rPr>
        <w:t>平台的</w:t>
      </w:r>
      <w:proofErr w:type="spellStart"/>
      <w:r w:rsidRPr="009D03D0">
        <w:rPr>
          <w:rFonts w:hint="eastAsia"/>
          <w:color w:val="000000" w:themeColor="text1"/>
        </w:rPr>
        <w:t>MLlib</w:t>
      </w:r>
      <w:proofErr w:type="spellEnd"/>
      <w:r w:rsidRPr="009D03D0">
        <w:rPr>
          <w:rFonts w:hint="eastAsia"/>
          <w:color w:val="000000" w:themeColor="text1"/>
        </w:rPr>
        <w:t>会按照事先训练的模型，对送入的词袋向量进行运算，同时基于</w:t>
      </w:r>
      <w:r w:rsidRPr="009D03D0">
        <w:rPr>
          <w:rFonts w:hint="eastAsia"/>
          <w:color w:val="000000" w:themeColor="text1"/>
        </w:rPr>
        <w:t>Python</w:t>
      </w:r>
      <w:r w:rsidRPr="009D03D0">
        <w:rPr>
          <w:rFonts w:hint="eastAsia"/>
          <w:color w:val="000000" w:themeColor="text1"/>
        </w:rPr>
        <w:t>的</w:t>
      </w:r>
      <w:proofErr w:type="spellStart"/>
      <w:r w:rsidR="00B921E1">
        <w:rPr>
          <w:color w:val="000000" w:themeColor="text1"/>
        </w:rPr>
        <w:t>PyTorch</w:t>
      </w:r>
      <w:proofErr w:type="spellEnd"/>
      <w:r w:rsidRPr="009D03D0">
        <w:rPr>
          <w:rFonts w:hint="eastAsia"/>
          <w:color w:val="000000" w:themeColor="text1"/>
        </w:rPr>
        <w:t>工具会按照其他的模型</w:t>
      </w:r>
      <w:r w:rsidR="0017398B">
        <w:rPr>
          <w:rFonts w:hint="eastAsia"/>
          <w:color w:val="000000" w:themeColor="text1"/>
        </w:rPr>
        <w:t>（</w:t>
      </w:r>
      <w:r w:rsidRPr="009D03D0">
        <w:rPr>
          <w:rFonts w:hint="eastAsia"/>
          <w:color w:val="000000" w:themeColor="text1"/>
        </w:rPr>
        <w:t>例如</w:t>
      </w:r>
      <w:r w:rsidRPr="009D03D0">
        <w:rPr>
          <w:color w:val="000000" w:themeColor="text1"/>
        </w:rPr>
        <w:t>word2vec</w:t>
      </w:r>
      <w:r w:rsidRPr="009D03D0">
        <w:rPr>
          <w:rFonts w:hint="eastAsia"/>
          <w:color w:val="000000" w:themeColor="text1"/>
        </w:rPr>
        <w:t>进行词向量的运算</w:t>
      </w:r>
      <w:r w:rsidR="0017398B">
        <w:rPr>
          <w:rFonts w:hint="eastAsia"/>
          <w:color w:val="000000" w:themeColor="text1"/>
        </w:rPr>
        <w:t>）进行运算</w:t>
      </w:r>
      <w:r w:rsidRPr="009D03D0">
        <w:rPr>
          <w:rFonts w:hint="eastAsia"/>
          <w:color w:val="000000" w:themeColor="text1"/>
        </w:rPr>
        <w:t>，然后</w:t>
      </w:r>
      <w:r w:rsidR="0017398B">
        <w:rPr>
          <w:rFonts w:hint="eastAsia"/>
          <w:color w:val="000000" w:themeColor="text1"/>
        </w:rPr>
        <w:t>统一将中间量</w:t>
      </w:r>
      <w:r w:rsidRPr="009D03D0">
        <w:rPr>
          <w:rFonts w:hint="eastAsia"/>
          <w:color w:val="000000" w:themeColor="text1"/>
        </w:rPr>
        <w:t>按照</w:t>
      </w:r>
      <w:r w:rsidRPr="009D03D0">
        <w:rPr>
          <w:rFonts w:hint="eastAsia"/>
          <w:color w:val="000000" w:themeColor="text1"/>
        </w:rPr>
        <w:t>LR</w:t>
      </w:r>
      <w:r w:rsidRPr="009D03D0">
        <w:rPr>
          <w:rFonts w:hint="eastAsia"/>
          <w:color w:val="000000" w:themeColor="text1"/>
        </w:rPr>
        <w:t>回归或者</w:t>
      </w:r>
      <w:r w:rsidRPr="009D03D0">
        <w:rPr>
          <w:rFonts w:hint="eastAsia"/>
          <w:color w:val="000000" w:themeColor="text1"/>
        </w:rPr>
        <w:t>SVM</w:t>
      </w:r>
      <w:r w:rsidRPr="009D03D0">
        <w:rPr>
          <w:rFonts w:hint="eastAsia"/>
          <w:color w:val="000000" w:themeColor="text1"/>
        </w:rPr>
        <w:t>进行二分类得到结果。</w:t>
      </w:r>
      <w:r w:rsidR="0017398B">
        <w:rPr>
          <w:rFonts w:hint="eastAsia"/>
          <w:color w:val="000000" w:themeColor="text1"/>
        </w:rPr>
        <w:t>最后</w:t>
      </w:r>
      <w:r w:rsidRPr="009D03D0">
        <w:rPr>
          <w:rFonts w:hint="eastAsia"/>
          <w:color w:val="000000" w:themeColor="text1"/>
        </w:rPr>
        <w:t>将</w:t>
      </w:r>
      <w:r w:rsidR="0017398B">
        <w:rPr>
          <w:rFonts w:hint="eastAsia"/>
          <w:color w:val="000000" w:themeColor="text1"/>
        </w:rPr>
        <w:t>运算</w:t>
      </w:r>
      <w:r w:rsidRPr="009D03D0">
        <w:rPr>
          <w:rFonts w:hint="eastAsia"/>
          <w:color w:val="000000" w:themeColor="text1"/>
        </w:rPr>
        <w:t>结果写入对应的数据库。</w:t>
      </w:r>
    </w:p>
    <w:p w14:paraId="3F9300A6" w14:textId="1D347701" w:rsidR="00F3751C" w:rsidRDefault="00F3751C" w:rsidP="00F3751C">
      <w:pPr>
        <w:pStyle w:val="3"/>
        <w:spacing w:before="163" w:after="163"/>
      </w:pPr>
      <w:bookmarkStart w:id="205" w:name="_Toc3499646"/>
      <w:bookmarkStart w:id="206" w:name="_Toc3575598"/>
      <w:bookmarkStart w:id="207" w:name="_Toc3579266"/>
      <w:bookmarkStart w:id="208" w:name="_Toc3724955"/>
      <w:r>
        <w:rPr>
          <w:rFonts w:hint="eastAsia"/>
        </w:rPr>
        <w:t>4</w:t>
      </w:r>
      <w:r>
        <w:t xml:space="preserve">.2.2.9 </w:t>
      </w:r>
      <w:proofErr w:type="spellStart"/>
      <w:r>
        <w:rPr>
          <w:rFonts w:hint="eastAsia"/>
        </w:rPr>
        <w:t>SpringBoot</w:t>
      </w:r>
      <w:proofErr w:type="spellEnd"/>
      <w:r>
        <w:rPr>
          <w:rFonts w:hint="eastAsia"/>
        </w:rPr>
        <w:t>组件</w:t>
      </w:r>
      <w:r w:rsidR="00A46B2E">
        <w:rPr>
          <w:rFonts w:hint="eastAsia"/>
        </w:rPr>
        <w:t>与</w:t>
      </w:r>
      <w:proofErr w:type="spellStart"/>
      <w:r w:rsidR="00A46B2E">
        <w:rPr>
          <w:rFonts w:hint="eastAsia"/>
        </w:rPr>
        <w:t>Echarts</w:t>
      </w:r>
      <w:proofErr w:type="spellEnd"/>
      <w:r w:rsidR="00A46B2E">
        <w:rPr>
          <w:rFonts w:hint="eastAsia"/>
        </w:rPr>
        <w:t>组件</w:t>
      </w:r>
      <w:bookmarkEnd w:id="205"/>
      <w:bookmarkEnd w:id="206"/>
      <w:bookmarkEnd w:id="207"/>
      <w:bookmarkEnd w:id="208"/>
    </w:p>
    <w:p w14:paraId="461A9FAF" w14:textId="77777777" w:rsidR="00A46B2E" w:rsidRPr="009D03D0" w:rsidRDefault="00A46B2E" w:rsidP="00A46B2E">
      <w:pPr>
        <w:ind w:firstLine="480"/>
        <w:rPr>
          <w:color w:val="000000" w:themeColor="text1"/>
        </w:rPr>
      </w:pPr>
      <w:r w:rsidRPr="009D03D0">
        <w:rPr>
          <w:rFonts w:hint="eastAsia"/>
          <w:color w:val="000000" w:themeColor="text1"/>
        </w:rPr>
        <w:t>Web</w:t>
      </w:r>
      <w:r w:rsidRPr="009D03D0">
        <w:rPr>
          <w:rFonts w:hint="eastAsia"/>
          <w:color w:val="000000" w:themeColor="text1"/>
        </w:rPr>
        <w:t>平台使用主流的</w:t>
      </w:r>
      <w:r w:rsidRPr="009D03D0">
        <w:rPr>
          <w:rFonts w:hint="eastAsia"/>
          <w:color w:val="000000" w:themeColor="text1"/>
        </w:rPr>
        <w:t>Spring</w:t>
      </w:r>
      <w:r w:rsidRPr="009D03D0">
        <w:rPr>
          <w:color w:val="000000" w:themeColor="text1"/>
        </w:rPr>
        <w:t xml:space="preserve"> </w:t>
      </w:r>
      <w:r w:rsidRPr="009D03D0">
        <w:rPr>
          <w:rFonts w:hint="eastAsia"/>
          <w:color w:val="000000" w:themeColor="text1"/>
        </w:rPr>
        <w:t>MVC</w:t>
      </w:r>
      <w:r w:rsidRPr="009D03D0">
        <w:rPr>
          <w:rFonts w:hint="eastAsia"/>
          <w:color w:val="000000" w:themeColor="text1"/>
        </w:rPr>
        <w:t>作为</w:t>
      </w:r>
      <w:r w:rsidRPr="009D03D0">
        <w:rPr>
          <w:rFonts w:hint="eastAsia"/>
          <w:color w:val="000000" w:themeColor="text1"/>
        </w:rPr>
        <w:t>Web</w:t>
      </w:r>
      <w:r w:rsidRPr="009D03D0">
        <w:rPr>
          <w:rFonts w:hint="eastAsia"/>
          <w:color w:val="000000" w:themeColor="text1"/>
        </w:rPr>
        <w:t>框架，</w:t>
      </w:r>
      <w:proofErr w:type="spellStart"/>
      <w:r w:rsidRPr="009D03D0">
        <w:rPr>
          <w:rFonts w:hint="eastAsia"/>
          <w:color w:val="000000" w:themeColor="text1"/>
        </w:rPr>
        <w:t>MyBatis</w:t>
      </w:r>
      <w:proofErr w:type="spellEnd"/>
      <w:r w:rsidRPr="009D03D0">
        <w:rPr>
          <w:rFonts w:hint="eastAsia"/>
          <w:color w:val="000000" w:themeColor="text1"/>
        </w:rPr>
        <w:t>作为数据库的</w:t>
      </w:r>
      <w:r w:rsidRPr="009D03D0">
        <w:rPr>
          <w:rFonts w:hint="eastAsia"/>
          <w:color w:val="000000" w:themeColor="text1"/>
        </w:rPr>
        <w:t>ORM</w:t>
      </w:r>
      <w:r w:rsidRPr="009D03D0">
        <w:rPr>
          <w:rFonts w:hint="eastAsia"/>
          <w:color w:val="000000" w:themeColor="text1"/>
        </w:rPr>
        <w:t>，采用</w:t>
      </w:r>
      <w:proofErr w:type="spellStart"/>
      <w:r>
        <w:rPr>
          <w:rFonts w:hint="eastAsia"/>
          <w:color w:val="000000" w:themeColor="text1"/>
        </w:rPr>
        <w:t>E</w:t>
      </w:r>
      <w:r w:rsidRPr="009D03D0">
        <w:rPr>
          <w:rFonts w:hint="eastAsia"/>
          <w:color w:val="000000" w:themeColor="text1"/>
        </w:rPr>
        <w:t>charts</w:t>
      </w:r>
      <w:proofErr w:type="spellEnd"/>
      <w:r w:rsidRPr="009D03D0">
        <w:rPr>
          <w:rFonts w:hint="eastAsia"/>
          <w:color w:val="000000" w:themeColor="text1"/>
        </w:rPr>
        <w:t>作为可视化方案。</w:t>
      </w:r>
    </w:p>
    <w:p w14:paraId="066CE46E" w14:textId="7B644678" w:rsidR="00A46B2E" w:rsidRDefault="00A46B2E" w:rsidP="00A46B2E">
      <w:pPr>
        <w:ind w:firstLine="480"/>
        <w:rPr>
          <w:color w:val="000000" w:themeColor="text1"/>
        </w:rPr>
      </w:pPr>
      <w:r w:rsidRPr="009D03D0">
        <w:rPr>
          <w:rFonts w:hint="eastAsia"/>
          <w:color w:val="000000" w:themeColor="text1"/>
        </w:rPr>
        <w:t>用户在</w:t>
      </w:r>
      <w:r w:rsidRPr="009D03D0">
        <w:rPr>
          <w:rFonts w:hint="eastAsia"/>
          <w:color w:val="000000" w:themeColor="text1"/>
        </w:rPr>
        <w:t>Web</w:t>
      </w:r>
      <w:r w:rsidRPr="009D03D0">
        <w:rPr>
          <w:rFonts w:hint="eastAsia"/>
          <w:color w:val="000000" w:themeColor="text1"/>
        </w:rPr>
        <w:t>页面选择</w:t>
      </w:r>
      <w:r w:rsidR="0017398B">
        <w:rPr>
          <w:rFonts w:hint="eastAsia"/>
          <w:color w:val="000000" w:themeColor="text1"/>
        </w:rPr>
        <w:t>待</w:t>
      </w:r>
      <w:r w:rsidRPr="009D03D0">
        <w:rPr>
          <w:rFonts w:hint="eastAsia"/>
          <w:color w:val="000000" w:themeColor="text1"/>
        </w:rPr>
        <w:t>展示的公司以及预测的时间长度作为表单提交后，后台查询</w:t>
      </w:r>
      <w:r w:rsidRPr="009D03D0">
        <w:rPr>
          <w:rFonts w:hint="eastAsia"/>
          <w:color w:val="000000" w:themeColor="text1"/>
        </w:rPr>
        <w:t>MySQL</w:t>
      </w:r>
      <w:r w:rsidRPr="009D03D0">
        <w:rPr>
          <w:rFonts w:hint="eastAsia"/>
          <w:color w:val="000000" w:themeColor="text1"/>
        </w:rPr>
        <w:t>数据库，获取到的股价信息以及股价涨跌结果以</w:t>
      </w:r>
      <w:proofErr w:type="spellStart"/>
      <w:r w:rsidR="0017398B">
        <w:rPr>
          <w:rFonts w:hint="eastAsia"/>
          <w:color w:val="000000" w:themeColor="text1"/>
        </w:rPr>
        <w:t>Echarts</w:t>
      </w:r>
      <w:proofErr w:type="spellEnd"/>
      <w:r w:rsidR="0017398B">
        <w:rPr>
          <w:rFonts w:hint="eastAsia"/>
          <w:color w:val="000000" w:themeColor="text1"/>
        </w:rPr>
        <w:t>提供的多种图表</w:t>
      </w:r>
      <w:r w:rsidRPr="009D03D0">
        <w:rPr>
          <w:rFonts w:hint="eastAsia"/>
          <w:color w:val="000000" w:themeColor="text1"/>
        </w:rPr>
        <w:t>方式展示出来。</w:t>
      </w:r>
    </w:p>
    <w:p w14:paraId="5746894F" w14:textId="68106560" w:rsidR="001B21DE" w:rsidRDefault="001B21DE" w:rsidP="001B21DE">
      <w:pPr>
        <w:pStyle w:val="3"/>
        <w:spacing w:before="163" w:after="163"/>
      </w:pPr>
      <w:bookmarkStart w:id="209" w:name="_Toc3724956"/>
      <w:r>
        <w:t>4</w:t>
      </w:r>
      <w:r>
        <w:rPr>
          <w:rFonts w:hint="eastAsia"/>
        </w:rPr>
        <w:t>.</w:t>
      </w:r>
      <w:r>
        <w:t>2</w:t>
      </w:r>
      <w:r>
        <w:rPr>
          <w:rFonts w:hint="eastAsia"/>
        </w:rPr>
        <w:t>.</w:t>
      </w:r>
      <w:r>
        <w:t xml:space="preserve">3 </w:t>
      </w:r>
      <w:r>
        <w:rPr>
          <w:rFonts w:hint="eastAsia"/>
        </w:rPr>
        <w:t>接口设计</w:t>
      </w:r>
      <w:bookmarkEnd w:id="209"/>
    </w:p>
    <w:p w14:paraId="580E0431" w14:textId="67F95DEC" w:rsidR="008826CD" w:rsidRDefault="002134D3" w:rsidP="008826CD">
      <w:pPr>
        <w:ind w:firstLine="480"/>
      </w:pPr>
      <w:r>
        <w:rPr>
          <w:rFonts w:hint="eastAsia"/>
        </w:rPr>
        <w:t>模块之间的</w:t>
      </w:r>
      <w:r w:rsidR="008826CD">
        <w:rPr>
          <w:rFonts w:hint="eastAsia"/>
        </w:rPr>
        <w:t>接口设计主要分为</w:t>
      </w:r>
      <w:r>
        <w:rPr>
          <w:rFonts w:hint="eastAsia"/>
        </w:rPr>
        <w:t>两</w:t>
      </w:r>
      <w:r w:rsidR="008826CD">
        <w:rPr>
          <w:rFonts w:hint="eastAsia"/>
        </w:rPr>
        <w:t>类，</w:t>
      </w:r>
      <w:r w:rsidR="008826CD">
        <w:rPr>
          <w:rFonts w:hint="eastAsia"/>
        </w:rPr>
        <w:t>HTTP</w:t>
      </w:r>
      <w:r w:rsidR="008826CD">
        <w:rPr>
          <w:rFonts w:hint="eastAsia"/>
        </w:rPr>
        <w:t>通信接口</w:t>
      </w:r>
      <w:r w:rsidR="0017398B">
        <w:rPr>
          <w:rFonts w:hint="eastAsia"/>
        </w:rPr>
        <w:t>与</w:t>
      </w:r>
      <w:r w:rsidR="00667630">
        <w:rPr>
          <w:rFonts w:hint="eastAsia"/>
        </w:rPr>
        <w:t>Socket</w:t>
      </w:r>
      <w:r w:rsidR="00667630">
        <w:rPr>
          <w:rFonts w:hint="eastAsia"/>
        </w:rPr>
        <w:t>通信接口</w:t>
      </w:r>
      <w:r w:rsidR="008826CD">
        <w:rPr>
          <w:rFonts w:hint="eastAsia"/>
        </w:rPr>
        <w:t>。</w:t>
      </w:r>
    </w:p>
    <w:p w14:paraId="6BE68146" w14:textId="1207931A" w:rsidR="008826CD" w:rsidRDefault="00667630" w:rsidP="008826CD">
      <w:pPr>
        <w:ind w:firstLine="480"/>
      </w:pPr>
      <w:r>
        <w:rPr>
          <w:rFonts w:hint="eastAsia"/>
        </w:rPr>
        <w:t>数据</w:t>
      </w:r>
      <w:r w:rsidR="008826CD">
        <w:rPr>
          <w:rFonts w:hint="eastAsia"/>
        </w:rPr>
        <w:t>获取模块主要通过</w:t>
      </w:r>
      <w:r w:rsidR="008826CD">
        <w:rPr>
          <w:rFonts w:hint="eastAsia"/>
        </w:rPr>
        <w:t>HTTP</w:t>
      </w:r>
      <w:r>
        <w:rPr>
          <w:rFonts w:hint="eastAsia"/>
        </w:rPr>
        <w:t>接口</w:t>
      </w:r>
      <w:r w:rsidR="008826CD">
        <w:rPr>
          <w:rFonts w:hint="eastAsia"/>
        </w:rPr>
        <w:t>完成</w:t>
      </w:r>
      <w:r>
        <w:rPr>
          <w:rFonts w:hint="eastAsia"/>
        </w:rPr>
        <w:t>通信</w:t>
      </w:r>
      <w:r w:rsidR="008826CD">
        <w:rPr>
          <w:rFonts w:hint="eastAsia"/>
        </w:rPr>
        <w:t>。数据请求方通过构造</w:t>
      </w:r>
      <w:r w:rsidR="008826CD">
        <w:rPr>
          <w:rFonts w:hint="eastAsia"/>
        </w:rPr>
        <w:t>GET</w:t>
      </w:r>
      <w:r w:rsidR="008826CD">
        <w:rPr>
          <w:rFonts w:hint="eastAsia"/>
        </w:rPr>
        <w:t>报文</w:t>
      </w:r>
      <w:r w:rsidR="00290CD5">
        <w:rPr>
          <w:rFonts w:hint="eastAsia"/>
        </w:rPr>
        <w:t>，</w:t>
      </w:r>
      <w:r w:rsidR="00290CD5">
        <w:rPr>
          <w:rFonts w:hint="eastAsia"/>
        </w:rPr>
        <w:t>HTTP</w:t>
      </w:r>
      <w:r w:rsidR="00290CD5">
        <w:rPr>
          <w:rFonts w:hint="eastAsia"/>
        </w:rPr>
        <w:t>服务器与发送方建立长连接完成数据传输。数据展示组件也主要以</w:t>
      </w:r>
      <w:r w:rsidR="00290CD5">
        <w:rPr>
          <w:rFonts w:hint="eastAsia"/>
        </w:rPr>
        <w:t>HTTP</w:t>
      </w:r>
      <w:r w:rsidR="00290CD5">
        <w:rPr>
          <w:rFonts w:hint="eastAsia"/>
        </w:rPr>
        <w:t>通信，通过浏览器或者其他请求方的</w:t>
      </w:r>
      <w:r w:rsidR="00290CD5">
        <w:rPr>
          <w:rFonts w:hint="eastAsia"/>
        </w:rPr>
        <w:t>GET</w:t>
      </w:r>
      <w:r w:rsidR="00290CD5">
        <w:rPr>
          <w:rFonts w:hint="eastAsia"/>
        </w:rPr>
        <w:t>请求，将预测结果以</w:t>
      </w:r>
      <w:r>
        <w:rPr>
          <w:rFonts w:hint="eastAsia"/>
        </w:rPr>
        <w:t>可视化结果</w:t>
      </w:r>
      <w:r w:rsidR="00797BD7">
        <w:rPr>
          <w:rFonts w:hint="eastAsia"/>
        </w:rPr>
        <w:t>或者</w:t>
      </w:r>
      <w:r w:rsidR="00290CD5">
        <w:rPr>
          <w:rFonts w:hint="eastAsia"/>
        </w:rPr>
        <w:t>JSON</w:t>
      </w:r>
      <w:r w:rsidR="00290CD5">
        <w:rPr>
          <w:rFonts w:hint="eastAsia"/>
        </w:rPr>
        <w:t>报文的形式</w:t>
      </w:r>
      <w:r>
        <w:rPr>
          <w:rFonts w:hint="eastAsia"/>
        </w:rPr>
        <w:t>返回给请求方</w:t>
      </w:r>
      <w:r w:rsidR="0017398B">
        <w:rPr>
          <w:rFonts w:hint="eastAsia"/>
        </w:rPr>
        <w:t>。</w:t>
      </w:r>
    </w:p>
    <w:p w14:paraId="028B7F3A" w14:textId="450382A4" w:rsidR="00667630" w:rsidRDefault="00667630" w:rsidP="008826CD">
      <w:pPr>
        <w:ind w:firstLine="480"/>
      </w:pPr>
      <w:r>
        <w:rPr>
          <w:rFonts w:hint="eastAsia"/>
        </w:rPr>
        <w:t>数据传输模块以及数据预处理模块主要以</w:t>
      </w:r>
      <w:r>
        <w:rPr>
          <w:rFonts w:hint="eastAsia"/>
        </w:rPr>
        <w:t>Socket</w:t>
      </w:r>
      <w:r>
        <w:rPr>
          <w:rFonts w:hint="eastAsia"/>
        </w:rPr>
        <w:t>通信接口完成通信。跨机房间的通信使用</w:t>
      </w:r>
      <w:r>
        <w:rPr>
          <w:rFonts w:hint="eastAsia"/>
        </w:rPr>
        <w:t>socks</w:t>
      </w:r>
      <w:r>
        <w:t>5</w:t>
      </w:r>
      <w:r>
        <w:rPr>
          <w:rFonts w:hint="eastAsia"/>
        </w:rPr>
        <w:t>协议作为</w:t>
      </w:r>
      <w:r>
        <w:rPr>
          <w:rFonts w:hint="eastAsia"/>
        </w:rPr>
        <w:t>UDP</w:t>
      </w:r>
      <w:r>
        <w:rPr>
          <w:rFonts w:hint="eastAsia"/>
        </w:rPr>
        <w:t>协议的下层协议，通过</w:t>
      </w:r>
      <w:r w:rsidR="002D644E">
        <w:rPr>
          <w:rFonts w:hint="eastAsia"/>
        </w:rPr>
        <w:t>跳板</w:t>
      </w:r>
      <w:r>
        <w:rPr>
          <w:rFonts w:hint="eastAsia"/>
        </w:rPr>
        <w:t>服务器的转接，可以有效地应对由于机房的物理位置导致的网络延迟以及丢包的问题。</w:t>
      </w:r>
    </w:p>
    <w:p w14:paraId="28CBAD0A" w14:textId="56B8D441" w:rsidR="00833F08" w:rsidRDefault="00833F08" w:rsidP="00D63C21">
      <w:pPr>
        <w:widowControl/>
        <w:ind w:firstLineChars="83" w:firstLine="199"/>
        <w:jc w:val="left"/>
        <w:rPr>
          <w:color w:val="000000" w:themeColor="text1"/>
        </w:rPr>
      </w:pPr>
    </w:p>
    <w:p w14:paraId="09886522" w14:textId="77777777" w:rsidR="004E0CEE" w:rsidRDefault="004E0CEE" w:rsidP="004E0CEE">
      <w:pPr>
        <w:ind w:firstLine="480"/>
        <w:rPr>
          <w:color w:val="000000" w:themeColor="text1"/>
        </w:rPr>
      </w:pPr>
    </w:p>
    <w:p w14:paraId="74E40741" w14:textId="28BA2E21" w:rsidR="00833F08" w:rsidRPr="009D03D0" w:rsidRDefault="00833F08" w:rsidP="004E0CEE">
      <w:pPr>
        <w:ind w:firstLine="480"/>
        <w:rPr>
          <w:color w:val="000000" w:themeColor="text1"/>
        </w:rPr>
        <w:sectPr w:rsidR="00833F08" w:rsidRPr="009D03D0" w:rsidSect="00A17FB6">
          <w:headerReference w:type="default" r:id="rId44"/>
          <w:headerReference w:type="first" r:id="rId45"/>
          <w:pgSz w:w="11906" w:h="16838"/>
          <w:pgMar w:top="1440" w:right="1800" w:bottom="1440" w:left="1800" w:header="851" w:footer="992" w:gutter="0"/>
          <w:cols w:space="425"/>
          <w:docGrid w:type="lines" w:linePitch="326"/>
        </w:sectPr>
      </w:pPr>
    </w:p>
    <w:p w14:paraId="39D007E6" w14:textId="576DAB90" w:rsidR="00555924" w:rsidRPr="009D03D0" w:rsidRDefault="00555924" w:rsidP="004408EA">
      <w:pPr>
        <w:pStyle w:val="1"/>
        <w:spacing w:after="652"/>
      </w:pPr>
      <w:bookmarkStart w:id="210" w:name="_Toc2274902"/>
      <w:bookmarkStart w:id="211" w:name="_Toc2329315"/>
      <w:bookmarkStart w:id="212" w:name="_Toc3724957"/>
      <w:r w:rsidRPr="009D03D0">
        <w:rPr>
          <w:rFonts w:hint="eastAsia"/>
        </w:rPr>
        <w:lastRenderedPageBreak/>
        <w:t xml:space="preserve">第五章 </w:t>
      </w:r>
      <w:r w:rsidR="009B3502">
        <w:rPr>
          <w:rFonts w:hint="eastAsia"/>
        </w:rPr>
        <w:t>社交网络在线情感分析</w:t>
      </w:r>
      <w:r w:rsidR="0052628E">
        <w:rPr>
          <w:rFonts w:hint="eastAsia"/>
        </w:rPr>
        <w:t>以及股价预测的</w:t>
      </w:r>
      <w:r w:rsidRPr="009D03D0">
        <w:rPr>
          <w:rFonts w:hint="eastAsia"/>
        </w:rPr>
        <w:t>算法</w:t>
      </w:r>
      <w:commentRangeStart w:id="213"/>
      <w:r w:rsidRPr="009D03D0">
        <w:rPr>
          <w:rFonts w:hint="eastAsia"/>
        </w:rPr>
        <w:t>设计</w:t>
      </w:r>
      <w:bookmarkEnd w:id="210"/>
      <w:bookmarkEnd w:id="211"/>
      <w:bookmarkEnd w:id="212"/>
      <w:commentRangeEnd w:id="213"/>
      <w:r w:rsidR="000364BB">
        <w:rPr>
          <w:rStyle w:val="ac"/>
          <w:rFonts w:ascii="Times New Roman" w:eastAsia="宋体" w:hAnsi="Times New Roman"/>
          <w:b w:val="0"/>
          <w:bCs w:val="0"/>
          <w:kern w:val="2"/>
        </w:rPr>
        <w:commentReference w:id="213"/>
      </w:r>
    </w:p>
    <w:p w14:paraId="5E376A7F" w14:textId="2C0CBCBB" w:rsidR="00555924" w:rsidRPr="009D03D0" w:rsidRDefault="00B921E1" w:rsidP="00245589">
      <w:pPr>
        <w:ind w:firstLine="480"/>
        <w:rPr>
          <w:rFonts w:cs="Times New Roman"/>
          <w:color w:val="000000" w:themeColor="text1"/>
          <w:szCs w:val="24"/>
        </w:rPr>
      </w:pPr>
      <w:r>
        <w:rPr>
          <w:rFonts w:cs="Times New Roman" w:hint="eastAsia"/>
          <w:color w:val="000000" w:themeColor="text1"/>
          <w:szCs w:val="24"/>
        </w:rPr>
        <w:t>本章主要阐述了在线情感分析</w:t>
      </w:r>
      <w:r w:rsidR="00B2029C">
        <w:rPr>
          <w:rFonts w:cs="Times New Roman" w:hint="eastAsia"/>
          <w:color w:val="000000" w:themeColor="text1"/>
          <w:szCs w:val="24"/>
        </w:rPr>
        <w:t>以及股价预测的算法的设计。</w:t>
      </w:r>
      <w:commentRangeStart w:id="214"/>
      <w:proofErr w:type="gramStart"/>
      <w:r w:rsidR="0052628E">
        <w:rPr>
          <w:rFonts w:cs="Times New Roman" w:hint="eastAsia"/>
          <w:color w:val="000000" w:themeColor="text1"/>
          <w:szCs w:val="24"/>
        </w:rPr>
        <w:t>流</w:t>
      </w:r>
      <w:r w:rsidR="00921E9F">
        <w:rPr>
          <w:rFonts w:cs="Times New Roman" w:hint="eastAsia"/>
          <w:color w:val="000000" w:themeColor="text1"/>
          <w:szCs w:val="24"/>
        </w:rPr>
        <w:t>数据</w:t>
      </w:r>
      <w:proofErr w:type="gramEnd"/>
      <w:r w:rsidR="0052628E">
        <w:rPr>
          <w:rFonts w:cs="Times New Roman" w:hint="eastAsia"/>
          <w:color w:val="000000" w:themeColor="text1"/>
          <w:szCs w:val="24"/>
        </w:rPr>
        <w:t>形式的社交网络文本数据，</w:t>
      </w:r>
      <w:commentRangeEnd w:id="214"/>
      <w:r w:rsidR="00C01A77">
        <w:rPr>
          <w:rStyle w:val="ac"/>
        </w:rPr>
        <w:commentReference w:id="214"/>
      </w:r>
      <w:r w:rsidR="0052628E">
        <w:rPr>
          <w:rFonts w:cs="Times New Roman" w:hint="eastAsia"/>
          <w:color w:val="000000" w:themeColor="text1"/>
          <w:szCs w:val="24"/>
        </w:rPr>
        <w:t>首先</w:t>
      </w:r>
      <w:proofErr w:type="gramStart"/>
      <w:r w:rsidR="0052628E">
        <w:rPr>
          <w:rFonts w:cs="Times New Roman" w:hint="eastAsia"/>
          <w:color w:val="000000" w:themeColor="text1"/>
          <w:szCs w:val="24"/>
        </w:rPr>
        <w:t>使用</w:t>
      </w:r>
      <w:r w:rsidR="00B2029C">
        <w:rPr>
          <w:rFonts w:cs="Times New Roman" w:hint="eastAsia"/>
          <w:color w:val="000000" w:themeColor="text1"/>
          <w:szCs w:val="24"/>
        </w:rPr>
        <w:t>词袋</w:t>
      </w:r>
      <w:r w:rsidR="0052628E">
        <w:rPr>
          <w:rFonts w:cs="Times New Roman" w:hint="eastAsia"/>
          <w:color w:val="000000" w:themeColor="text1"/>
          <w:szCs w:val="24"/>
        </w:rPr>
        <w:t>等</w:t>
      </w:r>
      <w:proofErr w:type="gramEnd"/>
      <w:r w:rsidR="0052628E">
        <w:rPr>
          <w:rFonts w:cs="Times New Roman" w:hint="eastAsia"/>
          <w:color w:val="000000" w:themeColor="text1"/>
          <w:szCs w:val="24"/>
        </w:rPr>
        <w:t>模型将自然语言转化为数学语言，</w:t>
      </w:r>
      <w:r>
        <w:rPr>
          <w:rFonts w:cs="Times New Roman" w:hint="eastAsia"/>
          <w:color w:val="000000" w:themeColor="text1"/>
          <w:szCs w:val="24"/>
        </w:rPr>
        <w:t>然后</w:t>
      </w:r>
      <w:r w:rsidR="0052628E">
        <w:rPr>
          <w:rFonts w:cs="Times New Roman" w:hint="eastAsia"/>
          <w:color w:val="000000" w:themeColor="text1"/>
          <w:szCs w:val="24"/>
        </w:rPr>
        <w:t>采用在线</w:t>
      </w:r>
      <w:r w:rsidR="0052628E">
        <w:rPr>
          <w:rFonts w:cs="Times New Roman" w:hint="eastAsia"/>
          <w:color w:val="000000" w:themeColor="text1"/>
          <w:szCs w:val="24"/>
        </w:rPr>
        <w:t>SVM</w:t>
      </w:r>
      <w:r w:rsidR="0052628E">
        <w:rPr>
          <w:rFonts w:cs="Times New Roman" w:hint="eastAsia"/>
          <w:color w:val="000000" w:themeColor="text1"/>
          <w:szCs w:val="24"/>
        </w:rPr>
        <w:t>等方法可以实现</w:t>
      </w:r>
      <w:r>
        <w:rPr>
          <w:rFonts w:cs="Times New Roman" w:hint="eastAsia"/>
          <w:color w:val="000000" w:themeColor="text1"/>
          <w:szCs w:val="24"/>
        </w:rPr>
        <w:t>对流数据的</w:t>
      </w:r>
      <w:r w:rsidR="00921E9F">
        <w:rPr>
          <w:rFonts w:cs="Times New Roman" w:hint="eastAsia"/>
          <w:color w:val="000000" w:themeColor="text1"/>
          <w:szCs w:val="24"/>
        </w:rPr>
        <w:t>实时</w:t>
      </w:r>
      <w:r w:rsidR="0052628E">
        <w:rPr>
          <w:rFonts w:cs="Times New Roman" w:hint="eastAsia"/>
          <w:color w:val="000000" w:themeColor="text1"/>
          <w:szCs w:val="24"/>
        </w:rPr>
        <w:t>情感分析。本章提出了在线</w:t>
      </w:r>
      <w:r w:rsidR="0052628E">
        <w:rPr>
          <w:rFonts w:cs="Times New Roman" w:hint="eastAsia"/>
          <w:color w:val="000000" w:themeColor="text1"/>
          <w:szCs w:val="24"/>
        </w:rPr>
        <w:t>SVM</w:t>
      </w:r>
      <w:r>
        <w:rPr>
          <w:rFonts w:cs="Times New Roman" w:hint="eastAsia"/>
          <w:color w:val="000000" w:themeColor="text1"/>
          <w:szCs w:val="24"/>
        </w:rPr>
        <w:t>算法</w:t>
      </w:r>
      <w:r w:rsidR="0052628E" w:rsidRPr="009D03D0">
        <w:rPr>
          <w:rFonts w:cs="Times New Roman"/>
          <w:color w:val="000000" w:themeColor="text1"/>
          <w:szCs w:val="24"/>
        </w:rPr>
        <w:t>适应于不确定数据集的</w:t>
      </w:r>
      <w:r w:rsidR="0052628E">
        <w:rPr>
          <w:rFonts w:cs="Times New Roman" w:hint="eastAsia"/>
          <w:color w:val="000000" w:themeColor="text1"/>
          <w:szCs w:val="24"/>
        </w:rPr>
        <w:t>淘汰策略</w:t>
      </w:r>
      <w:r w:rsidR="00B2029C">
        <w:rPr>
          <w:rFonts w:cs="Times New Roman" w:hint="eastAsia"/>
          <w:color w:val="000000" w:themeColor="text1"/>
          <w:szCs w:val="24"/>
        </w:rPr>
        <w:t>，即通过拟合社交网络舆论倾向</w:t>
      </w:r>
      <w:r>
        <w:rPr>
          <w:rFonts w:cs="Times New Roman" w:hint="eastAsia"/>
          <w:color w:val="000000" w:themeColor="text1"/>
          <w:szCs w:val="24"/>
        </w:rPr>
        <w:t>性的程度</w:t>
      </w:r>
      <w:r w:rsidR="00B2029C">
        <w:rPr>
          <w:rFonts w:cs="Times New Roman" w:hint="eastAsia"/>
          <w:color w:val="000000" w:themeColor="text1"/>
          <w:szCs w:val="24"/>
        </w:rPr>
        <w:t>随时间的变化，</w:t>
      </w:r>
      <w:r>
        <w:rPr>
          <w:rFonts w:cs="Times New Roman" w:hint="eastAsia"/>
          <w:color w:val="000000" w:themeColor="text1"/>
          <w:szCs w:val="24"/>
        </w:rPr>
        <w:t>动态地将</w:t>
      </w:r>
      <w:r w:rsidR="00B2029C">
        <w:rPr>
          <w:rFonts w:cs="Times New Roman" w:hint="eastAsia"/>
          <w:color w:val="000000" w:themeColor="text1"/>
          <w:szCs w:val="24"/>
        </w:rPr>
        <w:t>情感因素作为影响因</w:t>
      </w:r>
      <w:r w:rsidR="00242C75">
        <w:rPr>
          <w:rFonts w:cs="Times New Roman" w:hint="eastAsia"/>
          <w:color w:val="000000" w:themeColor="text1"/>
          <w:szCs w:val="24"/>
        </w:rPr>
        <w:t>子</w:t>
      </w:r>
      <w:r w:rsidR="002D644E">
        <w:rPr>
          <w:rFonts w:cs="Times New Roman" w:hint="eastAsia"/>
          <w:color w:val="000000" w:themeColor="text1"/>
          <w:szCs w:val="24"/>
        </w:rPr>
        <w:t>加入</w:t>
      </w:r>
      <w:r>
        <w:rPr>
          <w:rFonts w:cs="Times New Roman" w:hint="eastAsia"/>
          <w:color w:val="000000" w:themeColor="text1"/>
          <w:szCs w:val="24"/>
        </w:rPr>
        <w:t>到情感的</w:t>
      </w:r>
      <w:r w:rsidR="00B2029C">
        <w:rPr>
          <w:rFonts w:cs="Times New Roman" w:hint="eastAsia"/>
          <w:color w:val="000000" w:themeColor="text1"/>
          <w:szCs w:val="24"/>
        </w:rPr>
        <w:t>预测</w:t>
      </w:r>
      <w:r>
        <w:rPr>
          <w:rFonts w:cs="Times New Roman" w:hint="eastAsia"/>
          <w:color w:val="000000" w:themeColor="text1"/>
          <w:szCs w:val="24"/>
        </w:rPr>
        <w:t>模型</w:t>
      </w:r>
      <w:r w:rsidR="00B2029C">
        <w:rPr>
          <w:rFonts w:cs="Times New Roman" w:hint="eastAsia"/>
          <w:color w:val="000000" w:themeColor="text1"/>
          <w:szCs w:val="24"/>
        </w:rPr>
        <w:t>中</w:t>
      </w:r>
      <w:r>
        <w:rPr>
          <w:rFonts w:cs="Times New Roman" w:hint="eastAsia"/>
          <w:color w:val="000000" w:themeColor="text1"/>
          <w:szCs w:val="24"/>
        </w:rPr>
        <w:t>，或将之从模型中删除</w:t>
      </w:r>
      <w:r w:rsidR="00B2029C">
        <w:rPr>
          <w:rFonts w:cs="Times New Roman" w:hint="eastAsia"/>
          <w:color w:val="000000" w:themeColor="text1"/>
          <w:szCs w:val="24"/>
        </w:rPr>
        <w:t>。接下来，</w:t>
      </w:r>
      <w:r w:rsidR="0052628E">
        <w:rPr>
          <w:rFonts w:cs="Times New Roman" w:hint="eastAsia"/>
          <w:color w:val="000000" w:themeColor="text1"/>
          <w:szCs w:val="24"/>
        </w:rPr>
        <w:t>通过对在线</w:t>
      </w:r>
      <w:r w:rsidR="0052628E">
        <w:rPr>
          <w:rFonts w:cs="Times New Roman" w:hint="eastAsia"/>
          <w:color w:val="000000" w:themeColor="text1"/>
          <w:szCs w:val="24"/>
        </w:rPr>
        <w:t>SVM</w:t>
      </w:r>
      <w:r w:rsidR="0052628E">
        <w:rPr>
          <w:rFonts w:cs="Times New Roman" w:hint="eastAsia"/>
          <w:color w:val="000000" w:themeColor="text1"/>
          <w:szCs w:val="24"/>
        </w:rPr>
        <w:t>算法的目标函数进行改造，提出了一种被动攻击的增减量</w:t>
      </w:r>
      <w:r w:rsidR="0052628E">
        <w:rPr>
          <w:rFonts w:cs="Times New Roman" w:hint="eastAsia"/>
          <w:color w:val="000000" w:themeColor="text1"/>
          <w:szCs w:val="24"/>
        </w:rPr>
        <w:t>SVM</w:t>
      </w:r>
      <w:r w:rsidR="0052628E">
        <w:rPr>
          <w:rFonts w:cs="Times New Roman" w:hint="eastAsia"/>
          <w:color w:val="000000" w:themeColor="text1"/>
          <w:szCs w:val="24"/>
        </w:rPr>
        <w:t>算法，</w:t>
      </w:r>
      <w:r>
        <w:rPr>
          <w:rFonts w:cs="Times New Roman" w:hint="eastAsia"/>
          <w:color w:val="000000" w:themeColor="text1"/>
          <w:szCs w:val="24"/>
        </w:rPr>
        <w:t>该</w:t>
      </w:r>
      <w:r w:rsidR="000F0F07">
        <w:rPr>
          <w:rFonts w:cs="Times New Roman" w:hint="eastAsia"/>
          <w:color w:val="000000" w:themeColor="text1"/>
          <w:szCs w:val="24"/>
        </w:rPr>
        <w:t>算法可以</w:t>
      </w:r>
      <w:r w:rsidR="0052628E">
        <w:rPr>
          <w:rFonts w:cs="Times New Roman" w:hint="eastAsia"/>
          <w:color w:val="000000" w:themeColor="text1"/>
          <w:szCs w:val="24"/>
        </w:rPr>
        <w:t>在</w:t>
      </w:r>
      <w:r w:rsidR="00B2029C">
        <w:rPr>
          <w:rFonts w:cs="Times New Roman" w:hint="eastAsia"/>
          <w:color w:val="000000" w:themeColor="text1"/>
          <w:szCs w:val="24"/>
        </w:rPr>
        <w:t>一定条件下</w:t>
      </w:r>
      <w:r>
        <w:rPr>
          <w:rFonts w:cs="Times New Roman" w:hint="eastAsia"/>
          <w:color w:val="000000" w:themeColor="text1"/>
          <w:szCs w:val="24"/>
        </w:rPr>
        <w:t>以最小化</w:t>
      </w:r>
      <w:r w:rsidR="0052628E">
        <w:rPr>
          <w:rFonts w:cs="Times New Roman" w:hint="eastAsia"/>
          <w:color w:val="000000" w:themeColor="text1"/>
          <w:szCs w:val="24"/>
        </w:rPr>
        <w:t>步长</w:t>
      </w:r>
      <w:r>
        <w:rPr>
          <w:rFonts w:cs="Times New Roman" w:hint="eastAsia"/>
          <w:color w:val="000000" w:themeColor="text1"/>
          <w:szCs w:val="24"/>
        </w:rPr>
        <w:t>更新模型</w:t>
      </w:r>
      <w:r w:rsidR="00B2029C">
        <w:rPr>
          <w:rFonts w:cs="Times New Roman" w:hint="eastAsia"/>
          <w:color w:val="000000" w:themeColor="text1"/>
          <w:szCs w:val="24"/>
        </w:rPr>
        <w:t>，</w:t>
      </w:r>
      <w:r w:rsidR="00D67258">
        <w:rPr>
          <w:rFonts w:cs="Times New Roman" w:hint="eastAsia"/>
          <w:color w:val="000000" w:themeColor="text1"/>
          <w:szCs w:val="24"/>
        </w:rPr>
        <w:t>同时</w:t>
      </w:r>
      <w:r w:rsidR="00B2029C">
        <w:rPr>
          <w:rFonts w:cs="Times New Roman" w:hint="eastAsia"/>
          <w:color w:val="000000" w:themeColor="text1"/>
          <w:szCs w:val="24"/>
        </w:rPr>
        <w:t>最大化历史数据对模型的影响。最后，基于情感分析结果以及结果随时间变化的趋势，完成股价预测算法的设计。</w:t>
      </w:r>
    </w:p>
    <w:p w14:paraId="61C98284" w14:textId="20F26654" w:rsidR="00555924" w:rsidRPr="004408EA" w:rsidRDefault="00555924" w:rsidP="004408EA">
      <w:pPr>
        <w:pStyle w:val="2"/>
        <w:spacing w:before="326" w:after="326"/>
      </w:pPr>
      <w:bookmarkStart w:id="215" w:name="_Toc2274903"/>
      <w:bookmarkStart w:id="216" w:name="_Toc2329316"/>
      <w:bookmarkStart w:id="217" w:name="_Toc3724958"/>
      <w:r w:rsidRPr="004408EA">
        <w:rPr>
          <w:rFonts w:hint="eastAsia"/>
        </w:rPr>
        <w:t>5</w:t>
      </w:r>
      <w:r w:rsidRPr="004408EA">
        <w:t xml:space="preserve">.1 </w:t>
      </w:r>
      <w:commentRangeStart w:id="218"/>
      <w:r w:rsidRPr="004408EA">
        <w:rPr>
          <w:rFonts w:hint="eastAsia"/>
        </w:rPr>
        <w:t>模型的建立</w:t>
      </w:r>
      <w:bookmarkEnd w:id="215"/>
      <w:bookmarkEnd w:id="216"/>
      <w:bookmarkEnd w:id="217"/>
      <w:commentRangeEnd w:id="218"/>
      <w:r w:rsidR="00C01A77">
        <w:rPr>
          <w:rStyle w:val="ac"/>
          <w:rFonts w:eastAsia="宋体" w:cstheme="minorBidi"/>
          <w:b w:val="0"/>
          <w:bCs w:val="0"/>
        </w:rPr>
        <w:commentReference w:id="218"/>
      </w:r>
    </w:p>
    <w:p w14:paraId="194F0946" w14:textId="5F3F79BB" w:rsidR="00555924" w:rsidRPr="009D03D0" w:rsidRDefault="00555924" w:rsidP="00555924">
      <w:pPr>
        <w:ind w:firstLine="480"/>
        <w:rPr>
          <w:color w:val="000000" w:themeColor="text1"/>
        </w:rPr>
      </w:pPr>
      <w:r w:rsidRPr="009D03D0">
        <w:rPr>
          <w:rFonts w:hint="eastAsia"/>
          <w:color w:val="000000" w:themeColor="text1"/>
        </w:rPr>
        <w:t>在</w:t>
      </w:r>
      <w:r w:rsidR="00677908" w:rsidRPr="009D03D0">
        <w:rPr>
          <w:rFonts w:hint="eastAsia"/>
          <w:color w:val="000000" w:themeColor="text1"/>
        </w:rPr>
        <w:t>对</w:t>
      </w:r>
      <w:r w:rsidR="00D67258">
        <w:rPr>
          <w:rFonts w:hint="eastAsia"/>
          <w:color w:val="000000" w:themeColor="text1"/>
        </w:rPr>
        <w:t>文本数据</w:t>
      </w:r>
      <w:r w:rsidRPr="009D03D0">
        <w:rPr>
          <w:rFonts w:hint="eastAsia"/>
          <w:color w:val="000000" w:themeColor="text1"/>
        </w:rPr>
        <w:t>进行</w:t>
      </w:r>
      <w:r w:rsidR="00677908" w:rsidRPr="009D03D0">
        <w:rPr>
          <w:rFonts w:hint="eastAsia"/>
          <w:color w:val="000000" w:themeColor="text1"/>
        </w:rPr>
        <w:t>情感</w:t>
      </w:r>
      <w:r w:rsidRPr="009D03D0">
        <w:rPr>
          <w:rFonts w:hint="eastAsia"/>
          <w:color w:val="000000" w:themeColor="text1"/>
        </w:rPr>
        <w:t>分析前，首先</w:t>
      </w:r>
      <w:r w:rsidR="00677908" w:rsidRPr="009D03D0">
        <w:rPr>
          <w:rFonts w:hint="eastAsia"/>
          <w:color w:val="000000" w:themeColor="text1"/>
        </w:rPr>
        <w:t>需要考虑采用</w:t>
      </w:r>
      <w:r w:rsidR="0052628E">
        <w:rPr>
          <w:rFonts w:hint="eastAsia"/>
          <w:color w:val="000000" w:themeColor="text1"/>
        </w:rPr>
        <w:t>合适的</w:t>
      </w:r>
      <w:r w:rsidR="00D67258">
        <w:rPr>
          <w:rFonts w:hint="eastAsia"/>
          <w:color w:val="000000" w:themeColor="text1"/>
        </w:rPr>
        <w:t>模型将自然语言为基础的文本类型</w:t>
      </w:r>
      <w:r w:rsidR="00677908" w:rsidRPr="009D03D0">
        <w:rPr>
          <w:rFonts w:hint="eastAsia"/>
          <w:color w:val="000000" w:themeColor="text1"/>
        </w:rPr>
        <w:t>数据转化为方便进行处理的数学语言</w:t>
      </w:r>
      <w:r w:rsidR="00D67258">
        <w:rPr>
          <w:rFonts w:hint="eastAsia"/>
          <w:color w:val="000000" w:themeColor="text1"/>
        </w:rPr>
        <w:t>描述的数据</w:t>
      </w:r>
      <w:r w:rsidR="00677908" w:rsidRPr="009D03D0">
        <w:rPr>
          <w:rFonts w:hint="eastAsia"/>
          <w:color w:val="000000" w:themeColor="text1"/>
        </w:rPr>
        <w:t>。本</w:t>
      </w:r>
      <w:r w:rsidR="009B3502">
        <w:rPr>
          <w:rFonts w:hint="eastAsia"/>
          <w:color w:val="000000" w:themeColor="text1"/>
        </w:rPr>
        <w:t>文</w:t>
      </w:r>
      <w:r w:rsidR="00677908" w:rsidRPr="009D03D0">
        <w:rPr>
          <w:rFonts w:hint="eastAsia"/>
          <w:color w:val="000000" w:themeColor="text1"/>
        </w:rPr>
        <w:t>按照传统自然语言处理方法，考虑了四种复杂程度不同的模型。</w:t>
      </w:r>
    </w:p>
    <w:p w14:paraId="2762422D" w14:textId="4C8747A1" w:rsidR="00555924" w:rsidRPr="009D03D0" w:rsidRDefault="00555924" w:rsidP="004408EA">
      <w:pPr>
        <w:pStyle w:val="3"/>
        <w:spacing w:before="163" w:after="163"/>
      </w:pPr>
      <w:bookmarkStart w:id="219" w:name="_Toc2274904"/>
      <w:bookmarkStart w:id="220" w:name="_Toc3724959"/>
      <w:r w:rsidRPr="009D03D0">
        <w:t xml:space="preserve">5.1.1 </w:t>
      </w:r>
      <w:r w:rsidRPr="009D03D0">
        <w:rPr>
          <w:rFonts w:hint="eastAsia"/>
        </w:rPr>
        <w:t>词袋模型</w:t>
      </w:r>
      <w:bookmarkEnd w:id="219"/>
      <w:bookmarkEnd w:id="220"/>
    </w:p>
    <w:p w14:paraId="23B96E57" w14:textId="1C059916" w:rsidR="00555924" w:rsidRPr="009D03D0" w:rsidRDefault="00555924" w:rsidP="00245589">
      <w:pPr>
        <w:ind w:firstLine="480"/>
        <w:rPr>
          <w:rFonts w:cs="Times New Roman"/>
          <w:color w:val="000000" w:themeColor="text1"/>
          <w:szCs w:val="24"/>
        </w:rPr>
      </w:pPr>
      <w:r w:rsidRPr="009D03D0">
        <w:rPr>
          <w:rFonts w:cs="Times New Roman"/>
          <w:color w:val="000000" w:themeColor="text1"/>
          <w:szCs w:val="24"/>
        </w:rPr>
        <w:t>语料库中所有的词构成集合</w:t>
      </w:r>
      <w:r w:rsidRPr="009D03D0">
        <w:rPr>
          <w:rFonts w:cs="Times New Roman"/>
          <w:color w:val="000000" w:themeColor="text1"/>
          <w:szCs w:val="24"/>
        </w:rPr>
        <w:t xml:space="preserve"> </w:t>
      </w:r>
      <m:oMath>
        <m:r>
          <w:rPr>
            <w:rFonts w:ascii="Cambria Math" w:hAnsi="Cambria Math" w:cs="Times New Roman"/>
            <w:color w:val="000000" w:themeColor="text1"/>
            <w:szCs w:val="24"/>
          </w:rPr>
          <m:t>W</m:t>
        </m:r>
        <m:r>
          <m:rPr>
            <m:sty m:val="p"/>
          </m:rPr>
          <w:rPr>
            <w:rFonts w:ascii="Cambria Math" w:hAnsi="Cambria Math" w:cs="Times New Roman"/>
            <w:color w:val="000000" w:themeColor="text1"/>
            <w:szCs w:val="24"/>
          </w:rPr>
          <m:t>=</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sub>
            </m:sSub>
          </m:e>
        </m:d>
      </m:oMath>
      <w:r w:rsidRPr="009D03D0">
        <w:rPr>
          <w:rFonts w:cs="Times New Roman"/>
          <w:color w:val="000000" w:themeColor="text1"/>
          <w:szCs w:val="24"/>
        </w:rPr>
        <w:t>，所有的句子构成集合</w:t>
      </w:r>
      <m:oMath>
        <m:r>
          <w:rPr>
            <w:rFonts w:ascii="Cambria Math" w:hAnsi="Cambria Math" w:cs="Times New Roman"/>
            <w:color w:val="000000" w:themeColor="text1"/>
            <w:szCs w:val="24"/>
          </w:rPr>
          <m:t>S=</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oMath>
      <w:r w:rsidR="00503BB5">
        <w:rPr>
          <w:rFonts w:cs="Times New Roman" w:hint="eastAsia"/>
          <w:color w:val="000000" w:themeColor="text1"/>
          <w:szCs w:val="24"/>
        </w:rPr>
        <w:t>.</w:t>
      </w:r>
    </w:p>
    <w:p w14:paraId="1BCAC118" w14:textId="5167110E" w:rsidR="00555924" w:rsidRPr="009D03D0" w:rsidRDefault="00555924" w:rsidP="00555924">
      <w:pPr>
        <w:ind w:firstLine="480"/>
        <w:rPr>
          <w:rFonts w:cs="Times New Roman"/>
          <w:color w:val="000000" w:themeColor="text1"/>
          <w:szCs w:val="24"/>
        </w:rPr>
      </w:pPr>
      <w:r w:rsidRPr="009D03D0">
        <w:rPr>
          <w:rFonts w:cs="Times New Roman"/>
          <w:color w:val="000000" w:themeColor="text1"/>
          <w:szCs w:val="24"/>
        </w:rPr>
        <w:t>对于某个句子</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k</m:t>
            </m:r>
          </m:sub>
        </m:sSub>
      </m:oMath>
      <w:r w:rsidRPr="009D03D0">
        <w:rPr>
          <w:rFonts w:cs="Times New Roman"/>
          <w:color w:val="000000" w:themeColor="text1"/>
          <w:szCs w:val="24"/>
        </w:rPr>
        <w:t>,</w:t>
      </w:r>
      <w:r w:rsidRPr="009D03D0">
        <w:rPr>
          <w:rFonts w:cs="Times New Roman"/>
          <w:color w:val="000000" w:themeColor="text1"/>
          <w:szCs w:val="24"/>
        </w:rPr>
        <w:t>假设其词构成的集合为</w:t>
      </w:r>
      <w:r w:rsidRPr="009D03D0">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2</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n</m:t>
                    </m:r>
                  </m:sub>
                </m:sSub>
              </m:sub>
            </m:sSub>
          </m:e>
        </m:d>
      </m:oMath>
      <w:r w:rsidRPr="009D03D0">
        <w:rPr>
          <w:rFonts w:cs="Times New Roman"/>
          <w:color w:val="000000" w:themeColor="text1"/>
          <w:szCs w:val="24"/>
        </w:rPr>
        <w:t>，对应词汇出现的频率</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2</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n</m:t>
                    </m:r>
                  </m:sub>
                </m:sSub>
              </m:sub>
            </m:sSub>
          </m:e>
        </m:d>
      </m:oMath>
      <w:r w:rsidR="00503BB5">
        <w:rPr>
          <w:rFonts w:cs="Times New Roman" w:hint="eastAsia"/>
          <w:color w:val="000000" w:themeColor="text1"/>
          <w:szCs w:val="24"/>
        </w:rPr>
        <w:t>.</w:t>
      </w:r>
    </w:p>
    <w:p w14:paraId="4C5E861E" w14:textId="2F3E26E5" w:rsidR="00555924" w:rsidRPr="009D03D0" w:rsidRDefault="00555924" w:rsidP="00555924">
      <w:pPr>
        <w:ind w:firstLine="480"/>
        <w:rPr>
          <w:rFonts w:cs="Times New Roman"/>
          <w:color w:val="000000" w:themeColor="text1"/>
          <w:szCs w:val="24"/>
        </w:rPr>
      </w:pPr>
      <w:r w:rsidRPr="009D03D0">
        <w:rPr>
          <w:rFonts w:cs="Times New Roman"/>
          <w:color w:val="000000" w:themeColor="text1"/>
          <w:szCs w:val="24"/>
        </w:rPr>
        <w:t>定义句子</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k</m:t>
            </m:r>
          </m:sub>
        </m:sSub>
      </m:oMath>
      <w:r w:rsidRPr="009D03D0">
        <w:rPr>
          <w:rFonts w:cs="Times New Roman"/>
          <w:color w:val="000000" w:themeColor="text1"/>
          <w:szCs w:val="24"/>
        </w:rPr>
        <w:t>的词袋向量为</w:t>
      </w:r>
      <m:oMath>
        <m:r>
          <w:rPr>
            <w:rFonts w:ascii="Cambria Math" w:hAnsi="Cambria Math" w:cs="Times New Roman"/>
            <w:color w:val="000000" w:themeColor="text1"/>
            <w:szCs w:val="24"/>
          </w:rPr>
          <m:t>Bo</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Sub>
          </m:e>
        </m:d>
      </m:oMath>
      <w:r w:rsidR="00503BB5">
        <w:rPr>
          <w:rFonts w:cs="Times New Roman" w:hint="eastAsia"/>
          <w:color w:val="000000" w:themeColor="text1"/>
          <w:szCs w:val="24"/>
        </w:rPr>
        <w:t>.</w:t>
      </w:r>
    </w:p>
    <w:p w14:paraId="52030A30" w14:textId="5384C3D4" w:rsidR="00555924" w:rsidRPr="009D03D0" w:rsidRDefault="00555924" w:rsidP="004408EA">
      <w:pPr>
        <w:pStyle w:val="3"/>
        <w:spacing w:before="163" w:after="163"/>
      </w:pPr>
      <w:bookmarkStart w:id="221" w:name="_Toc2274905"/>
      <w:bookmarkStart w:id="222" w:name="_Toc3499651"/>
      <w:bookmarkStart w:id="223" w:name="_Toc3724960"/>
      <w:r w:rsidRPr="009D03D0">
        <w:rPr>
          <w:rFonts w:hint="eastAsia"/>
        </w:rPr>
        <w:t>5</w:t>
      </w:r>
      <w:r w:rsidRPr="009D03D0">
        <w:t>.1.2 2-</w:t>
      </w:r>
      <w:r w:rsidRPr="009D03D0">
        <w:rPr>
          <w:rFonts w:hint="eastAsia"/>
        </w:rPr>
        <w:t>Gram</w:t>
      </w:r>
      <w:r w:rsidRPr="009D03D0">
        <w:rPr>
          <w:rFonts w:hint="eastAsia"/>
        </w:rPr>
        <w:t>模型</w:t>
      </w:r>
      <w:bookmarkEnd w:id="221"/>
      <w:bookmarkEnd w:id="222"/>
      <w:bookmarkEnd w:id="223"/>
    </w:p>
    <w:p w14:paraId="4194399D" w14:textId="723E15B7" w:rsidR="00555924" w:rsidRPr="009D03D0" w:rsidRDefault="00555924" w:rsidP="00245589">
      <w:pPr>
        <w:ind w:firstLine="480"/>
        <w:rPr>
          <w:rFonts w:cs="Times New Roman"/>
          <w:color w:val="000000" w:themeColor="text1"/>
          <w:szCs w:val="24"/>
        </w:rPr>
      </w:pPr>
      <w:r w:rsidRPr="009D03D0">
        <w:rPr>
          <w:rFonts w:cs="Times New Roman"/>
          <w:color w:val="000000" w:themeColor="text1"/>
          <w:szCs w:val="24"/>
        </w:rPr>
        <w:t>语料库中所有的词构成集合</w:t>
      </w:r>
      <m:oMath>
        <m:r>
          <m:rPr>
            <m:sty m:val="p"/>
          </m:rPr>
          <w:rPr>
            <w:rFonts w:ascii="Cambria Math" w:hAnsi="Cambria Math" w:cs="Times New Roman"/>
            <w:color w:val="000000" w:themeColor="text1"/>
            <w:szCs w:val="24"/>
          </w:rPr>
          <m:t>W=</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sub>
            </m:sSub>
          </m:e>
        </m:d>
      </m:oMath>
      <w:r w:rsidRPr="009D03D0">
        <w:rPr>
          <w:rFonts w:cs="Times New Roman"/>
          <w:color w:val="000000" w:themeColor="text1"/>
          <w:szCs w:val="24"/>
        </w:rPr>
        <w:t>，所有的句子构成集合</w:t>
      </w:r>
      <m:oMath>
        <m:r>
          <m:rPr>
            <m:sty m:val="p"/>
          </m:rPr>
          <w:rPr>
            <w:rFonts w:ascii="Cambria Math" w:hAnsi="Cambria Math" w:cs="Times New Roman"/>
            <w:color w:val="000000" w:themeColor="text1"/>
            <w:szCs w:val="24"/>
          </w:rPr>
          <m:t>S=</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oMath>
      <w:r w:rsidR="00503BB5">
        <w:rPr>
          <w:rFonts w:cs="Times New Roman" w:hint="eastAsia"/>
          <w:color w:val="000000" w:themeColor="text1"/>
          <w:szCs w:val="24"/>
        </w:rPr>
        <w:t>.</w:t>
      </w:r>
    </w:p>
    <w:p w14:paraId="6E7304B7" w14:textId="3F4E15B9" w:rsidR="00555924" w:rsidRPr="009D03D0" w:rsidRDefault="00555924" w:rsidP="00555924">
      <w:pPr>
        <w:ind w:firstLine="480"/>
        <w:rPr>
          <w:rFonts w:cs="Times New Roman"/>
          <w:color w:val="000000" w:themeColor="text1"/>
          <w:szCs w:val="24"/>
        </w:rPr>
      </w:pPr>
      <w:r w:rsidRPr="009D03D0">
        <w:rPr>
          <w:rFonts w:cs="Times New Roman"/>
          <w:color w:val="000000" w:themeColor="text1"/>
          <w:szCs w:val="24"/>
        </w:rPr>
        <w:t>对于</w:t>
      </w:r>
      <w:r w:rsidR="00503BB5">
        <w:rPr>
          <w:rFonts w:cs="Times New Roman" w:hint="eastAsia"/>
          <w:color w:val="000000" w:themeColor="text1"/>
          <w:szCs w:val="24"/>
        </w:rPr>
        <w:t>句子集合中</w:t>
      </w:r>
      <w:r w:rsidRPr="009D03D0">
        <w:rPr>
          <w:rFonts w:cs="Times New Roman"/>
          <w:color w:val="000000" w:themeColor="text1"/>
          <w:szCs w:val="24"/>
        </w:rPr>
        <w:t>某个</w:t>
      </w:r>
      <w:r w:rsidR="00503BB5">
        <w:rPr>
          <w:rFonts w:cs="Times New Roman" w:hint="eastAsia"/>
          <w:color w:val="000000" w:themeColor="text1"/>
          <w:szCs w:val="24"/>
        </w:rPr>
        <w:t>给定</w:t>
      </w:r>
      <w:r w:rsidRPr="009D03D0">
        <w:rPr>
          <w:rFonts w:cs="Times New Roman"/>
          <w:color w:val="000000" w:themeColor="text1"/>
          <w:szCs w:val="24"/>
        </w:rPr>
        <w:t>句子</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k</m:t>
            </m:r>
          </m:sub>
        </m:sSub>
      </m:oMath>
      <w:r w:rsidRPr="009D03D0">
        <w:rPr>
          <w:rFonts w:cs="Times New Roman"/>
          <w:color w:val="000000" w:themeColor="text1"/>
          <w:szCs w:val="24"/>
        </w:rPr>
        <w:t>,</w:t>
      </w:r>
      <w:r w:rsidRPr="009D03D0">
        <w:rPr>
          <w:rFonts w:cs="Times New Roman" w:hint="eastAsia"/>
          <w:color w:val="000000" w:themeColor="text1"/>
          <w:szCs w:val="24"/>
        </w:rPr>
        <w:t>假</w:t>
      </w:r>
      <w:r w:rsidRPr="009D03D0">
        <w:rPr>
          <w:rFonts w:cs="Times New Roman"/>
          <w:color w:val="000000" w:themeColor="text1"/>
          <w:szCs w:val="24"/>
        </w:rPr>
        <w:t>设</w:t>
      </w:r>
      <w:r w:rsidR="00503BB5">
        <w:rPr>
          <w:rFonts w:cs="Times New Roman" w:hint="eastAsia"/>
          <w:color w:val="000000" w:themeColor="text1"/>
          <w:szCs w:val="24"/>
        </w:rPr>
        <w:t>该二</w:t>
      </w:r>
      <w:r w:rsidRPr="009D03D0">
        <w:rPr>
          <w:rFonts w:cs="Times New Roman" w:hint="eastAsia"/>
          <w:color w:val="000000" w:themeColor="text1"/>
          <w:szCs w:val="24"/>
        </w:rPr>
        <w:t>元</w:t>
      </w:r>
      <w:r w:rsidR="00503BB5">
        <w:rPr>
          <w:rFonts w:cs="Times New Roman" w:hint="eastAsia"/>
          <w:color w:val="000000" w:themeColor="text1"/>
          <w:szCs w:val="24"/>
        </w:rPr>
        <w:t>词汇所</w:t>
      </w:r>
      <w:r w:rsidRPr="009D03D0">
        <w:rPr>
          <w:rFonts w:cs="Times New Roman"/>
          <w:color w:val="000000" w:themeColor="text1"/>
          <w:szCs w:val="24"/>
        </w:rPr>
        <w:t>构成的集合为</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2</m:t>
                        </m:r>
                      </m:sub>
                    </m:sSub>
                  </m:sub>
                </m:sSub>
              </m:e>
            </m:d>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hint="eastAsia"/>
                            <w:color w:val="000000" w:themeColor="text1"/>
                            <w:szCs w:val="24"/>
                          </w:rPr>
                          <m:t>k</m:t>
                        </m:r>
                        <m:ctrlPr>
                          <w:rPr>
                            <w:rFonts w:ascii="Cambria Math" w:hAnsi="Cambria Math" w:cs="Times New Roman" w:hint="eastAsia"/>
                            <w:i/>
                            <w:color w:val="000000" w:themeColor="text1"/>
                            <w:szCs w:val="24"/>
                          </w:rPr>
                        </m:ctrlPr>
                      </m:e>
                      <m:sub>
                        <m:r>
                          <w:rPr>
                            <w:rFonts w:ascii="Cambria Math" w:hAnsi="Cambria Math" w:cs="Times New Roman"/>
                            <w:color w:val="000000" w:themeColor="text1"/>
                            <w:szCs w:val="24"/>
                          </w:rPr>
                          <m:t>2</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3</m:t>
                        </m:r>
                      </m:sub>
                    </m:sSub>
                  </m:sub>
                </m:sSub>
              </m:e>
            </m:d>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N-1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N</m:t>
                        </m:r>
                      </m:sub>
                    </m:sSub>
                  </m:sub>
                </m:sSub>
              </m:e>
            </m:d>
            <m:r>
              <w:rPr>
                <w:rFonts w:ascii="Cambria Math" w:hAnsi="Cambria Math" w:cs="Times New Roman"/>
                <w:color w:val="000000" w:themeColor="text1"/>
                <w:szCs w:val="24"/>
              </w:rPr>
              <m:t>,</m:t>
            </m:r>
          </m:e>
        </m:d>
      </m:oMath>
      <w:r w:rsidRPr="009D03D0">
        <w:rPr>
          <w:rFonts w:cs="Times New Roman"/>
          <w:color w:val="000000" w:themeColor="text1"/>
          <w:szCs w:val="24"/>
        </w:rPr>
        <w:t>，</w:t>
      </w:r>
      <w:r w:rsidR="00503BB5">
        <w:rPr>
          <w:rFonts w:cs="Times New Roman" w:hint="eastAsia"/>
          <w:color w:val="000000" w:themeColor="text1"/>
          <w:szCs w:val="24"/>
        </w:rPr>
        <w:t>所</w:t>
      </w:r>
      <w:r w:rsidRPr="009D03D0">
        <w:rPr>
          <w:rFonts w:cs="Times New Roman"/>
          <w:color w:val="000000" w:themeColor="text1"/>
          <w:szCs w:val="24"/>
        </w:rPr>
        <w:t>对应</w:t>
      </w:r>
      <w:r w:rsidR="00503BB5">
        <w:rPr>
          <w:rFonts w:cs="Times New Roman" w:hint="eastAsia"/>
          <w:color w:val="000000" w:themeColor="text1"/>
          <w:szCs w:val="24"/>
        </w:rPr>
        <w:t>二元</w:t>
      </w:r>
      <w:r w:rsidRPr="009D03D0">
        <w:rPr>
          <w:rFonts w:cs="Times New Roman"/>
          <w:color w:val="000000" w:themeColor="text1"/>
          <w:szCs w:val="24"/>
        </w:rPr>
        <w:t>词汇出现的频率</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2</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N-1</m:t>
                    </m:r>
                  </m:sub>
                </m:sSub>
              </m:sub>
            </m:sSub>
          </m:e>
        </m:d>
      </m:oMath>
      <w:r w:rsidR="00503BB5">
        <w:rPr>
          <w:rFonts w:cs="Times New Roman" w:hint="eastAsia"/>
          <w:color w:val="000000" w:themeColor="text1"/>
          <w:szCs w:val="24"/>
        </w:rPr>
        <w:t>.</w:t>
      </w:r>
    </w:p>
    <w:p w14:paraId="4D88C1A9" w14:textId="184182E7" w:rsidR="00555924" w:rsidRPr="009D03D0" w:rsidRDefault="00555924" w:rsidP="00555924">
      <w:pPr>
        <w:ind w:firstLine="480"/>
        <w:rPr>
          <w:rFonts w:cs="Times New Roman"/>
          <w:color w:val="000000" w:themeColor="text1"/>
          <w:szCs w:val="24"/>
        </w:rPr>
      </w:pPr>
      <w:r w:rsidRPr="009D03D0">
        <w:rPr>
          <w:rFonts w:cs="Times New Roman"/>
          <w:color w:val="000000" w:themeColor="text1"/>
          <w:szCs w:val="24"/>
        </w:rPr>
        <w:t>定义句子</w:t>
      </w:r>
      <w:r w:rsidRPr="009D03D0">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k</m:t>
            </m:r>
          </m:sub>
        </m:sSub>
      </m:oMath>
      <w:r w:rsidRPr="009D03D0">
        <w:rPr>
          <w:rFonts w:cs="Times New Roman"/>
          <w:color w:val="000000" w:themeColor="text1"/>
          <w:szCs w:val="24"/>
        </w:rPr>
        <w:t xml:space="preserve"> </w:t>
      </w:r>
      <w:r w:rsidRPr="009D03D0">
        <w:rPr>
          <w:rFonts w:cs="Times New Roman"/>
          <w:color w:val="000000" w:themeColor="text1"/>
          <w:szCs w:val="24"/>
        </w:rPr>
        <w:t>的</w:t>
      </w:r>
      <w:r w:rsidRPr="009D03D0">
        <w:rPr>
          <w:rFonts w:cs="Times New Roman" w:hint="eastAsia"/>
          <w:color w:val="000000" w:themeColor="text1"/>
          <w:szCs w:val="24"/>
        </w:rPr>
        <w:t>2-Gram</w:t>
      </w:r>
      <w:r w:rsidRPr="009D03D0">
        <w:rPr>
          <w:rFonts w:cs="Times New Roman"/>
          <w:color w:val="000000" w:themeColor="text1"/>
          <w:szCs w:val="24"/>
        </w:rPr>
        <w:t>向量为</w:t>
      </w:r>
      <w:r w:rsidRPr="009D03D0">
        <w:rPr>
          <w:rFonts w:cs="Times New Roman"/>
          <w:color w:val="000000" w:themeColor="text1"/>
          <w:szCs w:val="24"/>
        </w:rPr>
        <w:t xml:space="preserve"> </w:t>
      </w:r>
      <m:oMath>
        <m:r>
          <w:rPr>
            <w:rFonts w:ascii="Cambria Math" w:hAnsi="Cambria Math" w:cs="Times New Roman"/>
            <w:color w:val="000000" w:themeColor="text1"/>
            <w:szCs w:val="24"/>
          </w:rPr>
          <m:t>B</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o</m:t>
            </m:r>
          </m:e>
          <m:sup>
            <m:r>
              <w:rPr>
                <w:rFonts w:ascii="Cambria Math" w:hAnsi="Cambria Math" w:cs="Times New Roman"/>
                <w:color w:val="000000" w:themeColor="text1"/>
                <w:szCs w:val="24"/>
              </w:rPr>
              <m:t>2</m:t>
            </m:r>
          </m:sup>
        </m:s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e>
        </m:d>
      </m:oMath>
      <w:r w:rsidR="00503BB5">
        <w:rPr>
          <w:rFonts w:cs="Times New Roman" w:hint="eastAsia"/>
          <w:color w:val="000000" w:themeColor="text1"/>
          <w:szCs w:val="24"/>
        </w:rPr>
        <w:t>.</w:t>
      </w:r>
    </w:p>
    <w:p w14:paraId="780DC6E0" w14:textId="7D718E44" w:rsidR="00555924" w:rsidRPr="009D03D0" w:rsidRDefault="00555924" w:rsidP="004408EA">
      <w:pPr>
        <w:pStyle w:val="3"/>
        <w:spacing w:before="163" w:after="163"/>
      </w:pPr>
      <w:bookmarkStart w:id="224" w:name="_Toc2274906"/>
      <w:bookmarkStart w:id="225" w:name="_Toc3724961"/>
      <w:r w:rsidRPr="009D03D0">
        <w:rPr>
          <w:rFonts w:hint="eastAsia"/>
        </w:rPr>
        <w:lastRenderedPageBreak/>
        <w:t>5</w:t>
      </w:r>
      <w:r w:rsidRPr="009D03D0">
        <w:t xml:space="preserve">.1.3 </w:t>
      </w:r>
      <w:r w:rsidRPr="009D03D0">
        <w:rPr>
          <w:rFonts w:hint="eastAsia"/>
        </w:rPr>
        <w:t>CBOW</w:t>
      </w:r>
      <w:r w:rsidRPr="009D03D0">
        <w:rPr>
          <w:rFonts w:hint="eastAsia"/>
        </w:rPr>
        <w:t>模型</w:t>
      </w:r>
      <w:bookmarkEnd w:id="224"/>
      <w:bookmarkEnd w:id="225"/>
    </w:p>
    <w:p w14:paraId="5497F452" w14:textId="7A9B94AA" w:rsidR="00677908" w:rsidRPr="009D03D0" w:rsidRDefault="00677908" w:rsidP="00245589">
      <w:pPr>
        <w:ind w:firstLine="480"/>
        <w:rPr>
          <w:rFonts w:cs="Times New Roman"/>
          <w:color w:val="000000" w:themeColor="text1"/>
          <w:szCs w:val="24"/>
        </w:rPr>
      </w:pPr>
      <w:r w:rsidRPr="009D03D0">
        <w:rPr>
          <w:rFonts w:cs="Times New Roman"/>
          <w:color w:val="000000" w:themeColor="text1"/>
          <w:szCs w:val="24"/>
        </w:rPr>
        <w:t>定义语料库中所有的词构成集合</w:t>
      </w:r>
      <w:r w:rsidRPr="009D03D0">
        <w:rPr>
          <w:rFonts w:cs="Times New Roman"/>
          <w:color w:val="000000" w:themeColor="text1"/>
          <w:szCs w:val="24"/>
        </w:rPr>
        <w:t xml:space="preserve"> </w:t>
      </w:r>
      <m:oMath>
        <m:r>
          <w:rPr>
            <w:rFonts w:ascii="Cambria Math" w:hAnsi="Cambria Math" w:cs="Times New Roman"/>
            <w:color w:val="000000" w:themeColor="text1"/>
            <w:szCs w:val="24"/>
          </w:rPr>
          <m:t>W</m:t>
        </m:r>
        <m:r>
          <m:rPr>
            <m:sty m:val="p"/>
          </m:rPr>
          <w:rPr>
            <w:rFonts w:ascii="Cambria Math" w:hAnsi="Cambria Math" w:cs="Times New Roman"/>
            <w:color w:val="000000" w:themeColor="text1"/>
            <w:szCs w:val="24"/>
          </w:rPr>
          <m:t>=</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sub>
            </m:sSub>
          </m:e>
        </m:d>
      </m:oMath>
      <w:r w:rsidRPr="009D03D0">
        <w:rPr>
          <w:rFonts w:cs="Times New Roman"/>
          <w:color w:val="000000" w:themeColor="text1"/>
          <w:szCs w:val="24"/>
        </w:rPr>
        <w:t>，定义</w:t>
      </w:r>
      <m:oMath>
        <m:r>
          <w:rPr>
            <w:rFonts w:ascii="Cambria Math" w:hAnsi="Cambria Math" w:cs="Times New Roman"/>
            <w:color w:val="000000" w:themeColor="text1"/>
            <w:szCs w:val="24"/>
          </w:rPr>
          <m:t>W</m:t>
        </m:r>
      </m:oMath>
      <w:r w:rsidRPr="009D03D0">
        <w:rPr>
          <w:rFonts w:cs="Times New Roman"/>
          <w:color w:val="000000" w:themeColor="text1"/>
          <w:szCs w:val="24"/>
        </w:rPr>
        <w:t>的某一子集</w:t>
      </w:r>
      <m:oMath>
        <m:r>
          <w:rPr>
            <w:rFonts w:ascii="Cambria Math" w:hAnsi="Cambria Math" w:cs="Times New Roman"/>
            <w:color w:val="000000" w:themeColor="text1"/>
            <w:szCs w:val="24"/>
          </w:rPr>
          <m:t>Context(w)</m:t>
        </m:r>
      </m:oMath>
      <w:r w:rsidRPr="009D03D0">
        <w:rPr>
          <w:rFonts w:cs="Times New Roman"/>
          <w:color w:val="000000" w:themeColor="text1"/>
          <w:szCs w:val="24"/>
        </w:rPr>
        <w:t>构成</w:t>
      </w:r>
      <m:oMath>
        <m:r>
          <w:rPr>
            <w:rFonts w:ascii="Cambria Math" w:hAnsi="Cambria Math" w:cs="Times New Roman"/>
            <w:color w:val="000000" w:themeColor="text1"/>
            <w:szCs w:val="24"/>
          </w:rPr>
          <m:t>W</m:t>
        </m:r>
      </m:oMath>
      <w:r w:rsidRPr="009D03D0">
        <w:rPr>
          <w:rFonts w:cs="Times New Roman"/>
          <w:color w:val="000000" w:themeColor="text1"/>
          <w:szCs w:val="24"/>
        </w:rPr>
        <w:t>中的给定元素</w:t>
      </w:r>
      <m:oMath>
        <m:r>
          <w:rPr>
            <w:rFonts w:ascii="Cambria Math" w:hAnsi="Cambria Math" w:cs="Times New Roman"/>
            <w:color w:val="000000" w:themeColor="text1"/>
            <w:szCs w:val="24"/>
          </w:rPr>
          <m:t>w</m:t>
        </m:r>
      </m:oMath>
      <w:r w:rsidRPr="009D03D0">
        <w:rPr>
          <w:rFonts w:cs="Times New Roman"/>
          <w:color w:val="000000" w:themeColor="text1"/>
          <w:szCs w:val="24"/>
        </w:rPr>
        <w:t>上下文的词集合，集合大小为</w:t>
      </w:r>
      <m:oMath>
        <m:r>
          <w:rPr>
            <w:rFonts w:ascii="Cambria Math" w:hAnsi="Cambria Math" w:cs="Times New Roman"/>
            <w:color w:val="000000" w:themeColor="text1"/>
            <w:szCs w:val="24"/>
          </w:rPr>
          <m:t>m</m:t>
        </m:r>
      </m:oMath>
      <w:r w:rsidRPr="009D03D0">
        <w:rPr>
          <w:rFonts w:cs="Times New Roman"/>
          <w:color w:val="000000" w:themeColor="text1"/>
          <w:szCs w:val="24"/>
        </w:rPr>
        <w:t>，定义给定</w:t>
      </w:r>
      <m:oMath>
        <m:r>
          <w:rPr>
            <w:rFonts w:ascii="Cambria Math" w:hAnsi="Cambria Math" w:cs="Times New Roman"/>
            <w:color w:val="000000" w:themeColor="text1"/>
            <w:szCs w:val="24"/>
          </w:rPr>
          <m:t>w</m:t>
        </m:r>
      </m:oMath>
      <w:r w:rsidRPr="009D03D0">
        <w:rPr>
          <w:rFonts w:cs="Times New Roman"/>
          <w:color w:val="000000" w:themeColor="text1"/>
          <w:szCs w:val="24"/>
        </w:rPr>
        <w:t>对应的数据样本为</w:t>
      </w:r>
      <m:oMath>
        <m:r>
          <w:rPr>
            <w:rFonts w:ascii="Cambria Math" w:hAnsi="Cambria Math" w:cs="Times New Roman"/>
            <w:color w:val="000000" w:themeColor="text1"/>
            <w:szCs w:val="24"/>
          </w:rPr>
          <m:t>sample=</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,w</m:t>
            </m:r>
          </m:e>
        </m:d>
      </m:oMath>
    </w:p>
    <w:p w14:paraId="6484D94F" w14:textId="7FA40D27"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t>定义在输出层包含</w:t>
      </w:r>
      <m:oMath>
        <m:r>
          <w:rPr>
            <w:rFonts w:ascii="Cambria Math" w:hAnsi="Cambria Math" w:cs="Times New Roman"/>
            <w:color w:val="000000" w:themeColor="text1"/>
            <w:szCs w:val="24"/>
          </w:rPr>
          <m:t>Context(w)</m:t>
        </m:r>
      </m:oMath>
      <w:r w:rsidRPr="009D03D0">
        <w:rPr>
          <w:rFonts w:cs="Times New Roman"/>
          <w:color w:val="000000" w:themeColor="text1"/>
          <w:szCs w:val="24"/>
        </w:rPr>
        <w:t>中的共</w:t>
      </w:r>
      <m:oMath>
        <m:r>
          <w:rPr>
            <w:rFonts w:ascii="Cambria Math" w:hAnsi="Cambria Math" w:cs="Times New Roman"/>
            <w:color w:val="000000" w:themeColor="text1"/>
            <w:szCs w:val="24"/>
          </w:rPr>
          <m:t>2m</m:t>
        </m:r>
      </m:oMath>
      <w:r w:rsidRPr="009D03D0">
        <w:rPr>
          <w:rFonts w:cs="Times New Roman"/>
          <w:color w:val="000000" w:themeColor="text1"/>
          <w:szCs w:val="24"/>
        </w:rPr>
        <w:t>个词向量分别为</w:t>
      </w:r>
      <w:r w:rsidRPr="009D03D0">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v</m:t>
            </m:r>
          </m:e>
          <m:sub>
            <m:r>
              <w:rPr>
                <w:rFonts w:ascii="Cambria Math" w:hAnsi="Cambria Math" w:cs="Times New Roman"/>
                <w:color w:val="000000" w:themeColor="text1"/>
                <w:szCs w:val="24"/>
              </w:rPr>
              <m:t>1</m:t>
            </m:r>
          </m:sub>
        </m:sSub>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e>
        </m:d>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v</m:t>
            </m:r>
          </m:e>
          <m:sub>
            <m:r>
              <w:rPr>
                <w:rFonts w:ascii="Cambria Math" w:hAnsi="Cambria Math" w:cs="Times New Roman"/>
                <w:color w:val="000000" w:themeColor="text1"/>
                <w:szCs w:val="24"/>
              </w:rPr>
              <m:t>2</m:t>
            </m:r>
          </m:sub>
        </m:sSub>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v</m:t>
            </m:r>
          </m:e>
          <m:sub>
            <m:r>
              <w:rPr>
                <w:rFonts w:ascii="Cambria Math" w:hAnsi="Cambria Math" w:cs="Times New Roman"/>
                <w:color w:val="000000" w:themeColor="text1"/>
                <w:szCs w:val="24"/>
              </w:rPr>
              <m:t>2m</m:t>
            </m:r>
          </m:sub>
        </m:sSub>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e>
        </m:d>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n</m:t>
            </m:r>
          </m:sup>
        </m:sSup>
      </m:oMath>
      <w:r w:rsidRPr="009D03D0">
        <w:rPr>
          <w:rFonts w:cs="Times New Roman"/>
          <w:color w:val="000000" w:themeColor="text1"/>
          <w:szCs w:val="24"/>
        </w:rPr>
        <w:t xml:space="preserve">, </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n</m:t>
            </m:r>
          </m:sup>
        </m:sSup>
      </m:oMath>
      <w:r w:rsidRPr="009D03D0">
        <w:rPr>
          <w:rFonts w:cs="Times New Roman"/>
          <w:color w:val="000000" w:themeColor="text1"/>
          <w:szCs w:val="24"/>
        </w:rPr>
        <w:t>为词向量的向量空间。</w:t>
      </w:r>
    </w:p>
    <w:p w14:paraId="5E17265B" w14:textId="2E3590B0" w:rsidR="0046095C" w:rsidRPr="009D03D0" w:rsidRDefault="00677908" w:rsidP="00677908">
      <w:pPr>
        <w:ind w:firstLine="480"/>
        <w:rPr>
          <w:rFonts w:cs="Times New Roman"/>
          <w:color w:val="000000" w:themeColor="text1"/>
          <w:szCs w:val="24"/>
        </w:rPr>
      </w:pPr>
      <w:r w:rsidRPr="009D03D0">
        <w:rPr>
          <w:rFonts w:cs="Times New Roman"/>
          <w:color w:val="000000" w:themeColor="text1"/>
          <w:szCs w:val="24"/>
        </w:rPr>
        <w:t>定义投影层将</w:t>
      </w:r>
      <m:oMath>
        <m:r>
          <w:rPr>
            <w:rFonts w:ascii="Cambria Math" w:hAnsi="Cambria Math" w:cs="Times New Roman"/>
            <w:color w:val="000000" w:themeColor="text1"/>
            <w:szCs w:val="24"/>
          </w:rPr>
          <m:t>2m</m:t>
        </m:r>
      </m:oMath>
      <w:r w:rsidRPr="009D03D0">
        <w:rPr>
          <w:rFonts w:cs="Times New Roman"/>
          <w:color w:val="000000" w:themeColor="text1"/>
          <w:szCs w:val="24"/>
        </w:rPr>
        <w:t>个向量做求和累加，即</w:t>
      </w:r>
    </w:p>
    <w:p w14:paraId="7BFE84CB" w14:textId="14A850DD" w:rsidR="0046095C"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nary>
                <m:naryPr>
                  <m:chr m:val="∑"/>
                  <m:limLoc m:val="undOvr"/>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i=1</m:t>
                  </m:r>
                </m:sub>
                <m:sup>
                  <m:r>
                    <w:rPr>
                      <w:rFonts w:ascii="Cambria Math" w:hAnsi="Cambria Math" w:cs="Times New Roman"/>
                      <w:color w:val="000000" w:themeColor="text1"/>
                      <w:szCs w:val="24"/>
                    </w:rPr>
                    <m:t>2m</m:t>
                  </m:r>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v</m:t>
                      </m:r>
                    </m:e>
                    <m:sub>
                      <m:r>
                        <w:rPr>
                          <w:rFonts w:ascii="Cambria Math" w:hAnsi="Cambria Math" w:cs="Times New Roman"/>
                          <w:color w:val="000000" w:themeColor="text1"/>
                          <w:szCs w:val="24"/>
                        </w:rPr>
                        <m:t>2m</m:t>
                      </m:r>
                    </m:sub>
                  </m:sSub>
                </m:e>
              </m:nary>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n</m:t>
                  </m:r>
                </m:sup>
              </m:sSup>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5-1</m:t>
                  </m:r>
                </m:e>
              </m:d>
            </m:e>
          </m:eqArr>
        </m:oMath>
      </m:oMathPara>
    </w:p>
    <w:p w14:paraId="0AFE003F" w14:textId="69ABC6FD" w:rsidR="00555924" w:rsidRPr="009D03D0" w:rsidRDefault="00677908" w:rsidP="00555924">
      <w:pPr>
        <w:ind w:firstLine="480"/>
        <w:rPr>
          <w:color w:val="000000" w:themeColor="text1"/>
        </w:rPr>
      </w:pPr>
      <w:r w:rsidRPr="009D03D0">
        <w:rPr>
          <w:rFonts w:cs="Times New Roman"/>
          <w:color w:val="000000" w:themeColor="text1"/>
          <w:szCs w:val="24"/>
        </w:rPr>
        <w:t>以各词在语料中出现过的词当作叶子结点，以所有词</w:t>
      </w:r>
      <m:oMath>
        <m:r>
          <w:rPr>
            <w:rFonts w:ascii="Cambria Math" w:hAnsi="Cambria Math" w:cs="Times New Roman"/>
            <w:color w:val="000000" w:themeColor="text1"/>
            <w:szCs w:val="24"/>
          </w:rPr>
          <m:t>w</m:t>
        </m:r>
      </m:oMath>
      <w:r w:rsidRPr="009D03D0">
        <w:rPr>
          <w:rFonts w:cs="Times New Roman"/>
          <w:color w:val="000000" w:themeColor="text1"/>
          <w:szCs w:val="24"/>
        </w:rPr>
        <w:t>在语料中出现的频率作为权值构建</w:t>
      </w:r>
      <w:r w:rsidRPr="009D03D0">
        <w:rPr>
          <w:rFonts w:cs="Times New Roman"/>
          <w:color w:val="000000" w:themeColor="text1"/>
          <w:szCs w:val="24"/>
        </w:rPr>
        <w:t>Huffman</w:t>
      </w:r>
      <w:r w:rsidRPr="009D03D0">
        <w:rPr>
          <w:rFonts w:cs="Times New Roman"/>
          <w:color w:val="000000" w:themeColor="text1"/>
          <w:szCs w:val="24"/>
        </w:rPr>
        <w:t>树</w:t>
      </w:r>
      <m:oMath>
        <m:r>
          <w:rPr>
            <w:rFonts w:ascii="Cambria Math" w:hAnsi="Cambria Math" w:cs="Times New Roman"/>
            <w:color w:val="000000" w:themeColor="text1"/>
            <w:szCs w:val="24"/>
          </w:rPr>
          <m:t>T</m:t>
        </m:r>
      </m:oMath>
      <w:r w:rsidRPr="009D03D0">
        <w:rPr>
          <w:rFonts w:cs="Times New Roman"/>
          <w:color w:val="000000" w:themeColor="text1"/>
          <w:szCs w:val="24"/>
        </w:rPr>
        <w:t>，</w:t>
      </w:r>
      <m:oMath>
        <m:r>
          <w:rPr>
            <w:rFonts w:ascii="Cambria Math" w:hAnsi="Cambria Math" w:cs="Times New Roman"/>
            <w:color w:val="000000" w:themeColor="text1"/>
            <w:szCs w:val="24"/>
          </w:rPr>
          <m:t>T</m:t>
        </m:r>
      </m:oMath>
      <w:r w:rsidRPr="009D03D0">
        <w:rPr>
          <w:rFonts w:cs="Times New Roman"/>
          <w:color w:val="000000" w:themeColor="text1"/>
          <w:szCs w:val="24"/>
        </w:rPr>
        <w:t>中，叶子结点</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oMath>
      <w:r w:rsidRPr="009D03D0">
        <w:rPr>
          <w:rFonts w:cs="Times New Roman"/>
          <w:color w:val="000000" w:themeColor="text1"/>
          <w:szCs w:val="24"/>
        </w:rPr>
        <w:t>个，其他结点</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w-1</m:t>
            </m:r>
          </m:sub>
        </m:sSub>
      </m:oMath>
      <w:r w:rsidRPr="009D03D0">
        <w:rPr>
          <w:rFonts w:cs="Times New Roman"/>
          <w:color w:val="000000" w:themeColor="text1"/>
          <w:szCs w:val="24"/>
        </w:rPr>
        <w:t>个</w:t>
      </w:r>
      <w:r w:rsidRPr="009D03D0">
        <w:rPr>
          <w:rFonts w:cs="Times New Roman" w:hint="eastAsia"/>
          <w:color w:val="000000" w:themeColor="text1"/>
          <w:szCs w:val="24"/>
        </w:rPr>
        <w:t>。</w:t>
      </w:r>
    </w:p>
    <w:p w14:paraId="1F28F042" w14:textId="28E5294F" w:rsidR="00555924" w:rsidRDefault="00555924" w:rsidP="004408EA">
      <w:pPr>
        <w:pStyle w:val="3"/>
        <w:spacing w:before="163" w:after="163"/>
      </w:pPr>
      <w:bookmarkStart w:id="226" w:name="_Toc2274907"/>
      <w:bookmarkStart w:id="227" w:name="_Toc3724962"/>
      <w:r w:rsidRPr="009D03D0">
        <w:rPr>
          <w:rFonts w:hint="eastAsia"/>
        </w:rPr>
        <w:t>5</w:t>
      </w:r>
      <w:r w:rsidRPr="009D03D0">
        <w:t xml:space="preserve">.1.4 </w:t>
      </w:r>
      <w:r w:rsidRPr="009D03D0">
        <w:rPr>
          <w:rFonts w:hint="eastAsia"/>
        </w:rPr>
        <w:t>Skip-Gram</w:t>
      </w:r>
      <w:r w:rsidRPr="009D03D0">
        <w:rPr>
          <w:rFonts w:hint="eastAsia"/>
        </w:rPr>
        <w:t>模型</w:t>
      </w:r>
      <w:bookmarkEnd w:id="226"/>
      <w:bookmarkEnd w:id="227"/>
    </w:p>
    <w:p w14:paraId="7A6E8547" w14:textId="10C699E8" w:rsidR="002F6115" w:rsidRPr="002F6115" w:rsidRDefault="002F6115" w:rsidP="002F6115">
      <w:pPr>
        <w:ind w:firstLine="480"/>
      </w:pPr>
      <w:r>
        <w:rPr>
          <w:rFonts w:hint="eastAsia"/>
        </w:rPr>
        <w:t>在</w:t>
      </w:r>
      <w:r>
        <w:rPr>
          <w:rFonts w:hint="eastAsia"/>
        </w:rPr>
        <w:t>Skip</w:t>
      </w:r>
      <w:r>
        <w:t>-</w:t>
      </w:r>
      <w:r>
        <w:rPr>
          <w:rFonts w:hint="eastAsia"/>
        </w:rPr>
        <w:t>Gram</w:t>
      </w:r>
      <w:r>
        <w:rPr>
          <w:rFonts w:hint="eastAsia"/>
        </w:rPr>
        <w:t>模型中，完成如下定义：</w:t>
      </w:r>
    </w:p>
    <w:p w14:paraId="1B690A0E" w14:textId="409925F0" w:rsidR="007C4608" w:rsidRDefault="002F6115" w:rsidP="00245589">
      <w:pPr>
        <w:ind w:firstLine="480"/>
        <w:rPr>
          <w:rFonts w:cs="Times New Roman"/>
          <w:color w:val="000000" w:themeColor="text1"/>
          <w:szCs w:val="24"/>
        </w:rPr>
      </w:pPr>
      <w:r>
        <w:rPr>
          <w:rFonts w:cs="Times New Roman" w:hint="eastAsia"/>
          <w:color w:val="000000" w:themeColor="text1"/>
          <w:szCs w:val="24"/>
        </w:rPr>
        <w:t>1</w:t>
      </w:r>
      <w:r>
        <w:rPr>
          <w:rFonts w:cs="Times New Roman"/>
          <w:color w:val="000000" w:themeColor="text1"/>
          <w:szCs w:val="24"/>
        </w:rPr>
        <w:t xml:space="preserve">. </w:t>
      </w:r>
      <w:r w:rsidR="00677908" w:rsidRPr="009D03D0">
        <w:rPr>
          <w:rFonts w:cs="Times New Roman"/>
          <w:color w:val="000000" w:themeColor="text1"/>
          <w:szCs w:val="24"/>
        </w:rPr>
        <w:t>定义语料库中所有的词构成集合</w:t>
      </w:r>
      <w:r w:rsidR="00677908" w:rsidRPr="009D03D0">
        <w:rPr>
          <w:rFonts w:cs="Times New Roman"/>
          <w:color w:val="000000" w:themeColor="text1"/>
          <w:szCs w:val="24"/>
        </w:rPr>
        <w:t xml:space="preserve"> </w:t>
      </w:r>
      <m:oMath>
        <m:r>
          <w:rPr>
            <w:rFonts w:ascii="Cambria Math" w:hAnsi="Cambria Math" w:cs="Times New Roman"/>
            <w:color w:val="000000" w:themeColor="text1"/>
            <w:szCs w:val="24"/>
          </w:rPr>
          <m:t>W</m:t>
        </m:r>
        <m:r>
          <m:rPr>
            <m:sty m:val="p"/>
          </m:rPr>
          <w:rPr>
            <w:rFonts w:ascii="Cambria Math" w:hAnsi="Cambria Math" w:cs="Times New Roman"/>
            <w:color w:val="000000" w:themeColor="text1"/>
            <w:szCs w:val="24"/>
          </w:rPr>
          <m:t>=</m:t>
        </m:r>
        <m:d>
          <m:dPr>
            <m:begChr m:val="{"/>
            <m:endChr m:val="}"/>
            <m:ctrlPr>
              <w:rPr>
                <w:rFonts w:ascii="Cambria Math" w:hAnsi="Cambria Math" w:cs="Times New Roman"/>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sub>
            </m:sSub>
          </m:e>
        </m:d>
      </m:oMath>
      <w:r w:rsidR="00677908" w:rsidRPr="009D03D0">
        <w:rPr>
          <w:rFonts w:cs="Times New Roman"/>
          <w:color w:val="000000" w:themeColor="text1"/>
          <w:szCs w:val="24"/>
        </w:rPr>
        <w:t>，定义</w:t>
      </w:r>
      <m:oMath>
        <m:r>
          <w:rPr>
            <w:rFonts w:ascii="Cambria Math" w:hAnsi="Cambria Math" w:cs="Times New Roman"/>
            <w:color w:val="000000" w:themeColor="text1"/>
            <w:szCs w:val="24"/>
          </w:rPr>
          <m:t>W</m:t>
        </m:r>
      </m:oMath>
      <w:r w:rsidR="00677908" w:rsidRPr="009D03D0">
        <w:rPr>
          <w:rFonts w:cs="Times New Roman"/>
          <w:color w:val="000000" w:themeColor="text1"/>
          <w:szCs w:val="24"/>
        </w:rPr>
        <w:t>的某一子集</w:t>
      </w:r>
      <m:oMath>
        <m:r>
          <w:rPr>
            <w:rFonts w:ascii="Cambria Math" w:hAnsi="Cambria Math" w:cs="Times New Roman"/>
            <w:color w:val="000000" w:themeColor="text1"/>
            <w:szCs w:val="24"/>
          </w:rPr>
          <m:t>Context(w)</m:t>
        </m:r>
      </m:oMath>
      <w:r w:rsidR="00677908" w:rsidRPr="009D03D0">
        <w:rPr>
          <w:rFonts w:cs="Times New Roman"/>
          <w:color w:val="000000" w:themeColor="text1"/>
          <w:szCs w:val="24"/>
        </w:rPr>
        <w:t>构成</w:t>
      </w:r>
      <m:oMath>
        <m:r>
          <w:rPr>
            <w:rFonts w:ascii="Cambria Math" w:hAnsi="Cambria Math" w:cs="Times New Roman"/>
            <w:color w:val="000000" w:themeColor="text1"/>
            <w:szCs w:val="24"/>
          </w:rPr>
          <m:t>W</m:t>
        </m:r>
      </m:oMath>
      <w:r w:rsidR="00677908" w:rsidRPr="009D03D0">
        <w:rPr>
          <w:rFonts w:cs="Times New Roman"/>
          <w:color w:val="000000" w:themeColor="text1"/>
          <w:szCs w:val="24"/>
        </w:rPr>
        <w:t>中的给定元素</w:t>
      </w:r>
      <m:oMath>
        <m:r>
          <w:rPr>
            <w:rFonts w:ascii="Cambria Math" w:hAnsi="Cambria Math" w:cs="Times New Roman"/>
            <w:color w:val="000000" w:themeColor="text1"/>
            <w:szCs w:val="24"/>
          </w:rPr>
          <m:t>w</m:t>
        </m:r>
      </m:oMath>
      <w:r w:rsidR="00677908" w:rsidRPr="009D03D0">
        <w:rPr>
          <w:rFonts w:cs="Times New Roman"/>
          <w:color w:val="000000" w:themeColor="text1"/>
          <w:szCs w:val="24"/>
        </w:rPr>
        <w:t>上下文的词集合，集合大小为</w:t>
      </w:r>
      <m:oMath>
        <m:r>
          <w:rPr>
            <w:rFonts w:ascii="Cambria Math" w:hAnsi="Cambria Math" w:cs="Times New Roman"/>
            <w:color w:val="000000" w:themeColor="text1"/>
            <w:szCs w:val="24"/>
          </w:rPr>
          <m:t>m</m:t>
        </m:r>
      </m:oMath>
      <w:r w:rsidR="00592A6A">
        <w:rPr>
          <w:rFonts w:cs="Times New Roman"/>
          <w:color w:val="000000" w:themeColor="text1"/>
          <w:szCs w:val="24"/>
        </w:rPr>
        <w:t>;</w:t>
      </w:r>
    </w:p>
    <w:p w14:paraId="62D90DCD" w14:textId="04A323DE" w:rsidR="00677908" w:rsidRPr="009D03D0" w:rsidRDefault="002F6115" w:rsidP="00245589">
      <w:pPr>
        <w:ind w:firstLine="480"/>
        <w:rPr>
          <w:rFonts w:cs="Times New Roman"/>
          <w:color w:val="000000" w:themeColor="text1"/>
          <w:szCs w:val="24"/>
        </w:rPr>
      </w:pPr>
      <w:r>
        <w:rPr>
          <w:rFonts w:cs="Times New Roman" w:hint="eastAsia"/>
          <w:color w:val="000000" w:themeColor="text1"/>
          <w:szCs w:val="24"/>
        </w:rPr>
        <w:t>2</w:t>
      </w:r>
      <w:r>
        <w:rPr>
          <w:rFonts w:cs="Times New Roman"/>
          <w:color w:val="000000" w:themeColor="text1"/>
          <w:szCs w:val="24"/>
        </w:rPr>
        <w:t xml:space="preserve">. </w:t>
      </w:r>
      <w:r w:rsidR="00677908" w:rsidRPr="009D03D0">
        <w:rPr>
          <w:rFonts w:cs="Times New Roman"/>
          <w:color w:val="000000" w:themeColor="text1"/>
          <w:szCs w:val="24"/>
        </w:rPr>
        <w:t>定义给定</w:t>
      </w:r>
      <m:oMath>
        <m:r>
          <w:rPr>
            <w:rFonts w:ascii="Cambria Math" w:hAnsi="Cambria Math" w:cs="Times New Roman"/>
            <w:color w:val="000000" w:themeColor="text1"/>
            <w:szCs w:val="24"/>
          </w:rPr>
          <m:t>w</m:t>
        </m:r>
      </m:oMath>
      <w:r w:rsidR="00677908" w:rsidRPr="009D03D0">
        <w:rPr>
          <w:rFonts w:cs="Times New Roman"/>
          <w:color w:val="000000" w:themeColor="text1"/>
          <w:szCs w:val="24"/>
        </w:rPr>
        <w:t>对应的数据样本为</w:t>
      </w:r>
      <m:oMath>
        <m:r>
          <w:rPr>
            <w:rFonts w:ascii="Cambria Math" w:hAnsi="Cambria Math" w:cs="Times New Roman"/>
            <w:color w:val="000000" w:themeColor="text1"/>
            <w:szCs w:val="24"/>
          </w:rPr>
          <m:t xml:space="preserve">sample= </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,w</m:t>
            </m:r>
          </m:e>
        </m:d>
      </m:oMath>
      <w:r w:rsidR="00592A6A">
        <w:rPr>
          <w:rFonts w:cs="Times New Roman"/>
          <w:color w:val="000000" w:themeColor="text1"/>
          <w:szCs w:val="24"/>
        </w:rPr>
        <w:t>;</w:t>
      </w:r>
    </w:p>
    <w:p w14:paraId="3BF36709" w14:textId="0017A993" w:rsidR="00677908" w:rsidRPr="009D03D0" w:rsidRDefault="002F6115" w:rsidP="00677908">
      <w:pPr>
        <w:ind w:firstLine="480"/>
        <w:rPr>
          <w:rFonts w:cs="Times New Roman"/>
          <w:color w:val="000000" w:themeColor="text1"/>
          <w:szCs w:val="24"/>
        </w:rPr>
      </w:pPr>
      <w:r>
        <w:rPr>
          <w:rFonts w:cs="Times New Roman" w:hint="eastAsia"/>
          <w:color w:val="000000" w:themeColor="text1"/>
          <w:szCs w:val="24"/>
        </w:rPr>
        <w:t>3</w:t>
      </w:r>
      <w:r>
        <w:rPr>
          <w:rFonts w:cs="Times New Roman"/>
          <w:color w:val="000000" w:themeColor="text1"/>
          <w:szCs w:val="24"/>
        </w:rPr>
        <w:t xml:space="preserve">. </w:t>
      </w:r>
      <w:r w:rsidR="00677908" w:rsidRPr="009D03D0">
        <w:rPr>
          <w:rFonts w:cs="Times New Roman"/>
          <w:color w:val="000000" w:themeColor="text1"/>
          <w:szCs w:val="24"/>
        </w:rPr>
        <w:t>定义输出层包含样本中词向量</w:t>
      </w:r>
      <w:r w:rsidR="00677908" w:rsidRPr="009D03D0">
        <w:rPr>
          <w:rFonts w:cs="Times New Roman"/>
          <w:color w:val="000000" w:themeColor="text1"/>
          <w:szCs w:val="24"/>
        </w:rPr>
        <w:t xml:space="preserve"> </w:t>
      </w:r>
      <m:oMath>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n</m:t>
            </m:r>
          </m:sup>
        </m:sSup>
      </m:oMath>
      <w:r w:rsidR="00592A6A">
        <w:rPr>
          <w:rFonts w:cs="Times New Roman"/>
          <w:color w:val="000000" w:themeColor="text1"/>
          <w:szCs w:val="24"/>
        </w:rPr>
        <w:t>;</w:t>
      </w:r>
    </w:p>
    <w:p w14:paraId="03C49DE3" w14:textId="4210FD45" w:rsidR="00677908" w:rsidRPr="009D03D0" w:rsidRDefault="002F6115" w:rsidP="00677908">
      <w:pPr>
        <w:ind w:firstLine="480"/>
        <w:rPr>
          <w:rFonts w:cs="Times New Roman"/>
          <w:color w:val="000000" w:themeColor="text1"/>
          <w:szCs w:val="24"/>
        </w:rPr>
      </w:pPr>
      <w:r>
        <w:rPr>
          <w:rFonts w:cs="Times New Roman" w:hint="eastAsia"/>
          <w:color w:val="000000" w:themeColor="text1"/>
          <w:szCs w:val="24"/>
        </w:rPr>
        <w:t>4</w:t>
      </w:r>
      <w:r>
        <w:rPr>
          <w:rFonts w:cs="Times New Roman"/>
          <w:color w:val="000000" w:themeColor="text1"/>
          <w:szCs w:val="24"/>
        </w:rPr>
        <w:t xml:space="preserve">. </w:t>
      </w:r>
      <w:r w:rsidR="00677908" w:rsidRPr="009D03D0">
        <w:rPr>
          <w:rFonts w:cs="Times New Roman"/>
          <w:color w:val="000000" w:themeColor="text1"/>
          <w:szCs w:val="24"/>
        </w:rPr>
        <w:t>定义投影层为恒等投影</w:t>
      </w:r>
      <w:r w:rsidR="00677908" w:rsidRPr="009D03D0">
        <w:rPr>
          <w:rFonts w:cs="Times New Roman"/>
          <w:color w:val="000000" w:themeColor="text1"/>
          <w:szCs w:val="24"/>
        </w:rPr>
        <w:t xml:space="preserve"> </w:t>
      </w:r>
      <m:oMath>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oMath>
      <w:r w:rsidR="00592A6A">
        <w:rPr>
          <w:rFonts w:cs="Times New Roman" w:hint="eastAsia"/>
          <w:color w:val="000000" w:themeColor="text1"/>
          <w:szCs w:val="24"/>
        </w:rPr>
        <w:t>.</w:t>
      </w:r>
    </w:p>
    <w:p w14:paraId="28E9CA3C" w14:textId="0D6B365B" w:rsidR="00677908" w:rsidRPr="009D03D0" w:rsidRDefault="002F6115" w:rsidP="00677908">
      <w:pPr>
        <w:ind w:firstLine="480"/>
        <w:rPr>
          <w:rFonts w:cs="Times New Roman"/>
          <w:color w:val="000000" w:themeColor="text1"/>
          <w:szCs w:val="24"/>
        </w:rPr>
      </w:pPr>
      <w:r>
        <w:rPr>
          <w:rFonts w:cs="Times New Roman" w:hint="eastAsia"/>
          <w:color w:val="000000" w:themeColor="text1"/>
          <w:szCs w:val="24"/>
        </w:rPr>
        <w:t>然后</w:t>
      </w:r>
      <w:r w:rsidR="00677908" w:rsidRPr="009D03D0">
        <w:rPr>
          <w:rFonts w:cs="Times New Roman"/>
          <w:color w:val="000000" w:themeColor="text1"/>
          <w:szCs w:val="24"/>
        </w:rPr>
        <w:t>以各词在语料中出现过的词当作叶子结点，以所有词</w:t>
      </w:r>
      <w:r w:rsidR="00677908" w:rsidRPr="009D03D0">
        <w:rPr>
          <w:rFonts w:cs="Times New Roman"/>
          <w:color w:val="000000" w:themeColor="text1"/>
          <w:szCs w:val="24"/>
        </w:rPr>
        <w:t>w</w:t>
      </w:r>
      <w:r w:rsidR="00677908" w:rsidRPr="009D03D0">
        <w:rPr>
          <w:rFonts w:cs="Times New Roman"/>
          <w:color w:val="000000" w:themeColor="text1"/>
          <w:szCs w:val="24"/>
        </w:rPr>
        <w:t>在语料中出现的频率作为权值构建</w:t>
      </w:r>
      <w:r w:rsidR="00677908" w:rsidRPr="009D03D0">
        <w:rPr>
          <w:rFonts w:cs="Times New Roman"/>
          <w:color w:val="000000" w:themeColor="text1"/>
          <w:szCs w:val="24"/>
        </w:rPr>
        <w:t>Huffman</w:t>
      </w:r>
      <w:r w:rsidR="00677908" w:rsidRPr="009D03D0">
        <w:rPr>
          <w:rFonts w:cs="Times New Roman"/>
          <w:color w:val="000000" w:themeColor="text1"/>
          <w:szCs w:val="24"/>
        </w:rPr>
        <w:t>树</w:t>
      </w:r>
      <m:oMath>
        <m:r>
          <w:rPr>
            <w:rFonts w:ascii="Cambria Math" w:hAnsi="Cambria Math" w:cs="Times New Roman" w:hint="eastAsia"/>
            <w:color w:val="000000" w:themeColor="text1"/>
            <w:szCs w:val="24"/>
          </w:rPr>
          <m:t>T</m:t>
        </m:r>
      </m:oMath>
      <w:r>
        <w:rPr>
          <w:rFonts w:cs="Times New Roman"/>
          <w:color w:val="000000" w:themeColor="text1"/>
          <w:szCs w:val="24"/>
        </w:rPr>
        <w:t xml:space="preserve">. </w:t>
      </w:r>
      <m:oMath>
        <m:r>
          <w:rPr>
            <w:rFonts w:ascii="Cambria Math" w:hAnsi="Cambria Math" w:cs="Times New Roman"/>
            <w:color w:val="000000" w:themeColor="text1"/>
            <w:szCs w:val="24"/>
          </w:rPr>
          <m:t>T</m:t>
        </m:r>
      </m:oMath>
      <w:r>
        <w:rPr>
          <w:rFonts w:cs="Times New Roman" w:hint="eastAsia"/>
          <w:color w:val="000000" w:themeColor="text1"/>
          <w:szCs w:val="24"/>
        </w:rPr>
        <w:t>满足</w:t>
      </w:r>
      <w:r w:rsidR="00677908" w:rsidRPr="009D03D0">
        <w:rPr>
          <w:rFonts w:cs="Times New Roman"/>
          <w:color w:val="000000" w:themeColor="text1"/>
          <w:szCs w:val="24"/>
        </w:rPr>
        <w:t>叶子结点个，其他结点</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-1</m:t>
        </m:r>
      </m:oMath>
      <w:r w:rsidR="00677908" w:rsidRPr="009D03D0">
        <w:rPr>
          <w:rFonts w:cs="Times New Roman"/>
          <w:color w:val="000000" w:themeColor="text1"/>
          <w:szCs w:val="24"/>
        </w:rPr>
        <w:t>个</w:t>
      </w:r>
      <w:r w:rsidR="00677908" w:rsidRPr="009D03D0">
        <w:rPr>
          <w:rFonts w:cs="Times New Roman" w:hint="eastAsia"/>
          <w:color w:val="000000" w:themeColor="text1"/>
          <w:szCs w:val="24"/>
        </w:rPr>
        <w:t>。</w:t>
      </w:r>
    </w:p>
    <w:p w14:paraId="7EACC314" w14:textId="393B8252" w:rsidR="00677908" w:rsidRPr="004408EA" w:rsidRDefault="00677908" w:rsidP="004408EA">
      <w:pPr>
        <w:pStyle w:val="2"/>
        <w:spacing w:before="326" w:after="326"/>
      </w:pPr>
      <w:bookmarkStart w:id="228" w:name="_Toc2274908"/>
      <w:bookmarkStart w:id="229" w:name="_Toc2329317"/>
      <w:bookmarkStart w:id="230" w:name="_Toc3724963"/>
      <w:r w:rsidRPr="004408EA">
        <w:t xml:space="preserve">5.2 </w:t>
      </w:r>
      <w:r w:rsidRPr="004408EA">
        <w:t>模型的计算</w:t>
      </w:r>
      <w:bookmarkEnd w:id="228"/>
      <w:bookmarkEnd w:id="229"/>
      <w:bookmarkEnd w:id="230"/>
    </w:p>
    <w:p w14:paraId="78541C34" w14:textId="79CBD9BE"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完成几种代表性的数学模型</w:t>
      </w:r>
      <w:r w:rsidR="00D67258" w:rsidRPr="009D03D0">
        <w:rPr>
          <w:rFonts w:cs="Times New Roman" w:hint="eastAsia"/>
          <w:color w:val="000000" w:themeColor="text1"/>
          <w:szCs w:val="24"/>
        </w:rPr>
        <w:t>建立</w:t>
      </w:r>
      <w:r w:rsidRPr="009D03D0">
        <w:rPr>
          <w:rFonts w:cs="Times New Roman" w:hint="eastAsia"/>
          <w:color w:val="000000" w:themeColor="text1"/>
          <w:szCs w:val="24"/>
        </w:rPr>
        <w:t>后，考虑</w:t>
      </w:r>
      <w:r w:rsidR="00D67258">
        <w:rPr>
          <w:rFonts w:cs="Times New Roman" w:hint="eastAsia"/>
          <w:color w:val="000000" w:themeColor="text1"/>
          <w:szCs w:val="24"/>
        </w:rPr>
        <w:t>使用</w:t>
      </w:r>
      <w:r w:rsidRPr="009D03D0">
        <w:rPr>
          <w:rFonts w:cs="Times New Roman" w:hint="eastAsia"/>
          <w:color w:val="000000" w:themeColor="text1"/>
          <w:szCs w:val="24"/>
        </w:rPr>
        <w:t>合适的</w:t>
      </w:r>
      <w:r w:rsidR="00D67258">
        <w:rPr>
          <w:rFonts w:cs="Times New Roman" w:hint="eastAsia"/>
          <w:color w:val="000000" w:themeColor="text1"/>
          <w:szCs w:val="24"/>
        </w:rPr>
        <w:t>算法</w:t>
      </w:r>
      <w:r w:rsidRPr="009D03D0">
        <w:rPr>
          <w:rFonts w:cs="Times New Roman" w:hint="eastAsia"/>
          <w:color w:val="000000" w:themeColor="text1"/>
          <w:szCs w:val="24"/>
        </w:rPr>
        <w:t>将数学模型中的表现语言与情感的特征提取出来。</w:t>
      </w:r>
    </w:p>
    <w:p w14:paraId="58C37B6B" w14:textId="4B1ECF1F" w:rsidR="00677908" w:rsidRPr="009D03D0" w:rsidRDefault="00677908" w:rsidP="004408EA">
      <w:pPr>
        <w:pStyle w:val="3"/>
        <w:spacing w:before="163" w:after="163"/>
      </w:pPr>
      <w:bookmarkStart w:id="231" w:name="_Toc2274909"/>
      <w:bookmarkStart w:id="232" w:name="_Toc3724964"/>
      <w:r w:rsidRPr="009D03D0">
        <w:rPr>
          <w:rFonts w:hint="eastAsia"/>
        </w:rPr>
        <w:t>5</w:t>
      </w:r>
      <w:r w:rsidRPr="009D03D0">
        <w:t xml:space="preserve">.2.1 </w:t>
      </w:r>
      <w:r w:rsidRPr="009D03D0">
        <w:rPr>
          <w:rFonts w:hint="eastAsia"/>
        </w:rPr>
        <w:t>PCA</w:t>
      </w:r>
      <w:r w:rsidRPr="009D03D0">
        <w:t>/TF-IDF</w:t>
      </w:r>
      <w:bookmarkEnd w:id="231"/>
      <w:bookmarkEnd w:id="232"/>
    </w:p>
    <w:p w14:paraId="5F5D36CB" w14:textId="695D4ACB" w:rsidR="00677908" w:rsidRPr="009D03D0" w:rsidRDefault="00677908" w:rsidP="00245589">
      <w:pPr>
        <w:ind w:firstLine="480"/>
        <w:rPr>
          <w:rFonts w:cs="Times New Roman"/>
          <w:color w:val="000000" w:themeColor="text1"/>
          <w:szCs w:val="24"/>
        </w:rPr>
      </w:pPr>
      <w:r w:rsidRPr="009D03D0">
        <w:rPr>
          <w:rFonts w:cs="Times New Roman"/>
          <w:color w:val="000000" w:themeColor="text1"/>
          <w:szCs w:val="24"/>
        </w:rPr>
        <w:t>针对词袋模型与</w:t>
      </w:r>
      <w:r w:rsidRPr="009D03D0">
        <w:rPr>
          <w:rFonts w:cs="Times New Roman"/>
          <w:color w:val="000000" w:themeColor="text1"/>
          <w:szCs w:val="24"/>
        </w:rPr>
        <w:t>2-Gram</w:t>
      </w:r>
      <w:r w:rsidRPr="009D03D0">
        <w:rPr>
          <w:rFonts w:cs="Times New Roman"/>
          <w:color w:val="000000" w:themeColor="text1"/>
          <w:szCs w:val="24"/>
        </w:rPr>
        <w:t>模型，采取了两种降维方法，分别为</w:t>
      </w:r>
      <w:r w:rsidRPr="009D03D0">
        <w:rPr>
          <w:rFonts w:cs="Times New Roman"/>
          <w:color w:val="000000" w:themeColor="text1"/>
          <w:szCs w:val="24"/>
        </w:rPr>
        <w:t>PCA</w:t>
      </w:r>
      <w:r w:rsidRPr="009D03D0">
        <w:rPr>
          <w:rFonts w:cs="Times New Roman"/>
          <w:color w:val="000000" w:themeColor="text1"/>
          <w:szCs w:val="24"/>
        </w:rPr>
        <w:t>降维与</w:t>
      </w:r>
      <w:r w:rsidR="0012582C">
        <w:rPr>
          <w:rFonts w:cs="Times New Roman" w:hint="eastAsia"/>
          <w:color w:val="000000" w:themeColor="text1"/>
          <w:szCs w:val="24"/>
        </w:rPr>
        <w:t>TF-IDF</w:t>
      </w:r>
      <w:r w:rsidRPr="009D03D0">
        <w:rPr>
          <w:rFonts w:cs="Times New Roman" w:hint="eastAsia"/>
          <w:color w:val="000000" w:themeColor="text1"/>
          <w:szCs w:val="24"/>
        </w:rPr>
        <w:t>算法</w:t>
      </w:r>
      <w:r w:rsidRPr="009D03D0">
        <w:rPr>
          <w:rFonts w:cs="Times New Roman"/>
          <w:color w:val="000000" w:themeColor="text1"/>
          <w:szCs w:val="24"/>
        </w:rPr>
        <w:t>。</w:t>
      </w:r>
    </w:p>
    <w:p w14:paraId="160BEFE0" w14:textId="63F7FEF1" w:rsidR="00677908" w:rsidRPr="009D03D0" w:rsidRDefault="00677908" w:rsidP="00245589">
      <w:pPr>
        <w:ind w:firstLine="480"/>
        <w:rPr>
          <w:rFonts w:cs="Times New Roman"/>
          <w:color w:val="000000" w:themeColor="text1"/>
          <w:szCs w:val="24"/>
        </w:rPr>
      </w:pPr>
      <w:r w:rsidRPr="009D03D0">
        <w:rPr>
          <w:rFonts w:cs="Times New Roman" w:hint="eastAsia"/>
          <w:color w:val="000000" w:themeColor="text1"/>
          <w:szCs w:val="24"/>
        </w:rPr>
        <w:t>对于</w:t>
      </w:r>
      <w:r w:rsidRPr="009D03D0">
        <w:rPr>
          <w:rFonts w:cs="Times New Roman" w:hint="eastAsia"/>
          <w:color w:val="000000" w:themeColor="text1"/>
          <w:szCs w:val="24"/>
        </w:rPr>
        <w:t>PCA</w:t>
      </w:r>
      <w:r w:rsidRPr="009D03D0">
        <w:rPr>
          <w:rFonts w:cs="Times New Roman" w:hint="eastAsia"/>
          <w:color w:val="000000" w:themeColor="text1"/>
          <w:szCs w:val="24"/>
        </w:rPr>
        <w:t>降维</w:t>
      </w:r>
      <w:r w:rsidR="00AE014E" w:rsidRPr="009D03D0">
        <w:rPr>
          <w:rFonts w:cs="Times New Roman" w:hint="eastAsia"/>
          <w:color w:val="000000" w:themeColor="text1"/>
          <w:szCs w:val="24"/>
          <w:vertAlign w:val="superscript"/>
        </w:rPr>
        <w:t>[</w:t>
      </w:r>
      <w:r w:rsidR="00AE014E" w:rsidRPr="009D03D0">
        <w:rPr>
          <w:rFonts w:cs="Times New Roman"/>
          <w:color w:val="000000" w:themeColor="text1"/>
          <w:szCs w:val="24"/>
          <w:vertAlign w:val="superscript"/>
        </w:rPr>
        <w:t>17,18]</w:t>
      </w:r>
      <w:r w:rsidRPr="009D03D0">
        <w:rPr>
          <w:rFonts w:cs="Times New Roman" w:hint="eastAsia"/>
          <w:color w:val="000000" w:themeColor="text1"/>
          <w:szCs w:val="24"/>
        </w:rPr>
        <w:t>，接下来</w:t>
      </w:r>
      <w:r w:rsidRPr="009D03D0">
        <w:rPr>
          <w:rFonts w:cs="Times New Roman"/>
          <w:color w:val="000000" w:themeColor="text1"/>
          <w:szCs w:val="24"/>
        </w:rPr>
        <w:t>对于词袋向量</w:t>
      </w:r>
      <m:oMath>
        <m:r>
          <w:rPr>
            <w:rFonts w:ascii="Cambria Math" w:hAnsi="Cambria Math" w:cs="Times New Roman"/>
            <w:color w:val="000000" w:themeColor="text1"/>
            <w:szCs w:val="24"/>
          </w:rPr>
          <m:t>Bo</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Sub>
          </m:e>
        </m:d>
      </m:oMath>
      <w:r w:rsidRPr="009D03D0">
        <w:rPr>
          <w:rFonts w:cs="Times New Roman" w:hint="eastAsia"/>
          <w:color w:val="000000" w:themeColor="text1"/>
          <w:szCs w:val="24"/>
        </w:rPr>
        <w:t>与</w:t>
      </w:r>
      <w:r w:rsidRPr="009D03D0">
        <w:rPr>
          <w:rFonts w:cs="Times New Roman" w:hint="eastAsia"/>
          <w:color w:val="000000" w:themeColor="text1"/>
          <w:szCs w:val="24"/>
        </w:rPr>
        <w:t>2</w:t>
      </w:r>
      <w:r w:rsidRPr="009D03D0">
        <w:rPr>
          <w:rFonts w:cs="Times New Roman"/>
          <w:color w:val="000000" w:themeColor="text1"/>
          <w:szCs w:val="24"/>
        </w:rPr>
        <w:t>-</w:t>
      </w:r>
      <w:r w:rsidRPr="009D03D0">
        <w:rPr>
          <w:rFonts w:cs="Times New Roman" w:hint="eastAsia"/>
          <w:color w:val="000000" w:themeColor="text1"/>
          <w:szCs w:val="24"/>
        </w:rPr>
        <w:t>Gram</w:t>
      </w:r>
      <w:r w:rsidRPr="009D03D0">
        <w:rPr>
          <w:rFonts w:cs="Times New Roman" w:hint="eastAsia"/>
          <w:color w:val="000000" w:themeColor="text1"/>
          <w:szCs w:val="24"/>
        </w:rPr>
        <w:t>向量</w:t>
      </w:r>
      <w:r w:rsidRPr="009D03D0">
        <w:rPr>
          <w:rFonts w:cs="Times New Roman" w:hint="eastAsia"/>
          <w:color w:val="000000" w:themeColor="text1"/>
          <w:szCs w:val="24"/>
        </w:rPr>
        <w:t xml:space="preserve"> </w:t>
      </w:r>
      <m:oMath>
        <m:r>
          <w:rPr>
            <w:rFonts w:ascii="Cambria Math" w:hAnsi="Cambria Math" w:cs="Times New Roman"/>
            <w:color w:val="000000" w:themeColor="text1"/>
            <w:szCs w:val="24"/>
          </w:rPr>
          <m:t>B</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o</m:t>
            </m:r>
          </m:e>
          <m:sup>
            <m:r>
              <w:rPr>
                <w:rFonts w:ascii="Cambria Math" w:hAnsi="Cambria Math" w:cs="Times New Roman"/>
                <w:color w:val="000000" w:themeColor="text1"/>
                <w:szCs w:val="24"/>
              </w:rPr>
              <m:t>2</m:t>
            </m:r>
          </m:sup>
        </m:s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F</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2</m:t>
                </m:r>
              </m:sup>
            </m:sSubSup>
          </m:e>
        </m:d>
      </m:oMath>
      <w:r w:rsidRPr="009D03D0">
        <w:rPr>
          <w:rFonts w:cs="Times New Roman"/>
          <w:color w:val="000000" w:themeColor="text1"/>
          <w:szCs w:val="24"/>
        </w:rPr>
        <w:t>，</w:t>
      </w:r>
      <w:r w:rsidRPr="009D03D0">
        <w:rPr>
          <w:rFonts w:cs="Times New Roman" w:hint="eastAsia"/>
          <w:color w:val="000000" w:themeColor="text1"/>
          <w:szCs w:val="24"/>
        </w:rPr>
        <w:t>通过酉矩阵分解求</w:t>
      </w:r>
      <w:r w:rsidRPr="009D03D0">
        <w:rPr>
          <w:rFonts w:cs="Times New Roman"/>
          <w:color w:val="000000" w:themeColor="text1"/>
          <w:szCs w:val="24"/>
        </w:rPr>
        <w:t>解</w:t>
      </w:r>
      <w:r w:rsidRPr="009D03D0">
        <w:rPr>
          <w:rFonts w:cs="Times New Roman" w:hint="eastAsia"/>
          <w:color w:val="000000" w:themeColor="text1"/>
          <w:szCs w:val="24"/>
        </w:rPr>
        <w:t>出</w:t>
      </w:r>
      <w:r w:rsidRPr="009D03D0">
        <w:rPr>
          <w:rFonts w:cs="Times New Roman"/>
          <w:color w:val="000000" w:themeColor="text1"/>
          <w:szCs w:val="24"/>
        </w:rPr>
        <w:t>方程</w:t>
      </w:r>
      <w:r w:rsidR="002F6115">
        <w:rPr>
          <w:rFonts w:cs="Times New Roman" w:hint="eastAsia"/>
          <w:color w:val="000000" w:themeColor="text1"/>
          <w:szCs w:val="24"/>
        </w:rPr>
        <w:t>：</w:t>
      </w:r>
    </w:p>
    <w:p w14:paraId="7B1C4A69" w14:textId="00DC9D15" w:rsidR="0046095C" w:rsidRPr="009D03D0" w:rsidRDefault="00A20880" w:rsidP="00677908">
      <w:pPr>
        <w:ind w:firstLine="480"/>
        <w:jc w:val="center"/>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Bo</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λ</m:t>
                  </m:r>
                </m:e>
                <m:sub>
                  <m:r>
                    <w:rPr>
                      <w:rFonts w:ascii="Cambria Math" w:hAnsi="Cambria Math" w:cs="Times New Roman"/>
                      <w:color w:val="000000" w:themeColor="text1"/>
                      <w:szCs w:val="24"/>
                    </w:rPr>
                    <m:t>i</m:t>
                  </m:r>
                </m:sub>
              </m:sSub>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m:t>
                  </m:r>
                </m:e>
              </m:d>
            </m:e>
          </m:eqArr>
        </m:oMath>
      </m:oMathPara>
    </w:p>
    <w:p w14:paraId="4C35D1B7" w14:textId="7EF7800E" w:rsidR="00677908" w:rsidRPr="009D03D0" w:rsidRDefault="00677908" w:rsidP="00677908">
      <w:pPr>
        <w:ind w:firstLine="480"/>
        <w:jc w:val="left"/>
        <w:rPr>
          <w:rFonts w:cs="Times New Roman"/>
          <w:color w:val="000000" w:themeColor="text1"/>
          <w:szCs w:val="24"/>
        </w:rPr>
      </w:pPr>
      <w:r w:rsidRPr="009D03D0">
        <w:rPr>
          <w:rFonts w:cs="Times New Roman"/>
          <w:color w:val="000000" w:themeColor="text1"/>
          <w:szCs w:val="24"/>
        </w:rPr>
        <w:t>计算出二维投影：</w:t>
      </w:r>
    </w:p>
    <w:p w14:paraId="674B8EBA" w14:textId="58C0804F" w:rsidR="0046095C"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v</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ϕ</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j</m:t>
                      </m:r>
                    </m:sub>
                  </m:sSub>
                </m:e>
              </m:d>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ad>
                    <m:radPr>
                      <m:degHide m:val="1"/>
                      <m:ctrlPr>
                        <w:rPr>
                          <w:rFonts w:ascii="Cambria Math" w:hAnsi="Cambria Math" w:cs="Times New Roman"/>
                          <w:i/>
                          <w:color w:val="000000" w:themeColor="text1"/>
                          <w:szCs w:val="24"/>
                        </w:rPr>
                      </m:ctrlPr>
                    </m:radPr>
                    <m:deg/>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λ</m:t>
                          </m:r>
                        </m:e>
                        <m:sub>
                          <m:r>
                            <w:rPr>
                              <w:rFonts w:ascii="Cambria Math" w:hAnsi="Cambria Math" w:cs="Times New Roman"/>
                              <w:color w:val="000000" w:themeColor="text1"/>
                              <w:szCs w:val="24"/>
                            </w:rPr>
                            <m:t>i</m:t>
                          </m:r>
                        </m:sub>
                      </m:sSub>
                    </m:e>
                  </m:rad>
                </m:den>
              </m:f>
              <m:sSubSup>
                <m:sSubSupPr>
                  <m:ctrlPr>
                    <w:rPr>
                      <w:rFonts w:ascii="Cambria Math" w:hAnsi="Cambria Math" w:cs="Times New Roman"/>
                      <w:i/>
                      <w:color w:val="000000" w:themeColor="text1"/>
                      <w:szCs w:val="24"/>
                    </w:rPr>
                  </m:ctrlPr>
                </m:sSubSupPr>
                <m:e>
                  <m:r>
                    <m:rPr>
                      <m:sty m:val="bi"/>
                    </m:rP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Bo</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m:t>
                  </m:r>
                </m:e>
              </m:d>
            </m:e>
          </m:eqArr>
        </m:oMath>
      </m:oMathPara>
    </w:p>
    <w:p w14:paraId="28F6AB88" w14:textId="54BF9618"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lastRenderedPageBreak/>
        <w:t>其二维投影作为分类的数据待用</w:t>
      </w:r>
      <w:r w:rsidR="007C4608">
        <w:rPr>
          <w:rFonts w:cs="Times New Roman" w:hint="eastAsia"/>
          <w:color w:val="000000" w:themeColor="text1"/>
          <w:szCs w:val="24"/>
        </w:rPr>
        <w:t>。</w:t>
      </w:r>
    </w:p>
    <w:p w14:paraId="1A1F3B61" w14:textId="7306DA8B"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考虑</w:t>
      </w:r>
      <w:r w:rsidRPr="009D03D0">
        <w:rPr>
          <w:rFonts w:cs="Times New Roman" w:hint="eastAsia"/>
          <w:color w:val="000000" w:themeColor="text1"/>
          <w:szCs w:val="24"/>
        </w:rPr>
        <w:t>TF-IDF</w:t>
      </w:r>
      <w:r w:rsidRPr="009D03D0">
        <w:rPr>
          <w:rFonts w:cs="Times New Roman" w:hint="eastAsia"/>
          <w:color w:val="000000" w:themeColor="text1"/>
          <w:szCs w:val="24"/>
        </w:rPr>
        <w:t>算法</w:t>
      </w:r>
      <w:r w:rsidR="00AE014E" w:rsidRPr="009D03D0">
        <w:rPr>
          <w:rFonts w:cs="Times New Roman" w:hint="eastAsia"/>
          <w:color w:val="000000" w:themeColor="text1"/>
          <w:szCs w:val="24"/>
          <w:vertAlign w:val="superscript"/>
        </w:rPr>
        <w:t>[</w:t>
      </w:r>
      <w:r w:rsidR="00AE014E" w:rsidRPr="009D03D0">
        <w:rPr>
          <w:rFonts w:cs="Times New Roman"/>
          <w:color w:val="000000" w:themeColor="text1"/>
          <w:szCs w:val="24"/>
          <w:vertAlign w:val="superscript"/>
        </w:rPr>
        <w:t>18]</w:t>
      </w:r>
      <w:r w:rsidRPr="009D03D0">
        <w:rPr>
          <w:rFonts w:cs="Times New Roman" w:hint="eastAsia"/>
          <w:color w:val="000000" w:themeColor="text1"/>
          <w:szCs w:val="24"/>
        </w:rPr>
        <w:t>，对于词汇</w:t>
      </w:r>
      <w:r w:rsidRPr="009D03D0">
        <w:rPr>
          <w:rFonts w:cs="Times New Roman" w:hint="eastAsia"/>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∈W</m:t>
        </m:r>
      </m:oMath>
      <w:r w:rsidRPr="009D03D0">
        <w:rPr>
          <w:rFonts w:cs="Times New Roman"/>
          <w:color w:val="000000" w:themeColor="text1"/>
          <w:szCs w:val="24"/>
        </w:rPr>
        <w:t xml:space="preserve"> </w:t>
      </w:r>
      <w:r w:rsidRPr="009D03D0">
        <w:rPr>
          <w:rFonts w:cs="Times New Roman" w:hint="eastAsia"/>
          <w:color w:val="000000" w:themeColor="text1"/>
          <w:szCs w:val="24"/>
        </w:rPr>
        <w:t>或者</w:t>
      </w:r>
      <w:r w:rsidRPr="009D03D0">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k</m:t>
            </m:r>
          </m:sub>
        </m:sSub>
      </m:oMath>
      <w:r w:rsidRPr="009D03D0">
        <w:rPr>
          <w:rFonts w:cs="Times New Roman" w:hint="eastAsia"/>
          <w:color w:val="000000" w:themeColor="text1"/>
          <w:szCs w:val="24"/>
        </w:rPr>
        <w:t>，</w:t>
      </w:r>
      <m:oMath>
        <m:r>
          <w:rPr>
            <w:rFonts w:ascii="Cambria Math" w:hAnsi="Cambria Math" w:cs="Times New Roman"/>
            <w:color w:val="000000" w:themeColor="text1"/>
            <w:szCs w:val="24"/>
          </w:rPr>
          <m:t>i∈</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2</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l</m:t>
                    </m:r>
                  </m:sub>
                </m:sSub>
              </m:sub>
            </m:sSub>
          </m:e>
        </m:d>
      </m:oMath>
      <w:r w:rsidRPr="009D03D0">
        <w:rPr>
          <w:rFonts w:cs="Times New Roman" w:hint="eastAsia"/>
          <w:color w:val="000000" w:themeColor="text1"/>
          <w:szCs w:val="24"/>
        </w:rPr>
        <w:t>，即词汇</w:t>
      </w:r>
      <w:r w:rsidRPr="009D03D0">
        <w:rPr>
          <w:rFonts w:cs="Times New Roman" w:hint="eastAsia"/>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oMath>
      <w:r w:rsidRPr="009D03D0">
        <w:rPr>
          <w:rFonts w:cs="Times New Roman" w:hint="eastAsia"/>
          <w:color w:val="000000" w:themeColor="text1"/>
          <w:szCs w:val="24"/>
        </w:rPr>
        <w:t xml:space="preserve"> </w:t>
      </w:r>
      <w:r w:rsidRPr="009D03D0">
        <w:rPr>
          <w:rFonts w:cs="Times New Roman" w:hint="eastAsia"/>
          <w:color w:val="000000" w:themeColor="text1"/>
          <w:szCs w:val="24"/>
        </w:rPr>
        <w:t>出现于某一批文章</w:t>
      </w:r>
      <w:r w:rsidRPr="009D03D0">
        <w:rPr>
          <w:rFonts w:cs="Times New Roman"/>
          <w:color w:val="000000" w:themeColor="text1"/>
          <w:szCs w:val="24"/>
        </w:rPr>
        <w:t xml:space="preserve"> </w:t>
      </w:r>
      <m:oMath>
        <m:r>
          <w:rPr>
            <w:rFonts w:ascii="Cambria Math" w:hAnsi="Cambria Math" w:cs="Times New Roman"/>
            <w:color w:val="000000" w:themeColor="text1"/>
            <w:szCs w:val="24"/>
          </w:rPr>
          <m:t>S=</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l</m:t>
                </m:r>
              </m:sub>
            </m:sSub>
          </m:e>
        </m:d>
      </m:oMath>
      <w:r w:rsidRPr="009D03D0">
        <w:rPr>
          <w:rFonts w:cs="Times New Roman" w:hint="eastAsia"/>
          <w:color w:val="000000" w:themeColor="text1"/>
          <w:szCs w:val="24"/>
        </w:rPr>
        <w:t>中，其词频</w:t>
      </w:r>
      <w:r w:rsidR="002F6115">
        <w:rPr>
          <w:rFonts w:cs="Times New Roman" w:hint="eastAsia"/>
          <w:color w:val="000000" w:themeColor="text1"/>
          <w:szCs w:val="24"/>
        </w:rPr>
        <w:t>为：</w:t>
      </w:r>
    </w:p>
    <w:p w14:paraId="4BCEBAFD" w14:textId="7547F5E8" w:rsidR="0046095C"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i</m:t>
                      </m:r>
                    </m:sub>
                  </m:sSub>
                </m:num>
                <m:den>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l</m:t>
                      </m:r>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j</m:t>
                              </m:r>
                            </m:sub>
                          </m:sSub>
                        </m:sub>
                      </m:sSub>
                    </m:e>
                  </m:nary>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m:t>
                  </m:r>
                </m:e>
              </m:d>
            </m:e>
          </m:eqArr>
        </m:oMath>
      </m:oMathPara>
    </w:p>
    <w:p w14:paraId="14C18063" w14:textId="2DEF1059" w:rsidR="00677908" w:rsidRPr="009D03D0" w:rsidRDefault="00677908" w:rsidP="00245589">
      <w:pPr>
        <w:ind w:firstLine="480"/>
        <w:rPr>
          <w:rFonts w:cs="Times New Roman"/>
          <w:color w:val="000000" w:themeColor="text1"/>
          <w:szCs w:val="24"/>
        </w:rPr>
      </w:pPr>
      <w:r w:rsidRPr="009D03D0">
        <w:rPr>
          <w:rFonts w:cs="Times New Roman" w:hint="eastAsia"/>
          <w:color w:val="000000" w:themeColor="text1"/>
          <w:szCs w:val="24"/>
        </w:rPr>
        <w:t>其中</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i</m:t>
            </m:r>
          </m:sub>
        </m:sSub>
      </m:oMath>
      <w:r w:rsidRPr="009D03D0">
        <w:rPr>
          <w:rFonts w:cs="Times New Roman" w:hint="eastAsia"/>
          <w:color w:val="000000" w:themeColor="text1"/>
          <w:szCs w:val="24"/>
        </w:rPr>
        <w:t>为</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oMath>
      <w:r w:rsidRPr="009D03D0">
        <w:rPr>
          <w:rFonts w:cs="Times New Roman" w:hint="eastAsia"/>
          <w:color w:val="000000" w:themeColor="text1"/>
          <w:szCs w:val="24"/>
        </w:rPr>
        <w:t>出现的总次数，</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n</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j</m:t>
                </m:r>
              </m:sub>
            </m:sSub>
          </m:sub>
        </m:sSub>
      </m:oMath>
      <w:r w:rsidRPr="009D03D0">
        <w:rPr>
          <w:rFonts w:cs="Times New Roman" w:hint="eastAsia"/>
          <w:color w:val="000000" w:themeColor="text1"/>
          <w:szCs w:val="24"/>
        </w:rPr>
        <w:t>为</w:t>
      </w:r>
      <w:r w:rsidRPr="009D03D0">
        <w:rPr>
          <w:rFonts w:cs="Times New Roman" w:hint="eastAsia"/>
          <w:i/>
          <w:color w:val="000000" w:themeColor="text1"/>
          <w:szCs w:val="24"/>
        </w:rPr>
        <w:t>S</w:t>
      </w:r>
      <w:r w:rsidRPr="009D03D0">
        <w:rPr>
          <w:rFonts w:cs="Times New Roman" w:hint="eastAsia"/>
          <w:color w:val="000000" w:themeColor="text1"/>
          <w:szCs w:val="24"/>
        </w:rPr>
        <w:t>中第</w:t>
      </w:r>
      <w:r w:rsidRPr="009D03D0">
        <w:rPr>
          <w:rFonts w:cs="Times New Roman" w:hint="eastAsia"/>
          <w:i/>
          <w:color w:val="000000" w:themeColor="text1"/>
          <w:szCs w:val="24"/>
        </w:rPr>
        <w:t>j</w:t>
      </w:r>
      <w:r w:rsidRPr="009D03D0">
        <w:rPr>
          <w:rFonts w:cs="Times New Roman" w:hint="eastAsia"/>
          <w:color w:val="000000" w:themeColor="text1"/>
          <w:szCs w:val="24"/>
        </w:rPr>
        <w:t>篇文章的总词数，其反向词频为：</w:t>
      </w:r>
    </w:p>
    <w:p w14:paraId="2F00F235" w14:textId="3B01E773" w:rsidR="0046095C"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id</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func>
                <m:funcPr>
                  <m:ctrlPr>
                    <w:rPr>
                      <w:rFonts w:ascii="Cambria Math" w:hAnsi="Cambria Math" w:cs="Times New Roman"/>
                      <w:i/>
                      <w:color w:val="000000" w:themeColor="text1"/>
                      <w:szCs w:val="24"/>
                    </w:rPr>
                  </m:ctrlPr>
                </m:funcPr>
                <m:fName>
                  <m:r>
                    <m:rPr>
                      <m:sty m:val="p"/>
                    </m:rPr>
                    <w:rPr>
                      <w:rFonts w:ascii="Cambria Math" w:hAnsi="Cambria Math" w:cs="Times New Roman"/>
                      <w:color w:val="000000" w:themeColor="text1"/>
                      <w:szCs w:val="24"/>
                    </w:rPr>
                    <m:t>log</m:t>
                  </m:r>
                </m:fName>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num>
                        <m:den>
                          <m:r>
                            <w:rPr>
                              <w:rFonts w:ascii="Cambria Math" w:hAnsi="Cambria Math" w:cs="Times New Roman"/>
                              <w:color w:val="000000" w:themeColor="text1"/>
                              <w:szCs w:val="24"/>
                            </w:rPr>
                            <m:t>1+</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j:</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j</m:t>
                                      </m:r>
                                    </m:sub>
                                  </m:sSub>
                                </m:sub>
                              </m:sSub>
                            </m:e>
                          </m:d>
                        </m:den>
                      </m:f>
                    </m:e>
                  </m:d>
                </m:e>
              </m:func>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5-4</m:t>
                  </m:r>
                </m:e>
              </m:d>
            </m:e>
          </m:eqArr>
        </m:oMath>
      </m:oMathPara>
    </w:p>
    <w:p w14:paraId="35C1B91B" w14:textId="4752DEFA"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其中，</w:t>
      </w:r>
      <m:oMath>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j:</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j</m:t>
                    </m:r>
                  </m:sub>
                </m:sSub>
              </m:sub>
            </m:sSub>
          </m:e>
        </m:d>
      </m:oMath>
      <w:r w:rsidRPr="009D03D0">
        <w:rPr>
          <w:rFonts w:cs="Times New Roman" w:hint="eastAsia"/>
          <w:color w:val="000000" w:themeColor="text1"/>
          <w:szCs w:val="24"/>
        </w:rPr>
        <w:t>表示所有出现过</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oMath>
      <w:r w:rsidRPr="009D03D0">
        <w:rPr>
          <w:rFonts w:cs="Times New Roman" w:hint="eastAsia"/>
          <w:color w:val="000000" w:themeColor="text1"/>
          <w:szCs w:val="24"/>
        </w:rPr>
        <w:t>的文章数</w:t>
      </w:r>
    </w:p>
    <w:p w14:paraId="63E717E0" w14:textId="1720987D"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所以其</w:t>
      </w:r>
      <w:r w:rsidR="002F6115">
        <w:rPr>
          <w:rFonts w:cs="Times New Roman" w:hint="eastAsia"/>
          <w:color w:val="000000" w:themeColor="text1"/>
          <w:szCs w:val="24"/>
        </w:rPr>
        <w:t>TF-IDF</w:t>
      </w:r>
      <w:r w:rsidRPr="009D03D0">
        <w:rPr>
          <w:rFonts w:cs="Times New Roman" w:hint="eastAsia"/>
          <w:color w:val="000000" w:themeColor="text1"/>
          <w:szCs w:val="24"/>
        </w:rPr>
        <w:t>统计值可以表示为：</w:t>
      </w:r>
    </w:p>
    <w:p w14:paraId="14A1B942" w14:textId="39E669F1" w:rsidR="00677908"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tf-id</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*id</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f</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5-5</m:t>
                  </m:r>
                </m:e>
              </m:d>
            </m:e>
          </m:eqArr>
        </m:oMath>
      </m:oMathPara>
    </w:p>
    <w:p w14:paraId="1B4CD958" w14:textId="496C82BF"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使用</w:t>
      </w:r>
      <w:r w:rsidRPr="009D03D0">
        <w:rPr>
          <w:rFonts w:cs="Times New Roman" w:hint="eastAsia"/>
          <w:color w:val="000000" w:themeColor="text1"/>
          <w:szCs w:val="24"/>
        </w:rPr>
        <w:t>PCA</w:t>
      </w:r>
      <w:r w:rsidRPr="009D03D0">
        <w:rPr>
          <w:rFonts w:cs="Times New Roman"/>
          <w:color w:val="000000" w:themeColor="text1"/>
          <w:szCs w:val="24"/>
        </w:rPr>
        <w:t>/</w:t>
      </w:r>
      <w:r w:rsidRPr="009D03D0">
        <w:rPr>
          <w:rFonts w:cs="Times New Roman" w:hint="eastAsia"/>
          <w:color w:val="000000" w:themeColor="text1"/>
          <w:szCs w:val="24"/>
        </w:rPr>
        <w:t>TF-IDF</w:t>
      </w:r>
      <w:r w:rsidRPr="009D03D0">
        <w:rPr>
          <w:rFonts w:cs="Times New Roman" w:hint="eastAsia"/>
          <w:color w:val="000000" w:themeColor="text1"/>
          <w:szCs w:val="24"/>
        </w:rPr>
        <w:t>降维与变形的数据，考虑到算法系统可用性的基本要求，首先采用比较简单的模型以及简单的分类器以完成基本的预测功能。故采用</w:t>
      </w:r>
      <w:r w:rsidRPr="009D03D0">
        <w:rPr>
          <w:rFonts w:cs="Times New Roman" w:hint="eastAsia"/>
          <w:color w:val="000000" w:themeColor="text1"/>
          <w:szCs w:val="24"/>
        </w:rPr>
        <w:t>Logistic</w:t>
      </w:r>
      <w:r w:rsidRPr="009D03D0">
        <w:rPr>
          <w:rFonts w:cs="Times New Roman"/>
          <w:color w:val="000000" w:themeColor="text1"/>
          <w:szCs w:val="24"/>
        </w:rPr>
        <w:t xml:space="preserve"> </w:t>
      </w:r>
      <w:r w:rsidRPr="009D03D0">
        <w:rPr>
          <w:rFonts w:cs="Times New Roman" w:hint="eastAsia"/>
          <w:color w:val="000000" w:themeColor="text1"/>
          <w:szCs w:val="24"/>
        </w:rPr>
        <w:t>Regression</w:t>
      </w:r>
      <w:r w:rsidRPr="009D03D0">
        <w:rPr>
          <w:rFonts w:cs="Times New Roman" w:hint="eastAsia"/>
          <w:color w:val="000000" w:themeColor="text1"/>
          <w:szCs w:val="24"/>
        </w:rPr>
        <w:t>作为最基本的分类器。</w:t>
      </w:r>
    </w:p>
    <w:p w14:paraId="6E3AB991" w14:textId="461AEDDB" w:rsidR="00677908" w:rsidRPr="009D03D0" w:rsidRDefault="00677908" w:rsidP="00245589">
      <w:pPr>
        <w:ind w:firstLine="480"/>
        <w:rPr>
          <w:rFonts w:cs="Times New Roman"/>
          <w:color w:val="000000" w:themeColor="text1"/>
          <w:szCs w:val="24"/>
        </w:rPr>
      </w:pPr>
      <w:r w:rsidRPr="009D03D0">
        <w:rPr>
          <w:rFonts w:cs="Times New Roman" w:hint="eastAsia"/>
          <w:color w:val="000000" w:themeColor="text1"/>
          <w:szCs w:val="24"/>
        </w:rPr>
        <w:t>定义</w:t>
      </w:r>
      <w:r w:rsidRPr="009D03D0">
        <w:rPr>
          <w:rFonts w:cs="Times New Roman"/>
          <w:color w:val="000000" w:themeColor="text1"/>
          <w:szCs w:val="24"/>
        </w:rPr>
        <w:t>sigmoid</w:t>
      </w:r>
      <w:r w:rsidRPr="009D03D0">
        <w:rPr>
          <w:rFonts w:cs="Times New Roman" w:hint="eastAsia"/>
          <w:color w:val="000000" w:themeColor="text1"/>
          <w:szCs w:val="24"/>
        </w:rPr>
        <w:t>函数：</w:t>
      </w:r>
    </w:p>
    <w:p w14:paraId="461D5BCF" w14:textId="33085480" w:rsidR="0046095C"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sigmoid</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x</m:t>
                  </m:r>
                </m:e>
              </m:d>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1+</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e</m:t>
                      </m:r>
                    </m:e>
                    <m:sup>
                      <m:r>
                        <w:rPr>
                          <w:rFonts w:ascii="Cambria Math" w:hAnsi="Cambria Math" w:cs="Times New Roman"/>
                          <w:color w:val="000000" w:themeColor="text1"/>
                          <w:szCs w:val="24"/>
                        </w:rPr>
                        <m:t>-x</m:t>
                      </m:r>
                    </m:sup>
                  </m:sSup>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5-6</m:t>
                  </m:r>
                </m:e>
              </m:d>
            </m:e>
          </m:eqArr>
        </m:oMath>
      </m:oMathPara>
    </w:p>
    <w:p w14:paraId="0949BCD2" w14:textId="3F268BA2" w:rsidR="00677908" w:rsidRPr="009D03D0" w:rsidRDefault="002F6115" w:rsidP="00677908">
      <w:pPr>
        <w:ind w:firstLine="480"/>
        <w:rPr>
          <w:rFonts w:cs="Times New Roman"/>
          <w:color w:val="000000" w:themeColor="text1"/>
          <w:szCs w:val="24"/>
        </w:rPr>
      </w:pPr>
      <w:r>
        <w:rPr>
          <w:rFonts w:cs="Times New Roman" w:hint="eastAsia"/>
          <w:color w:val="000000" w:themeColor="text1"/>
          <w:szCs w:val="24"/>
        </w:rPr>
        <w:t>可以得到</w:t>
      </w:r>
      <w:r w:rsidR="00677908" w:rsidRPr="009D03D0">
        <w:rPr>
          <w:rFonts w:cs="Times New Roman" w:hint="eastAsia"/>
          <w:color w:val="000000" w:themeColor="text1"/>
          <w:szCs w:val="24"/>
        </w:rPr>
        <w:t>二分类标准：</w:t>
      </w:r>
    </w:p>
    <w:p w14:paraId="40554971" w14:textId="49F76BAC" w:rsidR="0046095C"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res=positive|x;w</m:t>
                  </m:r>
                </m:e>
              </m:d>
              <m:r>
                <w:rPr>
                  <w:rFonts w:ascii="Cambria Math" w:hAnsi="Cambria Math" w:cs="Times New Roman"/>
                  <w:color w:val="000000" w:themeColor="text1"/>
                  <w:szCs w:val="24"/>
                </w:rPr>
                <m:t>=sigmoid</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w</m:t>
                      </m:r>
                    </m:e>
                    <m:sup>
                      <m:r>
                        <w:rPr>
                          <w:rFonts w:ascii="Cambria Math" w:hAnsi="Cambria Math" w:cs="Times New Roman"/>
                          <w:color w:val="000000" w:themeColor="text1"/>
                          <w:szCs w:val="24"/>
                        </w:rPr>
                        <m:t>T</m:t>
                      </m:r>
                    </m:sup>
                  </m:sSup>
                  <m:r>
                    <w:rPr>
                      <w:rFonts w:ascii="Cambria Math" w:hAnsi="Cambria Math" w:cs="Times New Roman"/>
                      <w:color w:val="000000" w:themeColor="text1"/>
                      <w:szCs w:val="24"/>
                    </w:rPr>
                    <m:t>x</m:t>
                  </m: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5-7</m:t>
                  </m:r>
                </m:e>
              </m:d>
            </m:e>
          </m:eqArr>
        </m:oMath>
      </m:oMathPara>
    </w:p>
    <w:p w14:paraId="076DCA33" w14:textId="00E3553D" w:rsidR="00677908"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res=negative|x;w</m:t>
                  </m:r>
                </m:e>
              </m:d>
              <m:r>
                <w:rPr>
                  <w:rFonts w:ascii="Cambria Math" w:hAnsi="Cambria Math" w:cs="Times New Roman"/>
                  <w:color w:val="000000" w:themeColor="text1"/>
                  <w:szCs w:val="24"/>
                </w:rPr>
                <m:t>=1-sigmoid</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w</m:t>
                      </m:r>
                    </m:e>
                    <m:sup>
                      <m:r>
                        <w:rPr>
                          <w:rFonts w:ascii="Cambria Math" w:hAnsi="Cambria Math" w:cs="Times New Roman"/>
                          <w:color w:val="000000" w:themeColor="text1"/>
                          <w:szCs w:val="24"/>
                        </w:rPr>
                        <m:t>T</m:t>
                      </m:r>
                    </m:sup>
                  </m:sSup>
                  <m:r>
                    <w:rPr>
                      <w:rFonts w:ascii="Cambria Math" w:hAnsi="Cambria Math" w:cs="Times New Roman"/>
                      <w:color w:val="000000" w:themeColor="text1"/>
                      <w:szCs w:val="24"/>
                    </w:rPr>
                    <m:t>x</m:t>
                  </m: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5-8</m:t>
                  </m:r>
                </m:e>
              </m:d>
            </m:e>
          </m:eqArr>
          <m:r>
            <w:rPr>
              <w:rFonts w:ascii="Cambria Math" w:hAnsi="Cambria Math" w:cs="Times New Roman"/>
              <w:color w:val="000000" w:themeColor="text1"/>
              <w:szCs w:val="24"/>
            </w:rPr>
            <m:t xml:space="preserve"> </m:t>
          </m:r>
        </m:oMath>
      </m:oMathPara>
    </w:p>
    <w:p w14:paraId="6C2B976E" w14:textId="5225F4F3"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其中，</w:t>
      </w:r>
      <m:oMath>
        <m:r>
          <w:rPr>
            <w:rFonts w:ascii="Cambria Math" w:hAnsi="Cambria Math" w:cs="Times New Roman" w:hint="eastAsia"/>
            <w:color w:val="000000" w:themeColor="text1"/>
            <w:szCs w:val="24"/>
          </w:rPr>
          <m:t>x</m:t>
        </m:r>
      </m:oMath>
      <w:r w:rsidRPr="009D03D0">
        <w:rPr>
          <w:rFonts w:cs="Times New Roman" w:hint="eastAsia"/>
          <w:color w:val="000000" w:themeColor="text1"/>
          <w:szCs w:val="24"/>
        </w:rPr>
        <w:t>为</w:t>
      </w:r>
      <w:r w:rsidRPr="009D03D0">
        <w:rPr>
          <w:rFonts w:cs="Times New Roman" w:hint="eastAsia"/>
          <w:color w:val="000000" w:themeColor="text1"/>
          <w:szCs w:val="24"/>
        </w:rPr>
        <w:t>PCA</w:t>
      </w:r>
      <w:r w:rsidRPr="009D03D0">
        <w:rPr>
          <w:rFonts w:cs="Times New Roman" w:hint="eastAsia"/>
          <w:color w:val="000000" w:themeColor="text1"/>
          <w:szCs w:val="24"/>
        </w:rPr>
        <w:t>或者</w:t>
      </w:r>
      <w:r w:rsidRPr="009D03D0">
        <w:rPr>
          <w:rFonts w:cs="Times New Roman" w:hint="eastAsia"/>
          <w:color w:val="000000" w:themeColor="text1"/>
          <w:szCs w:val="24"/>
        </w:rPr>
        <w:t>TF</w:t>
      </w:r>
      <w:r w:rsidRPr="009D03D0">
        <w:rPr>
          <w:rFonts w:cs="Times New Roman"/>
          <w:color w:val="000000" w:themeColor="text1"/>
          <w:szCs w:val="24"/>
        </w:rPr>
        <w:t>-</w:t>
      </w:r>
      <w:r w:rsidRPr="009D03D0">
        <w:rPr>
          <w:rFonts w:cs="Times New Roman" w:hint="eastAsia"/>
          <w:color w:val="000000" w:themeColor="text1"/>
          <w:szCs w:val="24"/>
        </w:rPr>
        <w:t>IDF</w:t>
      </w:r>
      <w:r w:rsidRPr="009D03D0">
        <w:rPr>
          <w:rFonts w:cs="Times New Roman" w:hint="eastAsia"/>
          <w:color w:val="000000" w:themeColor="text1"/>
          <w:szCs w:val="24"/>
        </w:rPr>
        <w:t>的结果，</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w</m:t>
            </m:r>
          </m:e>
          <m:sup>
            <m:r>
              <w:rPr>
                <w:rFonts w:ascii="Cambria Math" w:hAnsi="Cambria Math" w:cs="Times New Roman"/>
                <w:color w:val="000000" w:themeColor="text1"/>
                <w:szCs w:val="24"/>
              </w:rPr>
              <m:t>T</m:t>
            </m:r>
          </m:sup>
        </m:sSup>
      </m:oMath>
      <w:r w:rsidRPr="009D03D0">
        <w:rPr>
          <w:rFonts w:cs="Times New Roman" w:hint="eastAsia"/>
          <w:color w:val="000000" w:themeColor="text1"/>
          <w:szCs w:val="24"/>
        </w:rPr>
        <w:t>为需要找到的线性投影，</w:t>
      </w:r>
      <w:r w:rsidR="002F6115">
        <w:rPr>
          <w:rFonts w:cs="Times New Roman" w:hint="eastAsia"/>
          <w:color w:val="000000" w:themeColor="text1"/>
          <w:szCs w:val="24"/>
        </w:rPr>
        <w:t>可以</w:t>
      </w:r>
      <w:r w:rsidRPr="009D03D0">
        <w:rPr>
          <w:rFonts w:cs="Times New Roman" w:hint="eastAsia"/>
          <w:color w:val="000000" w:themeColor="text1"/>
          <w:szCs w:val="24"/>
        </w:rPr>
        <w:t>将</w:t>
      </w:r>
      <w:r w:rsidRPr="009D03D0">
        <w:rPr>
          <w:rFonts w:cs="Times New Roman" w:hint="eastAsia"/>
          <w:color w:val="000000" w:themeColor="text1"/>
          <w:szCs w:val="24"/>
        </w:rPr>
        <w:t>PCA</w:t>
      </w:r>
      <w:r w:rsidRPr="009D03D0">
        <w:rPr>
          <w:rFonts w:cs="Times New Roman" w:hint="eastAsia"/>
          <w:color w:val="000000" w:themeColor="text1"/>
          <w:szCs w:val="24"/>
        </w:rPr>
        <w:t>的二维或者高维的数据投影投射到一维。</w:t>
      </w:r>
    </w:p>
    <w:p w14:paraId="260D7B72" w14:textId="13D21CA1" w:rsidR="00677908" w:rsidRPr="009D03D0" w:rsidRDefault="00677908" w:rsidP="004408EA">
      <w:pPr>
        <w:pStyle w:val="3"/>
        <w:spacing w:before="163" w:after="163"/>
      </w:pPr>
      <w:bookmarkStart w:id="233" w:name="_Toc2274910"/>
      <w:bookmarkStart w:id="234" w:name="_Toc3724965"/>
      <w:r w:rsidRPr="009D03D0">
        <w:rPr>
          <w:rFonts w:hint="eastAsia"/>
        </w:rPr>
        <w:t>5</w:t>
      </w:r>
      <w:r w:rsidRPr="009D03D0">
        <w:t xml:space="preserve">.2.2 Hierarchical </w:t>
      </w:r>
      <w:proofErr w:type="spellStart"/>
      <w:r w:rsidRPr="009D03D0">
        <w:t>Softmax</w:t>
      </w:r>
      <w:bookmarkEnd w:id="233"/>
      <w:bookmarkEnd w:id="234"/>
      <w:proofErr w:type="spellEnd"/>
    </w:p>
    <w:p w14:paraId="40652CC2" w14:textId="518FB86E" w:rsidR="00677908" w:rsidRPr="009D03D0" w:rsidRDefault="00677908" w:rsidP="00245589">
      <w:pPr>
        <w:ind w:firstLine="480"/>
        <w:rPr>
          <w:rFonts w:cs="Times New Roman"/>
          <w:color w:val="000000" w:themeColor="text1"/>
          <w:szCs w:val="24"/>
        </w:rPr>
      </w:pPr>
      <w:r w:rsidRPr="009D03D0">
        <w:rPr>
          <w:rFonts w:cs="Times New Roman" w:hint="eastAsia"/>
          <w:color w:val="000000" w:themeColor="text1"/>
          <w:szCs w:val="24"/>
        </w:rPr>
        <w:t>仅使用</w:t>
      </w:r>
      <w:r w:rsidRPr="009D03D0">
        <w:rPr>
          <w:rFonts w:cs="Times New Roman" w:hint="eastAsia"/>
          <w:color w:val="000000" w:themeColor="text1"/>
          <w:szCs w:val="24"/>
        </w:rPr>
        <w:t>PCA</w:t>
      </w:r>
      <w:r w:rsidRPr="009D03D0">
        <w:rPr>
          <w:rFonts w:cs="Times New Roman"/>
          <w:color w:val="000000" w:themeColor="text1"/>
          <w:szCs w:val="24"/>
        </w:rPr>
        <w:t>/TF-IDF</w:t>
      </w:r>
      <w:r w:rsidRPr="009D03D0">
        <w:rPr>
          <w:rFonts w:cs="Times New Roman" w:hint="eastAsia"/>
          <w:color w:val="000000" w:themeColor="text1"/>
          <w:szCs w:val="24"/>
        </w:rPr>
        <w:t>与</w:t>
      </w:r>
      <w:r w:rsidRPr="009D03D0">
        <w:rPr>
          <w:rFonts w:cs="Times New Roman" w:hint="eastAsia"/>
          <w:color w:val="000000" w:themeColor="text1"/>
          <w:szCs w:val="24"/>
        </w:rPr>
        <w:t>LR</w:t>
      </w:r>
      <w:r w:rsidRPr="009D03D0">
        <w:rPr>
          <w:rFonts w:cs="Times New Roman" w:hint="eastAsia"/>
          <w:color w:val="000000" w:themeColor="text1"/>
          <w:szCs w:val="24"/>
        </w:rPr>
        <w:t>回归作为</w:t>
      </w:r>
      <w:r w:rsidR="00D67258">
        <w:rPr>
          <w:rFonts w:cs="Times New Roman" w:hint="eastAsia"/>
          <w:color w:val="000000" w:themeColor="text1"/>
          <w:szCs w:val="24"/>
        </w:rPr>
        <w:t>分类</w:t>
      </w:r>
      <w:r w:rsidRPr="009D03D0">
        <w:rPr>
          <w:rFonts w:cs="Times New Roman" w:hint="eastAsia"/>
          <w:color w:val="000000" w:themeColor="text1"/>
          <w:szCs w:val="24"/>
        </w:rPr>
        <w:t>算法</w:t>
      </w:r>
      <w:r w:rsidR="00D67258">
        <w:rPr>
          <w:rFonts w:cs="Times New Roman" w:hint="eastAsia"/>
          <w:color w:val="000000" w:themeColor="text1"/>
          <w:szCs w:val="24"/>
        </w:rPr>
        <w:t>的效果并不够。因为对</w:t>
      </w:r>
      <w:r w:rsidRPr="009D03D0">
        <w:rPr>
          <w:rFonts w:cs="Times New Roman" w:hint="eastAsia"/>
          <w:color w:val="000000" w:themeColor="text1"/>
          <w:szCs w:val="24"/>
        </w:rPr>
        <w:t>词汇的统计仅仅考虑了</w:t>
      </w:r>
      <w:r w:rsidR="00D67258">
        <w:rPr>
          <w:rFonts w:cs="Times New Roman" w:hint="eastAsia"/>
          <w:color w:val="000000" w:themeColor="text1"/>
          <w:szCs w:val="24"/>
        </w:rPr>
        <w:t>词汇</w:t>
      </w:r>
      <w:r w:rsidRPr="009D03D0">
        <w:rPr>
          <w:rFonts w:cs="Times New Roman" w:hint="eastAsia"/>
          <w:color w:val="000000" w:themeColor="text1"/>
          <w:szCs w:val="24"/>
        </w:rPr>
        <w:t>出现的频率，没有考虑词汇之间上下文关系，</w:t>
      </w:r>
      <w:r w:rsidR="00D67258">
        <w:rPr>
          <w:rFonts w:cs="Times New Roman" w:hint="eastAsia"/>
          <w:color w:val="000000" w:themeColor="text1"/>
          <w:szCs w:val="24"/>
        </w:rPr>
        <w:t>所以上述模型</w:t>
      </w:r>
      <w:r w:rsidRPr="009D03D0">
        <w:rPr>
          <w:rFonts w:cs="Times New Roman" w:hint="eastAsia"/>
          <w:color w:val="000000" w:themeColor="text1"/>
          <w:szCs w:val="24"/>
        </w:rPr>
        <w:t>也就无法反映词汇本身的关联与含义。</w:t>
      </w:r>
      <w:r w:rsidR="00D67258">
        <w:rPr>
          <w:rFonts w:cs="Times New Roman" w:hint="eastAsia"/>
          <w:color w:val="000000" w:themeColor="text1"/>
          <w:szCs w:val="24"/>
        </w:rPr>
        <w:t>而由于在基于上下文的情感分析</w:t>
      </w:r>
      <w:r w:rsidRPr="009D03D0">
        <w:rPr>
          <w:rFonts w:cs="Times New Roman" w:hint="eastAsia"/>
          <w:color w:val="000000" w:themeColor="text1"/>
          <w:szCs w:val="24"/>
        </w:rPr>
        <w:t>领域</w:t>
      </w:r>
      <w:r w:rsidR="00D67258">
        <w:rPr>
          <w:rFonts w:cs="Times New Roman" w:hint="eastAsia"/>
          <w:color w:val="000000" w:themeColor="text1"/>
          <w:szCs w:val="24"/>
        </w:rPr>
        <w:t>中</w:t>
      </w:r>
      <w:r w:rsidRPr="009D03D0">
        <w:rPr>
          <w:rFonts w:cs="Times New Roman" w:hint="eastAsia"/>
          <w:color w:val="000000" w:themeColor="text1"/>
          <w:szCs w:val="24"/>
        </w:rPr>
        <w:t>word</w:t>
      </w:r>
      <w:r w:rsidRPr="009D03D0">
        <w:rPr>
          <w:rFonts w:cs="Times New Roman"/>
          <w:color w:val="000000" w:themeColor="text1"/>
          <w:szCs w:val="24"/>
        </w:rPr>
        <w:t>2</w:t>
      </w:r>
      <w:r w:rsidRPr="009D03D0">
        <w:rPr>
          <w:rFonts w:cs="Times New Roman" w:hint="eastAsia"/>
          <w:color w:val="000000" w:themeColor="text1"/>
          <w:szCs w:val="24"/>
        </w:rPr>
        <w:t>vec</w:t>
      </w:r>
      <w:r w:rsidR="00D67258">
        <w:rPr>
          <w:rFonts w:cs="Times New Roman" w:hint="eastAsia"/>
          <w:color w:val="000000" w:themeColor="text1"/>
          <w:szCs w:val="24"/>
        </w:rPr>
        <w:t>算法的效果</w:t>
      </w:r>
      <w:r w:rsidRPr="009D03D0">
        <w:rPr>
          <w:rFonts w:cs="Times New Roman" w:hint="eastAsia"/>
          <w:color w:val="000000" w:themeColor="text1"/>
          <w:szCs w:val="24"/>
        </w:rPr>
        <w:t>较好，于是考虑使用</w:t>
      </w:r>
      <w:r w:rsidRPr="009D03D0">
        <w:rPr>
          <w:rFonts w:cs="Times New Roman" w:hint="eastAsia"/>
          <w:color w:val="000000" w:themeColor="text1"/>
          <w:szCs w:val="24"/>
        </w:rPr>
        <w:t>Skip</w:t>
      </w:r>
      <w:r w:rsidRPr="009D03D0">
        <w:rPr>
          <w:rFonts w:cs="Times New Roman"/>
          <w:color w:val="000000" w:themeColor="text1"/>
          <w:szCs w:val="24"/>
        </w:rPr>
        <w:t>-</w:t>
      </w:r>
      <w:r w:rsidRPr="009D03D0">
        <w:rPr>
          <w:rFonts w:cs="Times New Roman" w:hint="eastAsia"/>
          <w:color w:val="000000" w:themeColor="text1"/>
          <w:szCs w:val="24"/>
        </w:rPr>
        <w:t>Gram</w:t>
      </w:r>
      <w:r w:rsidRPr="009D03D0">
        <w:rPr>
          <w:rFonts w:cs="Times New Roman" w:hint="eastAsia"/>
          <w:color w:val="000000" w:themeColor="text1"/>
          <w:szCs w:val="24"/>
        </w:rPr>
        <w:t>与</w:t>
      </w:r>
      <w:r w:rsidRPr="009D03D0">
        <w:rPr>
          <w:rFonts w:cs="Times New Roman" w:hint="eastAsia"/>
          <w:color w:val="000000" w:themeColor="text1"/>
          <w:szCs w:val="24"/>
        </w:rPr>
        <w:t>CBOW</w:t>
      </w:r>
      <w:r w:rsidRPr="009D03D0">
        <w:rPr>
          <w:rFonts w:cs="Times New Roman" w:hint="eastAsia"/>
          <w:color w:val="000000" w:themeColor="text1"/>
          <w:szCs w:val="24"/>
        </w:rPr>
        <w:t>两种</w:t>
      </w:r>
      <w:r w:rsidRPr="009D03D0">
        <w:rPr>
          <w:rFonts w:cs="Times New Roman" w:hint="eastAsia"/>
          <w:color w:val="000000" w:themeColor="text1"/>
          <w:szCs w:val="24"/>
        </w:rPr>
        <w:t>word</w:t>
      </w:r>
      <w:r w:rsidRPr="009D03D0">
        <w:rPr>
          <w:rFonts w:cs="Times New Roman"/>
          <w:color w:val="000000" w:themeColor="text1"/>
          <w:szCs w:val="24"/>
        </w:rPr>
        <w:t>2vec</w:t>
      </w:r>
      <w:r w:rsidR="00D67258">
        <w:rPr>
          <w:rFonts w:cs="Times New Roman" w:hint="eastAsia"/>
          <w:color w:val="000000" w:themeColor="text1"/>
          <w:szCs w:val="24"/>
        </w:rPr>
        <w:t>模型进行尝试。</w:t>
      </w:r>
      <w:r w:rsidRPr="009D03D0">
        <w:rPr>
          <w:rFonts w:cs="Times New Roman" w:hint="eastAsia"/>
          <w:color w:val="000000" w:themeColor="text1"/>
          <w:szCs w:val="24"/>
        </w:rPr>
        <w:t>两种模型</w:t>
      </w:r>
      <w:r w:rsidR="00D67258">
        <w:rPr>
          <w:rFonts w:cs="Times New Roman" w:hint="eastAsia"/>
          <w:color w:val="000000" w:themeColor="text1"/>
          <w:szCs w:val="24"/>
        </w:rPr>
        <w:t>的结构都是需要利用神经网络的结构。所以</w:t>
      </w:r>
      <w:r w:rsidR="00D67258">
        <w:rPr>
          <w:rFonts w:cs="Times New Roman" w:hint="eastAsia"/>
          <w:color w:val="000000" w:themeColor="text1"/>
          <w:szCs w:val="24"/>
        </w:rPr>
        <w:t>word</w:t>
      </w:r>
      <w:r w:rsidR="00D67258">
        <w:rPr>
          <w:rFonts w:cs="Times New Roman"/>
          <w:color w:val="000000" w:themeColor="text1"/>
          <w:szCs w:val="24"/>
        </w:rPr>
        <w:t>2vec</w:t>
      </w:r>
      <w:r w:rsidR="00D67258">
        <w:rPr>
          <w:rFonts w:cs="Times New Roman" w:hint="eastAsia"/>
          <w:color w:val="000000" w:themeColor="text1"/>
          <w:szCs w:val="24"/>
        </w:rPr>
        <w:t>模型在训练时间上的消耗会明显增多，但</w:t>
      </w:r>
      <w:r w:rsidRPr="009D03D0">
        <w:rPr>
          <w:rFonts w:cs="Times New Roman" w:hint="eastAsia"/>
          <w:color w:val="000000" w:themeColor="text1"/>
          <w:szCs w:val="24"/>
        </w:rPr>
        <w:t>预期的训练</w:t>
      </w:r>
      <w:r w:rsidR="00D67258">
        <w:rPr>
          <w:rFonts w:cs="Times New Roman" w:hint="eastAsia"/>
          <w:color w:val="000000" w:themeColor="text1"/>
          <w:szCs w:val="24"/>
        </w:rPr>
        <w:t>效果</w:t>
      </w:r>
      <w:r w:rsidRPr="009D03D0">
        <w:rPr>
          <w:rFonts w:cs="Times New Roman" w:hint="eastAsia"/>
          <w:color w:val="000000" w:themeColor="text1"/>
          <w:szCs w:val="24"/>
        </w:rPr>
        <w:t>优于</w:t>
      </w:r>
      <w:r w:rsidR="00D67258">
        <w:rPr>
          <w:rFonts w:cs="Times New Roman" w:hint="eastAsia"/>
          <w:color w:val="000000" w:themeColor="text1"/>
          <w:szCs w:val="24"/>
        </w:rPr>
        <w:t>模型</w:t>
      </w:r>
      <w:r w:rsidRPr="009D03D0">
        <w:rPr>
          <w:rFonts w:cs="Times New Roman" w:hint="eastAsia"/>
          <w:color w:val="000000" w:themeColor="text1"/>
          <w:szCs w:val="24"/>
        </w:rPr>
        <w:t>简单的</w:t>
      </w:r>
      <w:r w:rsidRPr="009D03D0">
        <w:rPr>
          <w:rFonts w:cs="Times New Roman" w:hint="eastAsia"/>
          <w:color w:val="000000" w:themeColor="text1"/>
          <w:szCs w:val="24"/>
        </w:rPr>
        <w:t>PCA</w:t>
      </w:r>
      <w:r w:rsidRPr="009D03D0">
        <w:rPr>
          <w:rFonts w:cs="Times New Roman"/>
          <w:color w:val="000000" w:themeColor="text1"/>
          <w:szCs w:val="24"/>
        </w:rPr>
        <w:t>/</w:t>
      </w:r>
      <w:r w:rsidRPr="009D03D0">
        <w:rPr>
          <w:rFonts w:cs="Times New Roman" w:hint="eastAsia"/>
          <w:color w:val="000000" w:themeColor="text1"/>
          <w:szCs w:val="24"/>
        </w:rPr>
        <w:t>TF-IDF</w:t>
      </w:r>
      <w:r w:rsidRPr="009D03D0">
        <w:rPr>
          <w:rFonts w:cs="Times New Roman" w:hint="eastAsia"/>
          <w:color w:val="000000" w:themeColor="text1"/>
          <w:szCs w:val="24"/>
        </w:rPr>
        <w:t>与</w:t>
      </w:r>
      <w:r w:rsidRPr="009D03D0">
        <w:rPr>
          <w:rFonts w:cs="Times New Roman" w:hint="eastAsia"/>
          <w:color w:val="000000" w:themeColor="text1"/>
          <w:szCs w:val="24"/>
        </w:rPr>
        <w:t>LR</w:t>
      </w:r>
      <w:r w:rsidRPr="009D03D0">
        <w:rPr>
          <w:rFonts w:cs="Times New Roman" w:hint="eastAsia"/>
          <w:color w:val="000000" w:themeColor="text1"/>
          <w:szCs w:val="24"/>
        </w:rPr>
        <w:t>回归。</w:t>
      </w:r>
    </w:p>
    <w:p w14:paraId="0472DD3B" w14:textId="350DD40C" w:rsidR="00677908" w:rsidRPr="009D03D0" w:rsidRDefault="00677908" w:rsidP="00245589">
      <w:pPr>
        <w:ind w:firstLine="480"/>
        <w:rPr>
          <w:rFonts w:cs="Times New Roman"/>
          <w:color w:val="000000" w:themeColor="text1"/>
          <w:szCs w:val="24"/>
        </w:rPr>
      </w:pPr>
      <w:r w:rsidRPr="009D03D0">
        <w:rPr>
          <w:rFonts w:cs="Times New Roman" w:hint="eastAsia"/>
          <w:color w:val="000000" w:themeColor="text1"/>
          <w:szCs w:val="24"/>
        </w:rPr>
        <w:t>针</w:t>
      </w:r>
      <w:r w:rsidRPr="009D03D0">
        <w:rPr>
          <w:rFonts w:cs="Times New Roman"/>
          <w:color w:val="000000" w:themeColor="text1"/>
          <w:szCs w:val="24"/>
        </w:rPr>
        <w:t>对</w:t>
      </w:r>
      <w:r w:rsidRPr="009D03D0">
        <w:rPr>
          <w:rFonts w:cs="Times New Roman"/>
          <w:color w:val="000000" w:themeColor="text1"/>
          <w:szCs w:val="24"/>
        </w:rPr>
        <w:t>Skip-Gram</w:t>
      </w:r>
      <w:r w:rsidRPr="009D03D0">
        <w:rPr>
          <w:rFonts w:cs="Times New Roman"/>
          <w:color w:val="000000" w:themeColor="text1"/>
          <w:szCs w:val="24"/>
        </w:rPr>
        <w:t>与</w:t>
      </w:r>
      <w:r w:rsidRPr="009D03D0">
        <w:rPr>
          <w:rFonts w:cs="Times New Roman"/>
          <w:color w:val="000000" w:themeColor="text1"/>
          <w:szCs w:val="24"/>
        </w:rPr>
        <w:t>CBOW</w:t>
      </w:r>
      <w:r w:rsidRPr="009D03D0">
        <w:rPr>
          <w:rFonts w:cs="Times New Roman"/>
          <w:color w:val="000000" w:themeColor="text1"/>
          <w:szCs w:val="24"/>
        </w:rPr>
        <w:t>模型</w:t>
      </w:r>
      <w:r w:rsidRPr="009D03D0">
        <w:rPr>
          <w:rFonts w:cs="Times New Roman" w:hint="eastAsia"/>
          <w:color w:val="000000" w:themeColor="text1"/>
          <w:szCs w:val="24"/>
        </w:rPr>
        <w:t>，</w:t>
      </w:r>
      <w:r w:rsidRPr="009D03D0">
        <w:rPr>
          <w:rFonts w:cs="Times New Roman"/>
          <w:color w:val="000000" w:themeColor="text1"/>
          <w:szCs w:val="24"/>
        </w:rPr>
        <w:t>采用</w:t>
      </w:r>
      <w:r w:rsidRPr="009D03D0">
        <w:rPr>
          <w:rFonts w:cs="Times New Roman"/>
          <w:color w:val="000000" w:themeColor="text1"/>
          <w:szCs w:val="24"/>
        </w:rPr>
        <w:t xml:space="preserve">Hierarchical </w:t>
      </w:r>
      <w:proofErr w:type="spellStart"/>
      <w:r w:rsidRPr="009D03D0">
        <w:rPr>
          <w:rFonts w:cs="Times New Roman"/>
          <w:color w:val="000000" w:themeColor="text1"/>
          <w:szCs w:val="24"/>
        </w:rPr>
        <w:t>Softmax</w:t>
      </w:r>
      <w:proofErr w:type="spellEnd"/>
      <w:r w:rsidRPr="009D03D0">
        <w:rPr>
          <w:rFonts w:cs="Times New Roman"/>
          <w:color w:val="000000" w:themeColor="text1"/>
          <w:szCs w:val="24"/>
        </w:rPr>
        <w:t>的方法对问题进行简化</w:t>
      </w:r>
      <w:r w:rsidR="00962A7F" w:rsidRPr="007C4608">
        <w:rPr>
          <w:rFonts w:cs="Times New Roman" w:hint="eastAsia"/>
          <w:color w:val="000000" w:themeColor="text1"/>
          <w:szCs w:val="24"/>
          <w:vertAlign w:val="superscript"/>
        </w:rPr>
        <w:t>[</w:t>
      </w:r>
      <w:r w:rsidR="00962A7F" w:rsidRPr="007C4608">
        <w:rPr>
          <w:rFonts w:cs="Times New Roman"/>
          <w:color w:val="000000" w:themeColor="text1"/>
          <w:szCs w:val="24"/>
          <w:vertAlign w:val="superscript"/>
        </w:rPr>
        <w:t>19]</w:t>
      </w:r>
      <w:r w:rsidR="00962A7F" w:rsidRPr="009D03D0">
        <w:rPr>
          <w:rFonts w:cs="Times New Roman" w:hint="eastAsia"/>
          <w:color w:val="000000" w:themeColor="text1"/>
          <w:szCs w:val="24"/>
        </w:rPr>
        <w:t>。</w:t>
      </w:r>
      <w:r w:rsidRPr="009D03D0">
        <w:rPr>
          <w:rFonts w:cs="Times New Roman"/>
          <w:color w:val="000000" w:themeColor="text1"/>
          <w:szCs w:val="24"/>
        </w:rPr>
        <w:t>在</w:t>
      </w:r>
      <w:r w:rsidRPr="009D03D0">
        <w:rPr>
          <w:rFonts w:cs="Times New Roman"/>
          <w:color w:val="000000" w:themeColor="text1"/>
          <w:szCs w:val="24"/>
        </w:rPr>
        <w:t>Huffman</w:t>
      </w:r>
      <w:r w:rsidRPr="009D03D0">
        <w:rPr>
          <w:rFonts w:cs="Times New Roman"/>
          <w:color w:val="000000" w:themeColor="text1"/>
          <w:szCs w:val="24"/>
        </w:rPr>
        <w:t>树</w:t>
      </w:r>
      <m:oMath>
        <m:r>
          <w:rPr>
            <w:rFonts w:ascii="Cambria Math" w:hAnsi="Cambria Math" w:cs="Times New Roman" w:hint="eastAsia"/>
            <w:color w:val="000000" w:themeColor="text1"/>
            <w:szCs w:val="24"/>
          </w:rPr>
          <m:t>T</m:t>
        </m:r>
      </m:oMath>
      <w:r w:rsidRPr="009D03D0">
        <w:rPr>
          <w:rFonts w:cs="Times New Roman"/>
          <w:color w:val="000000" w:themeColor="text1"/>
          <w:szCs w:val="24"/>
        </w:rPr>
        <w:t>中，考虑某个出现过的词</w:t>
      </w:r>
      <w:r w:rsidR="0012582C" w:rsidRPr="0012582C">
        <w:rPr>
          <w:rFonts w:cs="Times New Roman" w:hint="eastAsia"/>
          <w:i/>
          <w:color w:val="000000" w:themeColor="text1"/>
          <w:szCs w:val="24"/>
        </w:rPr>
        <w:t>w</w:t>
      </w:r>
      <w:r w:rsidRPr="009D03D0">
        <w:rPr>
          <w:rFonts w:cs="Times New Roman"/>
          <w:color w:val="000000" w:themeColor="text1"/>
          <w:szCs w:val="24"/>
        </w:rPr>
        <w:t>对应的叶子结点</w:t>
      </w:r>
      <w:r w:rsidR="00592A6A">
        <w:rPr>
          <w:rFonts w:cs="Times New Roman" w:hint="eastAsia"/>
          <w:color w:val="000000" w:themeColor="text1"/>
          <w:szCs w:val="24"/>
        </w:rPr>
        <w:t>：</w:t>
      </w:r>
    </w:p>
    <w:p w14:paraId="459DD03D" w14:textId="4E0ED9F8" w:rsidR="00677908" w:rsidRPr="009D03D0" w:rsidRDefault="00592A6A" w:rsidP="00677908">
      <w:pPr>
        <w:ind w:firstLine="480"/>
        <w:rPr>
          <w:rFonts w:cs="Times New Roman"/>
          <w:color w:val="000000" w:themeColor="text1"/>
          <w:szCs w:val="24"/>
        </w:rPr>
      </w:pPr>
      <w:r>
        <w:rPr>
          <w:rFonts w:cs="Times New Roman" w:hint="eastAsia"/>
          <w:color w:val="000000" w:themeColor="text1"/>
          <w:szCs w:val="24"/>
        </w:rPr>
        <w:t>1</w:t>
      </w:r>
      <w:r>
        <w:rPr>
          <w:rFonts w:cs="Times New Roman"/>
          <w:color w:val="000000" w:themeColor="text1"/>
          <w:szCs w:val="24"/>
        </w:rPr>
        <w:t xml:space="preserve">. </w:t>
      </w:r>
      <w:r w:rsidR="00677908" w:rsidRPr="009D03D0">
        <w:rPr>
          <w:rFonts w:cs="Times New Roman"/>
          <w:color w:val="000000" w:themeColor="text1"/>
          <w:szCs w:val="24"/>
        </w:rPr>
        <w:t>定义</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r>
              <w:rPr>
                <w:rFonts w:ascii="Cambria Math" w:hAnsi="Cambria Math" w:cs="Times New Roman"/>
                <w:color w:val="000000" w:themeColor="text1"/>
                <w:szCs w:val="24"/>
              </w:rPr>
              <m:t>w</m:t>
            </m:r>
          </m:sup>
        </m:sSup>
      </m:oMath>
      <w:r w:rsidR="00677908" w:rsidRPr="009D03D0">
        <w:rPr>
          <w:rFonts w:cs="Times New Roman"/>
          <w:color w:val="000000" w:themeColor="text1"/>
          <w:szCs w:val="24"/>
        </w:rPr>
        <w:t>为根节点出发到达</w:t>
      </w:r>
      <m:oMath>
        <m:r>
          <w:rPr>
            <w:rFonts w:ascii="Cambria Math" w:hAnsi="Cambria Math" w:cs="Times New Roman"/>
            <w:color w:val="000000" w:themeColor="text1"/>
            <w:szCs w:val="24"/>
          </w:rPr>
          <m:t>w</m:t>
        </m:r>
      </m:oMath>
      <w:r w:rsidR="00677908" w:rsidRPr="009D03D0">
        <w:rPr>
          <w:rFonts w:cs="Times New Roman"/>
          <w:color w:val="000000" w:themeColor="text1"/>
          <w:szCs w:val="24"/>
        </w:rPr>
        <w:t>的路径</w:t>
      </w:r>
      <w:r>
        <w:rPr>
          <w:rFonts w:cs="Times New Roman" w:hint="eastAsia"/>
          <w:color w:val="000000" w:themeColor="text1"/>
          <w:szCs w:val="24"/>
        </w:rPr>
        <w:t>；</w:t>
      </w:r>
    </w:p>
    <w:p w14:paraId="524A89A7" w14:textId="42A3E090" w:rsidR="00677908" w:rsidRPr="009D03D0" w:rsidRDefault="00592A6A" w:rsidP="00677908">
      <w:pPr>
        <w:ind w:firstLine="480"/>
        <w:rPr>
          <w:rFonts w:cs="Times New Roman"/>
          <w:color w:val="000000" w:themeColor="text1"/>
          <w:szCs w:val="24"/>
        </w:rPr>
      </w:pPr>
      <w:r>
        <w:rPr>
          <w:rFonts w:cs="Times New Roman" w:hint="eastAsia"/>
          <w:color w:val="000000" w:themeColor="text1"/>
          <w:szCs w:val="24"/>
        </w:rPr>
        <w:t>2</w:t>
      </w:r>
      <w:r>
        <w:rPr>
          <w:rFonts w:cs="Times New Roman"/>
          <w:color w:val="000000" w:themeColor="text1"/>
          <w:szCs w:val="24"/>
        </w:rPr>
        <w:t xml:space="preserve">. </w:t>
      </w:r>
      <w:r w:rsidR="00677908" w:rsidRPr="009D03D0">
        <w:rPr>
          <w:rFonts w:cs="Times New Roman"/>
          <w:color w:val="000000" w:themeColor="text1"/>
          <w:szCs w:val="24"/>
        </w:rPr>
        <w:t>定义</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oMath>
      <w:r w:rsidR="00677908" w:rsidRPr="009D03D0">
        <w:rPr>
          <w:rFonts w:cs="Times New Roman"/>
          <w:color w:val="000000" w:themeColor="text1"/>
          <w:szCs w:val="24"/>
        </w:rPr>
        <w:t>为路径</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r>
              <w:rPr>
                <w:rFonts w:ascii="Cambria Math" w:hAnsi="Cambria Math" w:cs="Times New Roman"/>
                <w:color w:val="000000" w:themeColor="text1"/>
                <w:szCs w:val="24"/>
              </w:rPr>
              <m:t>w</m:t>
            </m:r>
          </m:sup>
        </m:sSup>
      </m:oMath>
      <w:r w:rsidR="00677908" w:rsidRPr="009D03D0">
        <w:rPr>
          <w:rFonts w:cs="Times New Roman"/>
          <w:color w:val="000000" w:themeColor="text1"/>
          <w:szCs w:val="24"/>
        </w:rPr>
        <w:t>的结点个数</w:t>
      </w:r>
      <w:r>
        <w:rPr>
          <w:rFonts w:cs="Times New Roman" w:hint="eastAsia"/>
          <w:color w:val="000000" w:themeColor="text1"/>
          <w:szCs w:val="24"/>
        </w:rPr>
        <w:t>；</w:t>
      </w:r>
    </w:p>
    <w:p w14:paraId="108FAF2D" w14:textId="12517BFA" w:rsidR="00677908" w:rsidRPr="009D03D0" w:rsidRDefault="00592A6A" w:rsidP="00677908">
      <w:pPr>
        <w:ind w:firstLine="480"/>
        <w:rPr>
          <w:rFonts w:cs="Times New Roman"/>
          <w:color w:val="000000" w:themeColor="text1"/>
          <w:szCs w:val="24"/>
        </w:rPr>
      </w:pPr>
      <w:r>
        <w:rPr>
          <w:rFonts w:cs="Times New Roman" w:hint="eastAsia"/>
          <w:color w:val="000000" w:themeColor="text1"/>
          <w:szCs w:val="24"/>
        </w:rPr>
        <w:t>3</w:t>
      </w:r>
      <w:r>
        <w:rPr>
          <w:rFonts w:cs="Times New Roman"/>
          <w:color w:val="000000" w:themeColor="text1"/>
          <w:szCs w:val="24"/>
        </w:rPr>
        <w:t xml:space="preserve">. </w:t>
      </w:r>
      <w:r w:rsidR="00677908" w:rsidRPr="009D03D0">
        <w:rPr>
          <w:rFonts w:cs="Times New Roman"/>
          <w:color w:val="000000" w:themeColor="text1"/>
          <w:szCs w:val="24"/>
        </w:rPr>
        <w:t>定义</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p</m:t>
            </m:r>
          </m:e>
          <m:sub>
            <m:r>
              <w:rPr>
                <w:rFonts w:ascii="Cambria Math" w:hAnsi="Cambria Math" w:cs="Times New Roman"/>
                <w:color w:val="000000" w:themeColor="text1"/>
                <w:szCs w:val="24"/>
              </w:rPr>
              <m:t>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p</m:t>
            </m:r>
          </m:e>
          <m:sub>
            <m:r>
              <w:rPr>
                <w:rFonts w:ascii="Cambria Math" w:hAnsi="Cambria Math" w:cs="Times New Roman"/>
                <w:color w:val="000000" w:themeColor="text1"/>
                <w:szCs w:val="24"/>
              </w:rPr>
              <m:t>2</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p</m:t>
            </m:r>
          </m:e>
          <m:sub>
            <m:r>
              <w:rPr>
                <w:rFonts w:ascii="Cambria Math" w:hAnsi="Cambria Math" w:cs="Times New Roman"/>
                <w:color w:val="000000" w:themeColor="text1"/>
                <w:szCs w:val="24"/>
              </w:rPr>
              <m:t>l^w</m:t>
            </m:r>
          </m:sub>
          <m:sup>
            <m:r>
              <w:rPr>
                <w:rFonts w:ascii="Cambria Math" w:hAnsi="Cambria Math" w:cs="Times New Roman"/>
                <w:color w:val="000000" w:themeColor="text1"/>
                <w:szCs w:val="24"/>
              </w:rPr>
              <m:t>w</m:t>
            </m:r>
          </m:sup>
        </m:sSubSup>
      </m:oMath>
      <w:r w:rsidR="00677908" w:rsidRPr="009D03D0">
        <w:rPr>
          <w:rFonts w:cs="Times New Roman"/>
          <w:color w:val="000000" w:themeColor="text1"/>
          <w:szCs w:val="24"/>
        </w:rPr>
        <w:t>为路径</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r>
              <w:rPr>
                <w:rFonts w:ascii="Cambria Math" w:hAnsi="Cambria Math" w:cs="Times New Roman"/>
                <w:color w:val="000000" w:themeColor="text1"/>
                <w:szCs w:val="24"/>
              </w:rPr>
              <m:t>w</m:t>
            </m:r>
          </m:sup>
        </m:sSup>
      </m:oMath>
      <w:r w:rsidR="00677908" w:rsidRPr="009D03D0">
        <w:rPr>
          <w:rFonts w:cs="Times New Roman"/>
          <w:color w:val="000000" w:themeColor="text1"/>
          <w:szCs w:val="24"/>
        </w:rPr>
        <w:t>的所有结点</w:t>
      </w:r>
      <w:r>
        <w:rPr>
          <w:rFonts w:cs="Times New Roman" w:hint="eastAsia"/>
          <w:color w:val="000000" w:themeColor="text1"/>
          <w:szCs w:val="24"/>
        </w:rPr>
        <w:t>；</w:t>
      </w:r>
    </w:p>
    <w:p w14:paraId="73400D36" w14:textId="5B0DF1B9" w:rsidR="00677908" w:rsidRPr="009D03D0" w:rsidRDefault="00592A6A" w:rsidP="00677908">
      <w:pPr>
        <w:ind w:firstLine="480"/>
        <w:rPr>
          <w:rFonts w:cs="Times New Roman"/>
          <w:color w:val="000000" w:themeColor="text1"/>
          <w:szCs w:val="24"/>
        </w:rPr>
      </w:pPr>
      <w:r>
        <w:rPr>
          <w:rFonts w:cs="Times New Roman" w:hint="eastAsia"/>
          <w:color w:val="000000" w:themeColor="text1"/>
          <w:szCs w:val="24"/>
        </w:rPr>
        <w:t>4</w:t>
      </w:r>
      <w:r>
        <w:rPr>
          <w:rFonts w:cs="Times New Roman"/>
          <w:color w:val="000000" w:themeColor="text1"/>
          <w:szCs w:val="24"/>
        </w:rPr>
        <w:t xml:space="preserve">. </w:t>
      </w:r>
      <w:r w:rsidR="00677908" w:rsidRPr="009D03D0">
        <w:rPr>
          <w:rFonts w:cs="Times New Roman"/>
          <w:color w:val="000000" w:themeColor="text1"/>
          <w:szCs w:val="24"/>
        </w:rPr>
        <w:t>定义</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2</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1</m:t>
                </m:r>
              </m:e>
              <m:sup>
                <m:r>
                  <w:rPr>
                    <w:rFonts w:ascii="Cambria Math" w:hAnsi="Cambria Math" w:cs="Times New Roman"/>
                    <w:color w:val="000000" w:themeColor="text1"/>
                    <w:szCs w:val="24"/>
                  </w:rPr>
                  <m:t>w</m:t>
                </m:r>
              </m:sup>
            </m:sSup>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0, 1</m:t>
            </m:r>
          </m:e>
        </m:d>
      </m:oMath>
      <w:r w:rsidR="00677908" w:rsidRPr="009D03D0">
        <w:rPr>
          <w:rFonts w:cs="Times New Roman"/>
          <w:color w:val="000000" w:themeColor="text1"/>
          <w:szCs w:val="24"/>
        </w:rPr>
        <w:t>为词</w:t>
      </w:r>
      <m:oMath>
        <m:r>
          <w:rPr>
            <w:rFonts w:ascii="Cambria Math" w:hAnsi="Cambria Math" w:cs="Times New Roman"/>
            <w:color w:val="000000" w:themeColor="text1"/>
            <w:szCs w:val="24"/>
          </w:rPr>
          <m:t>w</m:t>
        </m:r>
      </m:oMath>
      <w:r w:rsidR="00677908" w:rsidRPr="009D03D0">
        <w:rPr>
          <w:rFonts w:cs="Times New Roman"/>
          <w:color w:val="000000" w:themeColor="text1"/>
          <w:szCs w:val="24"/>
        </w:rPr>
        <w:t>在</w:t>
      </w:r>
      <m:oMath>
        <m:r>
          <w:rPr>
            <w:rFonts w:ascii="Cambria Math" w:hAnsi="Cambria Math" w:cs="Times New Roman"/>
            <w:color w:val="000000" w:themeColor="text1"/>
            <w:szCs w:val="24"/>
          </w:rPr>
          <m:t>T</m:t>
        </m:r>
      </m:oMath>
      <w:r w:rsidR="00677908" w:rsidRPr="009D03D0">
        <w:rPr>
          <w:rFonts w:cs="Times New Roman"/>
          <w:color w:val="000000" w:themeColor="text1"/>
          <w:szCs w:val="24"/>
        </w:rPr>
        <w:t>中的</w:t>
      </w:r>
      <w:r w:rsidR="00677908" w:rsidRPr="009D03D0">
        <w:rPr>
          <w:rFonts w:cs="Times New Roman"/>
          <w:color w:val="000000" w:themeColor="text1"/>
          <w:szCs w:val="24"/>
        </w:rPr>
        <w:t>Huffman</w:t>
      </w:r>
      <w:r w:rsidR="00677908" w:rsidRPr="009D03D0">
        <w:rPr>
          <w:rFonts w:cs="Times New Roman"/>
          <w:color w:val="000000" w:themeColor="text1"/>
          <w:szCs w:val="24"/>
        </w:rPr>
        <w:t>编码</w:t>
      </w:r>
      <w:r>
        <w:rPr>
          <w:rFonts w:cs="Times New Roman" w:hint="eastAsia"/>
          <w:color w:val="000000" w:themeColor="text1"/>
          <w:szCs w:val="24"/>
        </w:rPr>
        <w:t>；</w:t>
      </w:r>
    </w:p>
    <w:p w14:paraId="7B47D5D6" w14:textId="40FF201F" w:rsidR="00677908" w:rsidRPr="009D03D0" w:rsidRDefault="00592A6A" w:rsidP="00677908">
      <w:pPr>
        <w:ind w:firstLine="480"/>
        <w:rPr>
          <w:rFonts w:cs="Times New Roman"/>
          <w:color w:val="000000" w:themeColor="text1"/>
          <w:szCs w:val="24"/>
        </w:rPr>
      </w:pPr>
      <w:r>
        <w:rPr>
          <w:rFonts w:cs="Times New Roman" w:hint="eastAsia"/>
          <w:color w:val="000000" w:themeColor="text1"/>
          <w:szCs w:val="24"/>
        </w:rPr>
        <w:t>5</w:t>
      </w:r>
      <w:r>
        <w:rPr>
          <w:rFonts w:cs="Times New Roman"/>
          <w:color w:val="000000" w:themeColor="text1"/>
          <w:szCs w:val="24"/>
        </w:rPr>
        <w:t xml:space="preserve">. </w:t>
      </w:r>
      <w:r w:rsidR="00677908" w:rsidRPr="009D03D0">
        <w:rPr>
          <w:rFonts w:cs="Times New Roman"/>
          <w:color w:val="000000" w:themeColor="text1"/>
          <w:szCs w:val="24"/>
        </w:rPr>
        <w:t>定义</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2</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r>
              <w:rPr>
                <w:rFonts w:ascii="Cambria Math" w:hAnsi="Cambria Math" w:cs="Times New Roman"/>
                <w:color w:val="000000" w:themeColor="text1"/>
                <w:szCs w:val="24"/>
              </w:rPr>
              <m:t>-1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n</m:t>
            </m:r>
          </m:sup>
        </m:sSup>
      </m:oMath>
      <w:r w:rsidR="00677908" w:rsidRPr="009D03D0">
        <w:rPr>
          <w:rFonts w:cs="Times New Roman"/>
          <w:color w:val="000000" w:themeColor="text1"/>
          <w:szCs w:val="24"/>
        </w:rPr>
        <w:t>为</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r>
              <w:rPr>
                <w:rFonts w:ascii="Cambria Math" w:hAnsi="Cambria Math" w:cs="Times New Roman"/>
                <w:color w:val="000000" w:themeColor="text1"/>
                <w:szCs w:val="24"/>
              </w:rPr>
              <m:t>w</m:t>
            </m:r>
          </m:sup>
        </m:sSup>
      </m:oMath>
      <w:r w:rsidR="00677908" w:rsidRPr="009D03D0">
        <w:rPr>
          <w:rFonts w:cs="Times New Roman"/>
          <w:color w:val="000000" w:themeColor="text1"/>
          <w:szCs w:val="24"/>
        </w:rPr>
        <w:t>中非叶子结点对应的向量</w:t>
      </w:r>
      <w:r>
        <w:rPr>
          <w:rFonts w:cs="Times New Roman" w:hint="eastAsia"/>
          <w:color w:val="000000" w:themeColor="text1"/>
          <w:szCs w:val="24"/>
        </w:rPr>
        <w:t>。</w:t>
      </w:r>
    </w:p>
    <w:p w14:paraId="0DE37173" w14:textId="3E8D4EA5"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lastRenderedPageBreak/>
        <w:t>使用</w:t>
      </w:r>
      <w:r w:rsidRPr="009D03D0">
        <w:rPr>
          <w:rFonts w:cs="Times New Roman"/>
          <w:color w:val="000000" w:themeColor="text1"/>
          <w:szCs w:val="24"/>
        </w:rPr>
        <w:t>sigmoid</w:t>
      </w:r>
      <w:r w:rsidRPr="009D03D0">
        <w:rPr>
          <w:rFonts w:cs="Times New Roman"/>
          <w:color w:val="000000" w:themeColor="text1"/>
          <w:szCs w:val="24"/>
        </w:rPr>
        <w:t>函数作为激活函数，其词汇</w:t>
      </w:r>
      <m:oMath>
        <m:r>
          <w:rPr>
            <w:rFonts w:ascii="Cambria Math" w:hAnsi="Cambria Math" w:cs="Times New Roman"/>
            <w:color w:val="000000" w:themeColor="text1"/>
            <w:szCs w:val="24"/>
          </w:rPr>
          <m:t>w</m:t>
        </m:r>
      </m:oMath>
      <w:r w:rsidRPr="009D03D0">
        <w:rPr>
          <w:rFonts w:cs="Times New Roman"/>
          <w:color w:val="000000" w:themeColor="text1"/>
          <w:szCs w:val="24"/>
        </w:rPr>
        <w:t>条件概率的</w:t>
      </w:r>
      <m:oMath>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w|Context(w)</m:t>
            </m:r>
          </m:e>
        </m:d>
      </m:oMath>
      <w:r w:rsidRPr="009D03D0">
        <w:rPr>
          <w:rFonts w:cs="Times New Roman" w:hint="eastAsia"/>
          <w:color w:val="000000" w:themeColor="text1"/>
          <w:szCs w:val="24"/>
        </w:rPr>
        <w:t xml:space="preserve"> </w:t>
      </w:r>
      <w:r w:rsidRPr="009D03D0">
        <w:rPr>
          <w:rFonts w:cs="Times New Roman"/>
          <w:color w:val="000000" w:themeColor="text1"/>
          <w:szCs w:val="24"/>
        </w:rPr>
        <w:t>为</w:t>
      </w:r>
      <w:r w:rsidRPr="009D03D0">
        <w:rPr>
          <w:rFonts w:cs="Times New Roman"/>
          <w:color w:val="000000" w:themeColor="text1"/>
          <w:szCs w:val="24"/>
        </w:rPr>
        <w:t>:</w:t>
      </w:r>
    </w:p>
    <w:p w14:paraId="1D2589B0" w14:textId="580DE48E" w:rsidR="0046095C"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w|Contex(w)</m:t>
                  </m:r>
                </m:e>
              </m:d>
              <m:r>
                <w:rPr>
                  <w:rFonts w:ascii="Cambria Math" w:hAnsi="Cambria Math" w:cs="Times New Roman"/>
                  <w:color w:val="000000" w:themeColor="text1"/>
                  <w:szCs w:val="24"/>
                </w:rPr>
                <m:t>=</m:t>
              </m:r>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j=2</m:t>
                  </m:r>
                </m:sub>
                <m: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sup>
                <m:e>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e>
                  </m:d>
                </m:e>
              </m:nary>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5-9</m:t>
                  </m:r>
                </m:e>
              </m:d>
            </m:e>
          </m:eqArr>
        </m:oMath>
      </m:oMathPara>
    </w:p>
    <w:p w14:paraId="085710F1" w14:textId="2729A060"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t>其中：</w:t>
      </w:r>
    </w:p>
    <w:p w14:paraId="0F31B02A" w14:textId="03DC1F3D" w:rsidR="00677908" w:rsidRPr="009D03D0" w:rsidRDefault="00677908" w:rsidP="00677908">
      <w:pPr>
        <w:ind w:firstLine="480"/>
        <w:rPr>
          <w:rFonts w:cs="Times New Roman"/>
          <w:color w:val="000000" w:themeColor="text1"/>
          <w:szCs w:val="24"/>
        </w:rPr>
      </w:pPr>
      <m:oMathPara>
        <m:oMath>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e>
          </m:d>
          <m:r>
            <w:rPr>
              <w:rFonts w:ascii="Cambria Math" w:hAnsi="Cambria Math" w:cs="Times New Roman"/>
              <w:color w:val="000000" w:themeColor="text1"/>
              <w:szCs w:val="24"/>
            </w:rPr>
            <m:t>=sigmoid</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r>
            <w:rPr>
              <w:rFonts w:ascii="Cambria Math" w:hAnsi="Cambria Math" w:cs="Times New Roman"/>
              <w:color w:val="000000" w:themeColor="text1"/>
              <w:szCs w:val="24"/>
            </w:rPr>
            <m:t xml:space="preserve">           if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=0,</m:t>
          </m:r>
        </m:oMath>
      </m:oMathPara>
    </w:p>
    <w:p w14:paraId="74CB9EA9" w14:textId="74A38410" w:rsidR="0046095C"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 xml:space="preserve">                                     =1-sigmoid</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r>
                <w:rPr>
                  <w:rFonts w:ascii="Cambria Math" w:hAnsi="Cambria Math" w:cs="Times New Roman"/>
                  <w:color w:val="000000" w:themeColor="text1"/>
                  <w:szCs w:val="24"/>
                </w:rPr>
                <m:t xml:space="preserve">    if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=1.#</m:t>
              </m:r>
              <m:d>
                <m:dPr>
                  <m:ctrlPr>
                    <w:rPr>
                      <w:rFonts w:ascii="Cambria Math" w:hAnsi="Cambria Math"/>
                      <w:i/>
                      <w:color w:val="000000" w:themeColor="text1"/>
                    </w:rPr>
                  </m:ctrlPr>
                </m:dPr>
                <m:e>
                  <m:r>
                    <m:rPr>
                      <m:nor/>
                    </m:rPr>
                    <w:rPr>
                      <w:color w:val="000000" w:themeColor="text1"/>
                    </w:rPr>
                    <m:t>5-10</m:t>
                  </m:r>
                </m:e>
              </m:d>
            </m:e>
          </m:eqArr>
        </m:oMath>
      </m:oMathPara>
    </w:p>
    <w:p w14:paraId="3276B449" w14:textId="787E515C"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t>其对数似然函数为</w:t>
      </w:r>
    </w:p>
    <w:p w14:paraId="0D904D12" w14:textId="153739DF" w:rsidR="0046095C"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L=</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w∈C</m:t>
                  </m:r>
                </m:sub>
                <m:sup/>
                <m:e>
                  <m:func>
                    <m:funcPr>
                      <m:ctrlPr>
                        <w:rPr>
                          <w:rFonts w:ascii="Cambria Math" w:hAnsi="Cambria Math" w:cs="Times New Roman"/>
                          <w:i/>
                          <w:color w:val="000000" w:themeColor="text1"/>
                          <w:szCs w:val="24"/>
                        </w:rPr>
                      </m:ctrlPr>
                    </m:funcPr>
                    <m:fName>
                      <m:r>
                        <w:rPr>
                          <w:rFonts w:ascii="Cambria Math" w:hAnsi="Cambria Math" w:cs="Times New Roman"/>
                          <w:color w:val="000000" w:themeColor="text1"/>
                          <w:szCs w:val="24"/>
                        </w:rPr>
                        <m:t>log</m:t>
                      </m:r>
                    </m:fName>
                    <m:e>
                      <m:d>
                        <m:dPr>
                          <m:ctrlPr>
                            <w:rPr>
                              <w:rFonts w:ascii="Cambria Math" w:hAnsi="Cambria Math" w:cs="Times New Roman"/>
                              <w:i/>
                              <w:color w:val="000000" w:themeColor="text1"/>
                              <w:szCs w:val="24"/>
                            </w:rPr>
                          </m:ctrlPr>
                        </m:dPr>
                        <m:e>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j=2</m:t>
                              </m:r>
                            </m:sub>
                            <m: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sup>
                            <m:e>
                              <m:r>
                                <w:rPr>
                                  <w:rFonts w:ascii="Cambria Math" w:hAnsi="Cambria Math" w:cs="Times New Roman"/>
                                  <w:color w:val="000000" w:themeColor="text1"/>
                                  <w:szCs w:val="24"/>
                                </w:rPr>
                                <m:t>sigmoid</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sup>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up>
                              </m:sSup>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1-sigmoid</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sup>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up>
                                  </m:sSup>
                                </m:e>
                              </m:d>
                            </m:e>
                          </m:nary>
                        </m:e>
                      </m:d>
                    </m:e>
                  </m:func>
                </m:e>
              </m:nary>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5-11</m:t>
                  </m:r>
                </m:e>
              </m:d>
            </m:e>
          </m:eqArr>
        </m:oMath>
      </m:oMathPara>
    </w:p>
    <w:p w14:paraId="06EC9557" w14:textId="16022684"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t>记</w:t>
      </w:r>
    </w:p>
    <w:p w14:paraId="77740083" w14:textId="0DAC4F24" w:rsidR="0046095C"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 j</m:t>
                  </m:r>
                </m:e>
              </m:d>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e>
              </m:d>
              <m:func>
                <m:funcPr>
                  <m:ctrlPr>
                    <w:rPr>
                      <w:rFonts w:ascii="Cambria Math" w:hAnsi="Cambria Math" w:cs="Times New Roman"/>
                      <w:i/>
                      <w:color w:val="000000" w:themeColor="text1"/>
                      <w:szCs w:val="24"/>
                    </w:rPr>
                  </m:ctrlPr>
                </m:funcPr>
                <m:fName>
                  <m:r>
                    <w:rPr>
                      <w:rFonts w:ascii="Cambria Math" w:hAnsi="Cambria Math" w:cs="Times New Roman"/>
                      <w:color w:val="000000" w:themeColor="text1"/>
                      <w:szCs w:val="24"/>
                    </w:rPr>
                    <m:t>log</m:t>
                  </m:r>
                </m:fName>
                <m:e>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sigmoid</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sup>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up>
                      </m:sSup>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1-sigmoid</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sup>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sup>
                          </m:sSup>
                        </m:e>
                      </m:d>
                    </m:e>
                  </m:d>
                </m:e>
              </m:func>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5-12</m:t>
                  </m:r>
                </m:e>
              </m:d>
            </m:e>
          </m:eqArr>
        </m:oMath>
      </m:oMathPara>
    </w:p>
    <w:p w14:paraId="0A537C24" w14:textId="5CAB3E39"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t>采用随机梯度上升法，</w:t>
      </w:r>
      <m:oMath>
        <m:r>
          <w:rPr>
            <w:rFonts w:ascii="Cambria Math" w:hAnsi="Cambria Math" w:cs="Times New Roman"/>
            <w:color w:val="000000" w:themeColor="text1"/>
            <w:szCs w:val="24"/>
          </w:rPr>
          <m:t>L(w, j)</m:t>
        </m:r>
      </m:oMath>
      <w:r w:rsidRPr="009D03D0">
        <w:rPr>
          <w:rFonts w:cs="Times New Roman" w:hint="eastAsia"/>
          <w:color w:val="000000" w:themeColor="text1"/>
          <w:szCs w:val="24"/>
        </w:rPr>
        <w:t xml:space="preserve"> </w:t>
      </w:r>
      <w:r w:rsidRPr="009D03D0">
        <w:rPr>
          <w:rFonts w:cs="Times New Roman"/>
          <w:color w:val="000000" w:themeColor="text1"/>
          <w:szCs w:val="24"/>
        </w:rPr>
        <w:t>对于</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oMath>
      <w:r w:rsidRPr="009D03D0">
        <w:rPr>
          <w:rFonts w:cs="Times New Roman" w:hint="eastAsia"/>
          <w:color w:val="000000" w:themeColor="text1"/>
          <w:szCs w:val="24"/>
        </w:rPr>
        <w:t xml:space="preserve"> </w:t>
      </w:r>
      <w:r w:rsidRPr="009D03D0">
        <w:rPr>
          <w:rFonts w:cs="Times New Roman"/>
          <w:color w:val="000000" w:themeColor="text1"/>
          <w:szCs w:val="24"/>
        </w:rPr>
        <w:t>的梯度为：</w:t>
      </w:r>
    </w:p>
    <w:p w14:paraId="67826E21" w14:textId="1A72101F" w:rsidR="0046095C"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 j</m:t>
                      </m:r>
                    </m:e>
                  </m:d>
                </m:num>
                <m:den>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den>
              </m:f>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-sigmoid</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5-13</m:t>
                  </m:r>
                </m:e>
              </m:d>
            </m:e>
          </m:eqArr>
        </m:oMath>
      </m:oMathPara>
    </w:p>
    <w:p w14:paraId="627CCBD5" w14:textId="307EF988" w:rsidR="00677908" w:rsidRPr="009D03D0" w:rsidRDefault="00245589" w:rsidP="00677908">
      <w:pPr>
        <w:ind w:firstLine="480"/>
        <w:rPr>
          <w:rFonts w:cs="Times New Roman"/>
          <w:color w:val="000000" w:themeColor="text1"/>
          <w:szCs w:val="24"/>
        </w:rPr>
      </w:pPr>
      <w:r>
        <w:rPr>
          <w:rFonts w:cs="Times New Roman" w:hint="eastAsia"/>
          <w:color w:val="000000" w:themeColor="text1"/>
          <w:szCs w:val="24"/>
        </w:rPr>
        <w:t>由此可以得到</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oMath>
      <w:r w:rsidR="00677908" w:rsidRPr="009D03D0">
        <w:rPr>
          <w:rFonts w:cs="Times New Roman"/>
          <w:color w:val="000000" w:themeColor="text1"/>
          <w:szCs w:val="24"/>
        </w:rPr>
        <w:t>迭代公式为：</w:t>
      </w:r>
    </w:p>
    <w:p w14:paraId="17CB8AE4" w14:textId="5BB3C86E" w:rsidR="0046095C"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+ζ</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-sigmoid</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d>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5-14</m:t>
                  </m:r>
                </m:e>
              </m:d>
            </m:e>
          </m:eqArr>
        </m:oMath>
      </m:oMathPara>
    </w:p>
    <w:p w14:paraId="19FE89B0" w14:textId="7D8A6DD1" w:rsidR="00677908" w:rsidRPr="009D03D0" w:rsidRDefault="00245589" w:rsidP="00677908">
      <w:pPr>
        <w:ind w:firstLine="480"/>
        <w:rPr>
          <w:rFonts w:cs="Times New Roman"/>
          <w:color w:val="000000" w:themeColor="text1"/>
          <w:szCs w:val="24"/>
        </w:rPr>
      </w:pPr>
      <w:r>
        <w:rPr>
          <w:rFonts w:cs="Times New Roman" w:hint="eastAsia"/>
          <w:color w:val="000000" w:themeColor="text1"/>
          <w:szCs w:val="24"/>
        </w:rPr>
        <w:t>其中，</w:t>
      </w:r>
      <m:oMath>
        <m:r>
          <w:rPr>
            <w:rFonts w:ascii="Cambria Math" w:hAnsi="Cambria Math" w:cs="Times New Roman" w:hint="eastAsia"/>
            <w:color w:val="000000" w:themeColor="text1"/>
            <w:szCs w:val="24"/>
          </w:rPr>
          <m:t>ζ</m:t>
        </m:r>
      </m:oMath>
      <w:r w:rsidR="00677908" w:rsidRPr="009D03D0">
        <w:rPr>
          <w:rFonts w:cs="Times New Roman"/>
          <w:color w:val="000000" w:themeColor="text1"/>
          <w:szCs w:val="24"/>
        </w:rPr>
        <w:t>表示学习率</w:t>
      </w:r>
      <w:r w:rsidR="00677908" w:rsidRPr="009D03D0">
        <w:rPr>
          <w:rFonts w:cs="Times New Roman" w:hint="eastAsia"/>
          <w:color w:val="000000" w:themeColor="text1"/>
          <w:szCs w:val="24"/>
        </w:rPr>
        <w:t>。</w:t>
      </w:r>
    </w:p>
    <w:p w14:paraId="54F4F46F" w14:textId="36740212"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t>对于</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oMath>
      <w:r w:rsidRPr="009D03D0">
        <w:rPr>
          <w:rFonts w:cs="Times New Roman"/>
          <w:color w:val="000000" w:themeColor="text1"/>
          <w:szCs w:val="24"/>
        </w:rPr>
        <w:t>的梯度计算为</w:t>
      </w:r>
      <w:r w:rsidR="00245589">
        <w:rPr>
          <w:rFonts w:cs="Times New Roman" w:hint="eastAsia"/>
          <w:color w:val="000000" w:themeColor="text1"/>
          <w:szCs w:val="24"/>
        </w:rPr>
        <w:t>：</w:t>
      </w:r>
    </w:p>
    <w:p w14:paraId="4BF95F04" w14:textId="14D6C24A" w:rsidR="0046095C"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 j</m:t>
                      </m:r>
                    </m:e>
                  </m:d>
                </m:num>
                <m:den>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den>
              </m:f>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-sigmoid</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e>
              </m:d>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5-15</m:t>
                  </m:r>
                </m:e>
              </m:d>
            </m:e>
          </m:eqArr>
        </m:oMath>
      </m:oMathPara>
    </w:p>
    <w:p w14:paraId="71CD6D35" w14:textId="31CAFC75" w:rsidR="00677908" w:rsidRPr="009D03D0" w:rsidRDefault="00A20880" w:rsidP="00677908">
      <w:pPr>
        <w:ind w:firstLine="480"/>
        <w:rPr>
          <w:rFonts w:cs="Times New Roman"/>
          <w:color w:val="000000" w:themeColor="text1"/>
          <w:szCs w:val="24"/>
        </w:rPr>
      </w:p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oMath>
      <w:r w:rsidR="00677908" w:rsidRPr="009D03D0">
        <w:rPr>
          <w:rFonts w:cs="Times New Roman"/>
          <w:color w:val="000000" w:themeColor="text1"/>
          <w:szCs w:val="24"/>
        </w:rPr>
        <w:t>的迭代公式为：</w:t>
      </w:r>
    </w:p>
    <w:p w14:paraId="70E37181" w14:textId="0DE85C7D" w:rsidR="00677908"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+ζ</m:t>
              </m:r>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j=2</m:t>
                  </m:r>
                </m:sub>
                <m: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sup>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 j</m:t>
                          </m:r>
                        </m:e>
                      </m:d>
                    </m:num>
                    <m:den>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den>
                  </m:f>
                </m:e>
              </m:nary>
              <m:r>
                <w:rPr>
                  <w:rFonts w:ascii="Cambria Math" w:hAnsi="Cambria Math" w:cs="Times New Roman"/>
                  <w:color w:val="000000" w:themeColor="text1"/>
                  <w:szCs w:val="24"/>
                </w:rPr>
                <m:t xml:space="preserve">     w∈Context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5-16</m:t>
                  </m:r>
                </m:e>
              </m:d>
            </m:e>
          </m:eqArr>
        </m:oMath>
      </m:oMathPara>
    </w:p>
    <w:p w14:paraId="2D0F561E" w14:textId="77777777" w:rsidR="007C4608" w:rsidRDefault="00677908" w:rsidP="007C4608">
      <w:pPr>
        <w:ind w:firstLine="480"/>
        <w:rPr>
          <w:rFonts w:cs="Times New Roman"/>
          <w:color w:val="000000" w:themeColor="text1"/>
          <w:szCs w:val="24"/>
        </w:rPr>
      </w:pPr>
      <w:r w:rsidRPr="009D03D0">
        <w:rPr>
          <w:rFonts w:cs="Times New Roman"/>
          <w:color w:val="000000" w:themeColor="text1"/>
          <w:szCs w:val="24"/>
        </w:rPr>
        <w:t>进行迭代的伪代码为：</w:t>
      </w:r>
    </w:p>
    <w:p w14:paraId="1A6DA5F7" w14:textId="72B1E0F0" w:rsidR="00677908" w:rsidRPr="009D03D0" w:rsidRDefault="007C4608" w:rsidP="007C4608">
      <w:pPr>
        <w:ind w:firstLine="480"/>
        <w:rPr>
          <w:rFonts w:cs="Times New Roman"/>
          <w:color w:val="000000" w:themeColor="text1"/>
          <w:szCs w:val="24"/>
        </w:rPr>
      </w:pPr>
      <w:r>
        <w:rPr>
          <w:rFonts w:cs="Times New Roman" w:hint="eastAsia"/>
          <w:color w:val="000000" w:themeColor="text1"/>
          <w:szCs w:val="24"/>
        </w:rPr>
        <w:t>1</w:t>
      </w:r>
      <w:r>
        <w:rPr>
          <w:rFonts w:cs="Times New Roman"/>
          <w:color w:val="000000" w:themeColor="text1"/>
          <w:szCs w:val="24"/>
        </w:rPr>
        <w:t xml:space="preserve">. </w:t>
      </w:r>
      <m:oMath>
        <m:r>
          <w:rPr>
            <w:rFonts w:ascii="Cambria Math" w:hAnsi="Cambria Math" w:cs="Times New Roman"/>
            <w:color w:val="000000" w:themeColor="text1"/>
            <w:szCs w:val="24"/>
          </w:rPr>
          <m:t>e=0</m:t>
        </m:r>
      </m:oMath>
      <w:r w:rsidR="00677908" w:rsidRPr="009D03D0">
        <w:rPr>
          <w:rFonts w:cs="Times New Roman"/>
          <w:color w:val="000000" w:themeColor="text1"/>
          <w:szCs w:val="24"/>
        </w:rPr>
        <w:t>;</w:t>
      </w:r>
    </w:p>
    <w:p w14:paraId="7B84B803" w14:textId="77777777"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 xml:space="preserve">2.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u∈Contex</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sub>
          <m:sup/>
          <m:e>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u</m:t>
                </m:r>
              </m:e>
            </m:d>
          </m:e>
        </m:nary>
      </m:oMath>
    </w:p>
    <w:p w14:paraId="2D944FA4" w14:textId="77777777"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t xml:space="preserve">3. FOR j = 2: </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w</m:t>
            </m:r>
          </m:sup>
        </m:sSup>
      </m:oMath>
      <w:r w:rsidRPr="009D03D0">
        <w:rPr>
          <w:rFonts w:cs="Times New Roman"/>
          <w:color w:val="000000" w:themeColor="text1"/>
          <w:szCs w:val="24"/>
        </w:rPr>
        <w:t xml:space="preserve"> DO{</w:t>
      </w:r>
    </w:p>
    <w:p w14:paraId="2DC0067E" w14:textId="746AF529" w:rsidR="00677908" w:rsidRPr="009D03D0" w:rsidRDefault="007C4608" w:rsidP="00677908">
      <w:pPr>
        <w:ind w:firstLine="480"/>
        <w:rPr>
          <w:rFonts w:cs="Times New Roman"/>
          <w:color w:val="000000" w:themeColor="text1"/>
          <w:szCs w:val="24"/>
        </w:rPr>
      </w:pPr>
      <w:r>
        <w:rPr>
          <w:rFonts w:cs="Times New Roman"/>
          <w:color w:val="000000" w:themeColor="text1"/>
          <w:szCs w:val="24"/>
        </w:rPr>
        <w:tab/>
      </w:r>
      <w:r w:rsidR="00677908" w:rsidRPr="009D03D0">
        <w:rPr>
          <w:rFonts w:cs="Times New Roman"/>
          <w:color w:val="000000" w:themeColor="text1"/>
          <w:szCs w:val="24"/>
        </w:rPr>
        <w:t xml:space="preserve">3.1 </w:t>
      </w:r>
      <m:oMath>
        <m:r>
          <w:rPr>
            <w:rFonts w:ascii="Cambria Math" w:hAnsi="Cambria Math" w:cs="Times New Roman"/>
            <w:color w:val="000000" w:themeColor="text1"/>
            <w:szCs w:val="24"/>
          </w:rPr>
          <m:t>q=sigmoid</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e>
        </m:d>
      </m:oMath>
    </w:p>
    <w:p w14:paraId="3AC5E74A" w14:textId="2CA40D86" w:rsidR="00677908" w:rsidRPr="009D03D0" w:rsidRDefault="007C4608" w:rsidP="00677908">
      <w:pPr>
        <w:ind w:firstLine="480"/>
        <w:rPr>
          <w:rFonts w:cs="Times New Roman"/>
          <w:color w:val="000000" w:themeColor="text1"/>
          <w:szCs w:val="24"/>
        </w:rPr>
      </w:pPr>
      <w:r>
        <w:rPr>
          <w:rFonts w:cs="Times New Roman"/>
          <w:color w:val="000000" w:themeColor="text1"/>
          <w:szCs w:val="24"/>
        </w:rPr>
        <w:tab/>
      </w:r>
      <w:r w:rsidR="00677908" w:rsidRPr="009D03D0">
        <w:rPr>
          <w:rFonts w:cs="Times New Roman"/>
          <w:color w:val="000000" w:themeColor="text1"/>
          <w:szCs w:val="24"/>
        </w:rPr>
        <w:t xml:space="preserve">3.2 </w:t>
      </w:r>
      <m:oMath>
        <m:r>
          <w:rPr>
            <w:rFonts w:ascii="Cambria Math" w:hAnsi="Cambria Math" w:cs="Times New Roman"/>
            <w:color w:val="000000" w:themeColor="text1"/>
            <w:szCs w:val="24"/>
          </w:rPr>
          <m:t>g=ζ</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-q</m:t>
            </m:r>
          </m:e>
        </m:d>
      </m:oMath>
    </w:p>
    <w:p w14:paraId="5546E1B7" w14:textId="2CA7A74C" w:rsidR="00677908" w:rsidRPr="009D03D0" w:rsidRDefault="007C4608" w:rsidP="00677908">
      <w:pPr>
        <w:ind w:firstLine="480"/>
        <w:rPr>
          <w:rFonts w:cs="Times New Roman"/>
          <w:color w:val="000000" w:themeColor="text1"/>
          <w:szCs w:val="24"/>
        </w:rPr>
      </w:pPr>
      <w:r>
        <w:rPr>
          <w:rFonts w:cs="Times New Roman"/>
          <w:color w:val="000000" w:themeColor="text1"/>
          <w:szCs w:val="24"/>
        </w:rPr>
        <w:tab/>
      </w:r>
      <w:r w:rsidR="00677908" w:rsidRPr="009D03D0">
        <w:rPr>
          <w:rFonts w:cs="Times New Roman"/>
          <w:color w:val="000000" w:themeColor="text1"/>
          <w:szCs w:val="24"/>
        </w:rPr>
        <w:t xml:space="preserve">3.3 </w:t>
      </w:r>
      <m:oMath>
        <m:r>
          <w:rPr>
            <w:rFonts w:ascii="Cambria Math" w:hAnsi="Cambria Math" w:cs="Times New Roman"/>
            <w:color w:val="000000" w:themeColor="text1"/>
            <w:szCs w:val="24"/>
          </w:rPr>
          <m:t>e≔e+g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oMath>
    </w:p>
    <w:p w14:paraId="1B4E0F89" w14:textId="36C9CB61" w:rsidR="00677908" w:rsidRPr="009D03D0" w:rsidRDefault="007C4608" w:rsidP="00677908">
      <w:pPr>
        <w:ind w:firstLine="480"/>
        <w:rPr>
          <w:rFonts w:cs="Times New Roman"/>
          <w:color w:val="000000" w:themeColor="text1"/>
          <w:szCs w:val="24"/>
        </w:rPr>
      </w:pPr>
      <w:r>
        <w:rPr>
          <w:rFonts w:cs="Times New Roman"/>
          <w:color w:val="000000" w:themeColor="text1"/>
          <w:szCs w:val="24"/>
        </w:rPr>
        <w:lastRenderedPageBreak/>
        <w:tab/>
      </w:r>
      <w:r w:rsidR="00677908" w:rsidRPr="009D03D0">
        <w:rPr>
          <w:rFonts w:cs="Times New Roman"/>
          <w:color w:val="000000" w:themeColor="text1"/>
          <w:szCs w:val="24"/>
        </w:rPr>
        <w:t xml:space="preserve">3.4 </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+g</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x</m:t>
            </m:r>
          </m:e>
          <m:sub>
            <m:r>
              <w:rPr>
                <w:rFonts w:ascii="Cambria Math" w:hAnsi="Cambria Math" w:cs="Times New Roman"/>
                <w:color w:val="000000" w:themeColor="text1"/>
                <w:szCs w:val="24"/>
              </w:rPr>
              <m:t>w</m:t>
            </m:r>
          </m:sub>
        </m:sSub>
      </m:oMath>
    </w:p>
    <w:p w14:paraId="1CB6BD62" w14:textId="77777777"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t>}</w:t>
      </w:r>
    </w:p>
    <w:p w14:paraId="298C1E70" w14:textId="77777777"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t xml:space="preserve">4. FOR </w:t>
      </w:r>
      <m:oMath>
        <m:r>
          <w:rPr>
            <w:rFonts w:ascii="Cambria Math" w:hAnsi="Cambria Math" w:cs="Times New Roman"/>
            <w:color w:val="000000" w:themeColor="text1"/>
            <w:szCs w:val="24"/>
          </w:rPr>
          <m:t>u∈Context(w)</m:t>
        </m:r>
      </m:oMath>
      <w:r w:rsidRPr="009D03D0">
        <w:rPr>
          <w:rFonts w:cs="Times New Roman"/>
          <w:color w:val="000000" w:themeColor="text1"/>
          <w:szCs w:val="24"/>
        </w:rPr>
        <w:t xml:space="preserve"> DO{</w:t>
      </w:r>
    </w:p>
    <w:p w14:paraId="7F786D40" w14:textId="29BC2C60" w:rsidR="00677908" w:rsidRPr="009D03D0" w:rsidRDefault="007C4608" w:rsidP="00677908">
      <w:pPr>
        <w:ind w:firstLine="480"/>
        <w:rPr>
          <w:rFonts w:cs="Times New Roman"/>
          <w:color w:val="000000" w:themeColor="text1"/>
          <w:szCs w:val="24"/>
        </w:rPr>
      </w:pPr>
      <w:r>
        <w:rPr>
          <w:rFonts w:cs="Times New Roman"/>
          <w:color w:val="000000" w:themeColor="text1"/>
          <w:szCs w:val="24"/>
        </w:rPr>
        <w:tab/>
      </w:r>
      <m:oMath>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u</m:t>
            </m:r>
          </m:e>
        </m:d>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u</m:t>
            </m:r>
          </m:e>
        </m:d>
        <m:r>
          <w:rPr>
            <w:rFonts w:ascii="Cambria Math" w:hAnsi="Cambria Math" w:cs="Times New Roman"/>
            <w:color w:val="000000" w:themeColor="text1"/>
            <w:szCs w:val="24"/>
          </w:rPr>
          <m:t>+e</m:t>
        </m:r>
      </m:oMath>
      <w:r w:rsidR="00677908" w:rsidRPr="009D03D0">
        <w:rPr>
          <w:rFonts w:cs="Times New Roman"/>
          <w:color w:val="000000" w:themeColor="text1"/>
          <w:szCs w:val="24"/>
        </w:rPr>
        <w:t xml:space="preserve"> </w:t>
      </w:r>
    </w:p>
    <w:p w14:paraId="4A0423CA" w14:textId="77777777"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t>}</w:t>
      </w:r>
    </w:p>
    <w:p w14:paraId="1BDDD9D2" w14:textId="364B3058"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t>在</w:t>
      </w:r>
      <w:r w:rsidRPr="009D03D0">
        <w:rPr>
          <w:rFonts w:cs="Times New Roman"/>
          <w:color w:val="000000" w:themeColor="text1"/>
          <w:szCs w:val="24"/>
        </w:rPr>
        <w:t xml:space="preserve">Skip-Gram </w:t>
      </w:r>
      <w:r w:rsidRPr="009D03D0">
        <w:rPr>
          <w:rFonts w:cs="Times New Roman"/>
          <w:color w:val="000000" w:themeColor="text1"/>
          <w:szCs w:val="24"/>
        </w:rPr>
        <w:t>模型中，推导相类似，</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u</m:t>
            </m:r>
          </m:sup>
        </m:sSubSup>
      </m:oMath>
      <w:r w:rsidRPr="009D03D0">
        <w:rPr>
          <w:rFonts w:cs="Times New Roman"/>
          <w:color w:val="000000" w:themeColor="text1"/>
          <w:szCs w:val="24"/>
        </w:rPr>
        <w:t>与</w:t>
      </w:r>
      <m:oMath>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oMath>
      <w:r w:rsidRPr="009D03D0">
        <w:rPr>
          <w:rFonts w:cs="Times New Roman"/>
          <w:color w:val="000000" w:themeColor="text1"/>
          <w:szCs w:val="24"/>
        </w:rPr>
        <w:t>的迭代公式分别为：</w:t>
      </w:r>
    </w:p>
    <w:p w14:paraId="1D53B0AE" w14:textId="38A2B8C5" w:rsidR="0046095C"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u</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u</m:t>
                  </m:r>
                </m:sup>
              </m:sSubSup>
              <m:r>
                <w:rPr>
                  <w:rFonts w:ascii="Cambria Math" w:hAnsi="Cambria Math" w:cs="Times New Roman"/>
                  <w:color w:val="000000" w:themeColor="text1"/>
                  <w:szCs w:val="24"/>
                </w:rPr>
                <m:t>+ζ</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u</m:t>
                      </m:r>
                    </m:sup>
                  </m:sSubSup>
                  <m:r>
                    <w:rPr>
                      <w:rFonts w:ascii="Cambria Math" w:hAnsi="Cambria Math" w:cs="Times New Roman"/>
                      <w:color w:val="000000" w:themeColor="text1"/>
                      <w:szCs w:val="24"/>
                    </w:rPr>
                    <m:t>-sigmoid</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v</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e>
                        <m:sup>
                          <m:r>
                            <w:rPr>
                              <w:rFonts w:ascii="Cambria Math" w:hAnsi="Cambria Math" w:cs="Times New Roman"/>
                              <w:color w:val="000000" w:themeColor="text1"/>
                              <w:szCs w:val="24"/>
                            </w:rPr>
                            <m:t>T</m:t>
                          </m:r>
                        </m:sup>
                      </m:s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u</m:t>
                          </m:r>
                        </m:sup>
                      </m:sSubSup>
                    </m:e>
                  </m:d>
                </m:e>
              </m:d>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5-17</m:t>
                  </m:r>
                </m:e>
              </m:d>
            </m:e>
          </m:eqArr>
        </m:oMath>
      </m:oMathPara>
    </w:p>
    <w:p w14:paraId="02065270" w14:textId="33142D22" w:rsidR="0046095C"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+ζ</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u∈Contex</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sub>
                <m:sup/>
                <m:e>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j=2</m:t>
                      </m:r>
                    </m:sub>
                    <m: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u</m:t>
                          </m:r>
                        </m:sup>
                      </m:sSup>
                    </m:sup>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 u , j</m:t>
                              </m:r>
                            </m:e>
                          </m:d>
                        </m:num>
                        <m:den>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den>
                      </m:f>
                    </m:e>
                  </m:nary>
                  <m:r>
                    <w:rPr>
                      <w:rFonts w:ascii="Cambria Math" w:hAnsi="Cambria Math" w:cs="Times New Roman"/>
                      <w:color w:val="000000" w:themeColor="text1"/>
                      <w:szCs w:val="24"/>
                    </w:rPr>
                    <m:t xml:space="preserve"> </m:t>
                  </m:r>
                </m:e>
              </m:nary>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5-18</m:t>
                  </m:r>
                </m:e>
              </m:d>
            </m:e>
          </m:eqArr>
        </m:oMath>
      </m:oMathPara>
    </w:p>
    <w:p w14:paraId="0C28FC73" w14:textId="76E0B70E"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t>进行迭代的伪代码为：</w:t>
      </w:r>
    </w:p>
    <w:p w14:paraId="1B6983F3" w14:textId="77777777"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t xml:space="preserve">1. </w:t>
      </w:r>
      <m:oMath>
        <m:r>
          <w:rPr>
            <w:rFonts w:ascii="Cambria Math" w:hAnsi="Cambria Math" w:cs="Times New Roman"/>
            <w:color w:val="000000" w:themeColor="text1"/>
            <w:szCs w:val="24"/>
          </w:rPr>
          <m:t>e = 0;</m:t>
        </m:r>
      </m:oMath>
    </w:p>
    <w:p w14:paraId="39F7AF49" w14:textId="77777777"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t xml:space="preserve">2. FOR </w:t>
      </w:r>
      <m:oMath>
        <m:r>
          <w:rPr>
            <w:rFonts w:ascii="Cambria Math" w:hAnsi="Cambria Math" w:cs="Times New Roman"/>
            <w:color w:val="000000" w:themeColor="text1"/>
            <w:szCs w:val="24"/>
          </w:rPr>
          <m:t>u∈Context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 xml:space="preserve"> </m:t>
        </m:r>
      </m:oMath>
      <w:r w:rsidRPr="009D03D0">
        <w:rPr>
          <w:rFonts w:cs="Times New Roman"/>
          <w:color w:val="000000" w:themeColor="text1"/>
          <w:szCs w:val="24"/>
        </w:rPr>
        <w:t>DO{</w:t>
      </w:r>
    </w:p>
    <w:p w14:paraId="6E0C4B39" w14:textId="77777777"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t xml:space="preserve">3. FOR </w:t>
      </w:r>
      <m:oMath>
        <m:r>
          <w:rPr>
            <w:rFonts w:ascii="Cambria Math" w:hAnsi="Cambria Math" w:cs="Times New Roman"/>
            <w:color w:val="000000" w:themeColor="text1"/>
            <w:szCs w:val="24"/>
          </w:rPr>
          <m:t>j = 2</m:t>
        </m:r>
      </m:oMath>
      <w:r w:rsidRPr="009D03D0">
        <w:rPr>
          <w:rFonts w:cs="Times New Roman"/>
          <w:color w:val="000000" w:themeColor="text1"/>
          <w:szCs w:val="24"/>
        </w:rPr>
        <w:t xml:space="preserve">: </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r>
              <w:rPr>
                <w:rFonts w:ascii="Cambria Math" w:hAnsi="Cambria Math" w:cs="Times New Roman"/>
                <w:color w:val="000000" w:themeColor="text1"/>
                <w:szCs w:val="24"/>
              </w:rPr>
              <m:t>u</m:t>
            </m:r>
          </m:sup>
        </m:sSup>
      </m:oMath>
      <w:r w:rsidRPr="009D03D0">
        <w:rPr>
          <w:rFonts w:cs="Times New Roman"/>
          <w:color w:val="000000" w:themeColor="text1"/>
          <w:szCs w:val="24"/>
        </w:rPr>
        <w:t xml:space="preserve"> DO{</w:t>
      </w:r>
    </w:p>
    <w:p w14:paraId="68AEC363" w14:textId="25DB8EBF" w:rsidR="00677908" w:rsidRPr="009D03D0" w:rsidRDefault="007C4608" w:rsidP="00677908">
      <w:pPr>
        <w:ind w:firstLine="480"/>
        <w:rPr>
          <w:rFonts w:cs="Times New Roman"/>
          <w:color w:val="000000" w:themeColor="text1"/>
          <w:szCs w:val="24"/>
        </w:rPr>
      </w:pPr>
      <w:r>
        <w:rPr>
          <w:rFonts w:cs="Times New Roman"/>
          <w:color w:val="000000" w:themeColor="text1"/>
          <w:szCs w:val="24"/>
        </w:rPr>
        <w:tab/>
      </w:r>
      <w:r w:rsidR="00677908" w:rsidRPr="009D03D0">
        <w:rPr>
          <w:rFonts w:cs="Times New Roman"/>
          <w:color w:val="000000" w:themeColor="text1"/>
          <w:szCs w:val="24"/>
        </w:rPr>
        <w:t xml:space="preserve">3.1 </w:t>
      </w:r>
      <m:oMath>
        <m:r>
          <w:rPr>
            <w:rFonts w:ascii="Cambria Math" w:hAnsi="Cambria Math" w:cs="Times New Roman"/>
            <w:color w:val="000000" w:themeColor="text1"/>
            <w:szCs w:val="24"/>
          </w:rPr>
          <m:t>q = sigmoid(v</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e>
          <m:sup>
            <m:r>
              <w:rPr>
                <w:rFonts w:ascii="Cambria Math" w:hAnsi="Cambria Math" w:cs="Times New Roman"/>
                <w:color w:val="000000" w:themeColor="text1"/>
                <w:szCs w:val="24"/>
              </w:rPr>
              <m:t>T</m:t>
            </m:r>
          </m:sup>
        </m:s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m:t>
        </m:r>
      </m:oMath>
    </w:p>
    <w:p w14:paraId="138AAC92" w14:textId="72FFF632" w:rsidR="00677908" w:rsidRPr="009D03D0" w:rsidRDefault="007C4608" w:rsidP="00677908">
      <w:pPr>
        <w:ind w:firstLine="480"/>
        <w:rPr>
          <w:rFonts w:cs="Times New Roman"/>
          <w:color w:val="000000" w:themeColor="text1"/>
          <w:szCs w:val="24"/>
        </w:rPr>
      </w:pPr>
      <w:r>
        <w:rPr>
          <w:rFonts w:cs="Times New Roman"/>
          <w:color w:val="000000" w:themeColor="text1"/>
          <w:szCs w:val="24"/>
        </w:rPr>
        <w:tab/>
      </w:r>
      <w:r w:rsidR="00677908" w:rsidRPr="009D03D0">
        <w:rPr>
          <w:rFonts w:cs="Times New Roman"/>
          <w:color w:val="000000" w:themeColor="text1"/>
          <w:szCs w:val="24"/>
        </w:rPr>
        <w:t xml:space="preserve">3.2 </w:t>
      </w:r>
      <m:oMath>
        <m:r>
          <w:rPr>
            <w:rFonts w:ascii="Cambria Math" w:hAnsi="Cambria Math" w:cs="Times New Roman"/>
            <w:color w:val="000000" w:themeColor="text1"/>
            <w:szCs w:val="24"/>
          </w:rPr>
          <m:t xml:space="preserve">g =ζ </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 xml:space="preserve">1 -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d</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 q</m:t>
            </m:r>
          </m:e>
        </m:d>
      </m:oMath>
    </w:p>
    <w:p w14:paraId="4A0B1D54" w14:textId="6094E0EF" w:rsidR="00677908" w:rsidRPr="009D03D0" w:rsidRDefault="007C4608" w:rsidP="00677908">
      <w:pPr>
        <w:ind w:firstLine="480"/>
        <w:rPr>
          <w:rFonts w:cs="Times New Roman"/>
          <w:color w:val="000000" w:themeColor="text1"/>
          <w:szCs w:val="24"/>
        </w:rPr>
      </w:pPr>
      <w:r>
        <w:rPr>
          <w:rFonts w:cs="Times New Roman"/>
          <w:color w:val="000000" w:themeColor="text1"/>
          <w:szCs w:val="24"/>
        </w:rPr>
        <w:tab/>
      </w:r>
      <w:r w:rsidR="00677908" w:rsidRPr="009D03D0">
        <w:rPr>
          <w:rFonts w:cs="Times New Roman"/>
          <w:color w:val="000000" w:themeColor="text1"/>
          <w:szCs w:val="24"/>
        </w:rPr>
        <w:t xml:space="preserve">3.3 </w:t>
      </w:r>
      <m:oMath>
        <m:r>
          <w:rPr>
            <w:rFonts w:ascii="Cambria Math" w:hAnsi="Cambria Math" w:cs="Times New Roman"/>
            <w:color w:val="000000" w:themeColor="text1"/>
            <w:szCs w:val="24"/>
          </w:rPr>
          <m:t>e :=  e + 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j-1</m:t>
                </m:r>
              </m:e>
            </m:d>
          </m:sub>
          <m:sup>
            <m:r>
              <w:rPr>
                <w:rFonts w:ascii="Cambria Math" w:hAnsi="Cambria Math" w:cs="Times New Roman"/>
                <w:color w:val="000000" w:themeColor="text1"/>
                <w:szCs w:val="24"/>
              </w:rPr>
              <m:t>w</m:t>
            </m:r>
          </m:sup>
        </m:sSubSup>
      </m:oMath>
    </w:p>
    <w:p w14:paraId="2770F383" w14:textId="4A862BEE" w:rsidR="00677908" w:rsidRPr="009D03D0" w:rsidRDefault="007C4608" w:rsidP="00677908">
      <w:pPr>
        <w:ind w:firstLine="480"/>
        <w:rPr>
          <w:rFonts w:cs="Times New Roman"/>
          <w:color w:val="000000" w:themeColor="text1"/>
          <w:szCs w:val="24"/>
        </w:rPr>
      </w:pPr>
      <w:r>
        <w:rPr>
          <w:rFonts w:cs="Times New Roman"/>
          <w:color w:val="000000" w:themeColor="text1"/>
          <w:szCs w:val="24"/>
        </w:rPr>
        <w:tab/>
      </w:r>
      <w:r w:rsidR="00677908" w:rsidRPr="009D03D0">
        <w:rPr>
          <w:rFonts w:cs="Times New Roman"/>
          <w:color w:val="000000" w:themeColor="text1"/>
          <w:szCs w:val="24"/>
        </w:rPr>
        <w:t xml:space="preserve">3.4 </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θ</m:t>
            </m:r>
          </m:e>
          <m:sub>
            <m:r>
              <w:rPr>
                <w:rFonts w:ascii="Cambria Math" w:hAnsi="Cambria Math" w:cs="Times New Roman"/>
                <w:color w:val="000000" w:themeColor="text1"/>
                <w:szCs w:val="24"/>
              </w:rPr>
              <m:t>j-1</m:t>
            </m:r>
          </m:sub>
          <m:sup>
            <m:r>
              <w:rPr>
                <w:rFonts w:ascii="Cambria Math" w:hAnsi="Cambria Math" w:cs="Times New Roman"/>
                <w:color w:val="000000" w:themeColor="text1"/>
                <w:szCs w:val="24"/>
              </w:rPr>
              <m:t>w</m:t>
            </m:r>
          </m:sup>
        </m:sSubSup>
        <m:r>
          <w:rPr>
            <w:rFonts w:ascii="Cambria Math" w:hAnsi="Cambria Math" w:cs="Times New Roman"/>
            <w:color w:val="000000" w:themeColor="text1"/>
            <w:szCs w:val="24"/>
          </w:rPr>
          <m:t xml:space="preserve"> + g 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oMath>
    </w:p>
    <w:p w14:paraId="333AB3D2" w14:textId="77777777"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t>}</w:t>
      </w:r>
    </w:p>
    <w:p w14:paraId="6E1140D9" w14:textId="77777777"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t xml:space="preserve">} </w:t>
      </w:r>
    </w:p>
    <w:p w14:paraId="25D087FE" w14:textId="77777777" w:rsidR="007C4608" w:rsidRDefault="00677908" w:rsidP="00677908">
      <w:pPr>
        <w:ind w:firstLine="480"/>
        <w:rPr>
          <w:rFonts w:cs="Times New Roman"/>
          <w:color w:val="000000" w:themeColor="text1"/>
          <w:szCs w:val="24"/>
        </w:rPr>
      </w:pPr>
      <w:r w:rsidRPr="009D03D0">
        <w:rPr>
          <w:rFonts w:cs="Times New Roman"/>
          <w:color w:val="000000" w:themeColor="text1"/>
          <w:szCs w:val="24"/>
        </w:rPr>
        <w:t xml:space="preserve">4. FOR </w:t>
      </w:r>
      <m:oMath>
        <m:r>
          <w:rPr>
            <w:rFonts w:ascii="Cambria Math" w:hAnsi="Cambria Math" w:cs="Times New Roman"/>
            <w:color w:val="000000" w:themeColor="text1"/>
            <w:szCs w:val="24"/>
          </w:rPr>
          <m:t>u∈ Context(w)</m:t>
        </m:r>
      </m:oMath>
      <w:r w:rsidRPr="009D03D0">
        <w:rPr>
          <w:rFonts w:cs="Times New Roman"/>
          <w:color w:val="000000" w:themeColor="text1"/>
          <w:szCs w:val="24"/>
        </w:rPr>
        <w:t xml:space="preserve"> DO{</w:t>
      </w:r>
    </w:p>
    <w:p w14:paraId="23C1E05C" w14:textId="11CC8BE3" w:rsidR="00677908" w:rsidRPr="007C4608" w:rsidRDefault="009F455D" w:rsidP="00677908">
      <w:pPr>
        <w:ind w:firstLine="480"/>
        <w:rPr>
          <w:rFonts w:cs="Times New Roman"/>
          <w:color w:val="000000" w:themeColor="text1"/>
          <w:szCs w:val="24"/>
        </w:rPr>
      </w:pPr>
      <w:r>
        <w:rPr>
          <w:rFonts w:cs="Times New Roman"/>
          <w:color w:val="000000" w:themeColor="text1"/>
          <w:szCs w:val="24"/>
        </w:rPr>
        <w:tab/>
      </w:r>
      <m:oMath>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hint="eastAsia"/>
                <w:color w:val="000000" w:themeColor="text1"/>
                <w:szCs w:val="24"/>
              </w:rPr>
              <m:t>w</m:t>
            </m:r>
          </m:e>
        </m:d>
        <m:r>
          <w:rPr>
            <w:rFonts w:ascii="Cambria Math" w:hAnsi="Cambria Math" w:cs="Times New Roman"/>
            <w:color w:val="000000" w:themeColor="text1"/>
            <w:szCs w:val="24"/>
          </w:rPr>
          <m:t>:=v</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w</m:t>
            </m:r>
          </m:e>
        </m:d>
        <m:r>
          <w:rPr>
            <w:rFonts w:ascii="Cambria Math" w:hAnsi="Cambria Math" w:cs="Times New Roman"/>
            <w:color w:val="000000" w:themeColor="text1"/>
            <w:szCs w:val="24"/>
          </w:rPr>
          <m:t xml:space="preserve">+e </m:t>
        </m:r>
      </m:oMath>
      <w:r w:rsidR="007C4608">
        <w:rPr>
          <w:rFonts w:cs="Times New Roman" w:hint="eastAsia"/>
          <w:color w:val="000000" w:themeColor="text1"/>
          <w:szCs w:val="24"/>
        </w:rPr>
        <w:t xml:space="preserve"> </w:t>
      </w:r>
    </w:p>
    <w:p w14:paraId="5FC8FF4A" w14:textId="77777777"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t>}</w:t>
      </w:r>
    </w:p>
    <w:p w14:paraId="3CF699DE" w14:textId="5B5A05DB" w:rsidR="00677908" w:rsidRPr="009D03D0" w:rsidRDefault="00677908" w:rsidP="00345200">
      <w:pPr>
        <w:ind w:firstLine="480"/>
        <w:rPr>
          <w:rFonts w:cs="Times New Roman"/>
          <w:color w:val="000000" w:themeColor="text1"/>
          <w:szCs w:val="24"/>
        </w:rPr>
      </w:pPr>
      <w:r w:rsidRPr="000364BB">
        <w:rPr>
          <w:rFonts w:cs="Times New Roman" w:hint="eastAsia"/>
          <w:color w:val="FF0000"/>
          <w:szCs w:val="24"/>
          <w:rPrChange w:id="235" w:author="苏森" w:date="2019-03-20T21:34:00Z">
            <w:rPr>
              <w:rFonts w:cs="Times New Roman" w:hint="eastAsia"/>
              <w:color w:val="000000" w:themeColor="text1"/>
              <w:szCs w:val="24"/>
            </w:rPr>
          </w:rPrChange>
        </w:rPr>
        <w:t>前人</w:t>
      </w:r>
      <w:r w:rsidR="003969BD" w:rsidRPr="000364BB">
        <w:rPr>
          <w:rFonts w:cs="Times New Roman" w:hint="eastAsia"/>
          <w:color w:val="FF0000"/>
          <w:szCs w:val="24"/>
          <w:rPrChange w:id="236" w:author="苏森" w:date="2019-03-20T21:34:00Z">
            <w:rPr>
              <w:rFonts w:cs="Times New Roman" w:hint="eastAsia"/>
              <w:color w:val="000000" w:themeColor="text1"/>
              <w:szCs w:val="24"/>
            </w:rPr>
          </w:rPrChange>
        </w:rPr>
        <w:t>word</w:t>
      </w:r>
      <w:r w:rsidR="003969BD" w:rsidRPr="000364BB">
        <w:rPr>
          <w:rFonts w:cs="Times New Roman"/>
          <w:color w:val="FF0000"/>
          <w:szCs w:val="24"/>
          <w:rPrChange w:id="237" w:author="苏森" w:date="2019-03-20T21:34:00Z">
            <w:rPr>
              <w:rFonts w:cs="Times New Roman"/>
              <w:color w:val="000000" w:themeColor="text1"/>
              <w:szCs w:val="24"/>
            </w:rPr>
          </w:rPrChange>
        </w:rPr>
        <w:t>2</w:t>
      </w:r>
      <w:r w:rsidR="003969BD" w:rsidRPr="000364BB">
        <w:rPr>
          <w:rFonts w:cs="Times New Roman" w:hint="eastAsia"/>
          <w:color w:val="FF0000"/>
          <w:szCs w:val="24"/>
          <w:rPrChange w:id="238" w:author="苏森" w:date="2019-03-20T21:34:00Z">
            <w:rPr>
              <w:rFonts w:cs="Times New Roman" w:hint="eastAsia"/>
              <w:color w:val="000000" w:themeColor="text1"/>
              <w:szCs w:val="24"/>
            </w:rPr>
          </w:rPrChange>
        </w:rPr>
        <w:t>vec</w:t>
      </w:r>
      <w:r w:rsidR="003969BD" w:rsidRPr="000364BB">
        <w:rPr>
          <w:rFonts w:cs="Times New Roman" w:hint="eastAsia"/>
          <w:color w:val="FF0000"/>
          <w:szCs w:val="24"/>
          <w:rPrChange w:id="239" w:author="苏森" w:date="2019-03-20T21:34:00Z">
            <w:rPr>
              <w:rFonts w:cs="Times New Roman" w:hint="eastAsia"/>
              <w:color w:val="000000" w:themeColor="text1"/>
              <w:szCs w:val="24"/>
            </w:rPr>
          </w:rPrChange>
        </w:rPr>
        <w:t>算法</w:t>
      </w:r>
      <w:r w:rsidRPr="000364BB">
        <w:rPr>
          <w:rFonts w:cs="Times New Roman" w:hint="eastAsia"/>
          <w:color w:val="FF0000"/>
          <w:szCs w:val="24"/>
          <w:rPrChange w:id="240" w:author="苏森" w:date="2019-03-20T21:34:00Z">
            <w:rPr>
              <w:rFonts w:cs="Times New Roman" w:hint="eastAsia"/>
              <w:color w:val="000000" w:themeColor="text1"/>
              <w:szCs w:val="24"/>
            </w:rPr>
          </w:rPrChange>
        </w:rPr>
        <w:t>的工作以及已经成熟的投入生产的工业化方案使得</w:t>
      </w:r>
      <w:r w:rsidR="003969BD" w:rsidRPr="000364BB">
        <w:rPr>
          <w:rFonts w:cs="Times New Roman" w:hint="eastAsia"/>
          <w:color w:val="FF0000"/>
          <w:szCs w:val="24"/>
          <w:rPrChange w:id="241" w:author="苏森" w:date="2019-03-20T21:34:00Z">
            <w:rPr>
              <w:rFonts w:cs="Times New Roman" w:hint="eastAsia"/>
              <w:color w:val="000000" w:themeColor="text1"/>
              <w:szCs w:val="24"/>
            </w:rPr>
          </w:rPrChange>
        </w:rPr>
        <w:t>该</w:t>
      </w:r>
      <w:r w:rsidRPr="000364BB">
        <w:rPr>
          <w:rFonts w:cs="Times New Roman" w:hint="eastAsia"/>
          <w:color w:val="FF0000"/>
          <w:szCs w:val="24"/>
          <w:rPrChange w:id="242" w:author="苏森" w:date="2019-03-20T21:34:00Z">
            <w:rPr>
              <w:rFonts w:cs="Times New Roman" w:hint="eastAsia"/>
              <w:color w:val="000000" w:themeColor="text1"/>
              <w:szCs w:val="24"/>
            </w:rPr>
          </w:rPrChange>
        </w:rPr>
        <w:t>算法已经有比较好的表现。</w:t>
      </w:r>
      <w:r w:rsidRPr="009D03D0">
        <w:rPr>
          <w:rFonts w:cs="Times New Roman" w:hint="eastAsia"/>
          <w:color w:val="000000" w:themeColor="text1"/>
          <w:szCs w:val="24"/>
        </w:rPr>
        <w:t>但是在分类器的选择上，传统的</w:t>
      </w:r>
      <w:r w:rsidRPr="009D03D0">
        <w:rPr>
          <w:rFonts w:cs="Times New Roman" w:hint="eastAsia"/>
          <w:color w:val="000000" w:themeColor="text1"/>
          <w:szCs w:val="24"/>
        </w:rPr>
        <w:t>LR</w:t>
      </w:r>
      <w:r w:rsidR="00D67258">
        <w:rPr>
          <w:rFonts w:cs="Times New Roman" w:hint="eastAsia"/>
          <w:color w:val="000000" w:themeColor="text1"/>
          <w:szCs w:val="24"/>
        </w:rPr>
        <w:t>分类器最大的问题在于：</w:t>
      </w:r>
      <w:r w:rsidRPr="009D03D0">
        <w:rPr>
          <w:rFonts w:cs="Times New Roman" w:hint="eastAsia"/>
          <w:color w:val="000000" w:themeColor="text1"/>
          <w:szCs w:val="24"/>
        </w:rPr>
        <w:t>对于训练出来的词向量或者降维</w:t>
      </w:r>
      <w:r w:rsidR="00A055D7">
        <w:rPr>
          <w:rFonts w:cs="Times New Roman" w:hint="eastAsia"/>
          <w:color w:val="000000" w:themeColor="text1"/>
          <w:szCs w:val="24"/>
        </w:rPr>
        <w:t>、</w:t>
      </w:r>
      <w:r w:rsidRPr="009D03D0">
        <w:rPr>
          <w:rFonts w:cs="Times New Roman" w:hint="eastAsia"/>
          <w:color w:val="000000" w:themeColor="text1"/>
          <w:szCs w:val="24"/>
        </w:rPr>
        <w:t>变形的结果，其分类器模型仅仅</w:t>
      </w:r>
      <w:r w:rsidR="00A055D7">
        <w:rPr>
          <w:rFonts w:cs="Times New Roman" w:hint="eastAsia"/>
          <w:color w:val="000000" w:themeColor="text1"/>
          <w:szCs w:val="24"/>
        </w:rPr>
        <w:t>与最</w:t>
      </w:r>
      <w:r w:rsidRPr="009D03D0">
        <w:rPr>
          <w:rFonts w:cs="Times New Roman" w:hint="eastAsia"/>
          <w:color w:val="000000" w:themeColor="text1"/>
          <w:szCs w:val="24"/>
        </w:rPr>
        <w:t>开始选择的参数和训练数据有关</w:t>
      </w:r>
      <w:r w:rsidR="00962A7F" w:rsidRPr="009D03D0">
        <w:rPr>
          <w:rFonts w:cs="Times New Roman" w:hint="eastAsia"/>
          <w:color w:val="000000" w:themeColor="text1"/>
          <w:szCs w:val="24"/>
          <w:vertAlign w:val="superscript"/>
        </w:rPr>
        <w:t>[</w:t>
      </w:r>
      <w:r w:rsidR="00962A7F" w:rsidRPr="009D03D0">
        <w:rPr>
          <w:rFonts w:cs="Times New Roman"/>
          <w:color w:val="000000" w:themeColor="text1"/>
          <w:szCs w:val="24"/>
          <w:vertAlign w:val="superscript"/>
        </w:rPr>
        <w:t>19]</w:t>
      </w:r>
      <w:r w:rsidR="00D67258">
        <w:rPr>
          <w:rFonts w:cs="Times New Roman" w:hint="eastAsia"/>
          <w:color w:val="000000" w:themeColor="text1"/>
          <w:szCs w:val="24"/>
        </w:rPr>
        <w:t>。</w:t>
      </w:r>
      <w:r w:rsidRPr="009D03D0">
        <w:rPr>
          <w:rFonts w:cs="Times New Roman" w:hint="eastAsia"/>
          <w:color w:val="000000" w:themeColor="text1"/>
          <w:szCs w:val="24"/>
        </w:rPr>
        <w:t>所以</w:t>
      </w:r>
      <w:r w:rsidR="00D67258">
        <w:rPr>
          <w:rFonts w:cs="Times New Roman" w:hint="eastAsia"/>
          <w:color w:val="000000" w:themeColor="text1"/>
          <w:szCs w:val="24"/>
        </w:rPr>
        <w:t>LR</w:t>
      </w:r>
      <w:r w:rsidR="00D67258">
        <w:rPr>
          <w:rFonts w:cs="Times New Roman" w:hint="eastAsia"/>
          <w:color w:val="000000" w:themeColor="text1"/>
          <w:szCs w:val="24"/>
        </w:rPr>
        <w:t>分类器的</w:t>
      </w:r>
      <w:r w:rsidRPr="009D03D0">
        <w:rPr>
          <w:rFonts w:cs="Times New Roman" w:hint="eastAsia"/>
          <w:color w:val="000000" w:themeColor="text1"/>
          <w:szCs w:val="24"/>
        </w:rPr>
        <w:t>参数以及训练数据</w:t>
      </w:r>
      <w:r w:rsidR="00A055D7">
        <w:rPr>
          <w:rFonts w:cs="Times New Roman" w:hint="eastAsia"/>
          <w:color w:val="000000" w:themeColor="text1"/>
          <w:szCs w:val="24"/>
        </w:rPr>
        <w:t>选择十分</w:t>
      </w:r>
      <w:r w:rsidRPr="009D03D0">
        <w:rPr>
          <w:rFonts w:cs="Times New Roman" w:hint="eastAsia"/>
          <w:color w:val="000000" w:themeColor="text1"/>
          <w:szCs w:val="24"/>
        </w:rPr>
        <w:t>关键</w:t>
      </w:r>
      <w:r w:rsidR="00A055D7">
        <w:rPr>
          <w:rFonts w:cs="Times New Roman" w:hint="eastAsia"/>
          <w:color w:val="000000" w:themeColor="text1"/>
          <w:szCs w:val="24"/>
        </w:rPr>
        <w:t>。</w:t>
      </w:r>
      <w:r w:rsidRPr="009D03D0">
        <w:rPr>
          <w:rFonts w:cs="Times New Roman" w:hint="eastAsia"/>
          <w:color w:val="000000" w:themeColor="text1"/>
          <w:szCs w:val="24"/>
        </w:rPr>
        <w:t>这是由于算法实际部署到流处理平台之后，新计算的数据不再能对分类器模型产生任何影响</w:t>
      </w:r>
      <w:r w:rsidR="00345200">
        <w:rPr>
          <w:rFonts w:cs="Times New Roman" w:hint="eastAsia"/>
          <w:color w:val="000000" w:themeColor="text1"/>
          <w:szCs w:val="24"/>
        </w:rPr>
        <w:t>。除非新</w:t>
      </w:r>
      <w:r w:rsidR="00345200" w:rsidRPr="009D03D0">
        <w:rPr>
          <w:rFonts w:cs="Times New Roman" w:hint="eastAsia"/>
          <w:color w:val="000000" w:themeColor="text1"/>
          <w:szCs w:val="24"/>
        </w:rPr>
        <w:t>加入计算的数据</w:t>
      </w:r>
      <w:r w:rsidR="00345200">
        <w:rPr>
          <w:rFonts w:cs="Times New Roman" w:hint="eastAsia"/>
          <w:color w:val="000000" w:themeColor="text1"/>
          <w:szCs w:val="24"/>
        </w:rPr>
        <w:t>能</w:t>
      </w:r>
      <w:r w:rsidR="00345200" w:rsidRPr="009D03D0">
        <w:rPr>
          <w:rFonts w:cs="Times New Roman" w:hint="eastAsia"/>
          <w:color w:val="000000" w:themeColor="text1"/>
          <w:szCs w:val="24"/>
        </w:rPr>
        <w:t>动态</w:t>
      </w:r>
      <w:r w:rsidR="00345200">
        <w:rPr>
          <w:rFonts w:cs="Times New Roman" w:hint="eastAsia"/>
          <w:color w:val="000000" w:themeColor="text1"/>
          <w:szCs w:val="24"/>
        </w:rPr>
        <w:t>地</w:t>
      </w:r>
      <w:r w:rsidR="00345200" w:rsidRPr="009D03D0">
        <w:rPr>
          <w:rFonts w:cs="Times New Roman" w:hint="eastAsia"/>
          <w:color w:val="000000" w:themeColor="text1"/>
          <w:szCs w:val="24"/>
        </w:rPr>
        <w:t>对分类器模型进行更新</w:t>
      </w:r>
      <w:r w:rsidR="00345200">
        <w:rPr>
          <w:rFonts w:cs="Times New Roman" w:hint="eastAsia"/>
          <w:color w:val="000000" w:themeColor="text1"/>
          <w:szCs w:val="24"/>
        </w:rPr>
        <w:t>，否则</w:t>
      </w:r>
      <w:r w:rsidR="00A055D7" w:rsidRPr="009D03D0">
        <w:rPr>
          <w:rFonts w:cs="Times New Roman" w:hint="eastAsia"/>
          <w:color w:val="000000" w:themeColor="text1"/>
          <w:szCs w:val="24"/>
        </w:rPr>
        <w:t>无法预估</w:t>
      </w:r>
      <w:r w:rsidRPr="009D03D0">
        <w:rPr>
          <w:rFonts w:cs="Times New Roman" w:hint="eastAsia"/>
          <w:color w:val="000000" w:themeColor="text1"/>
          <w:szCs w:val="24"/>
        </w:rPr>
        <w:t>参数以及训练数据选择对后期算法的影响</w:t>
      </w:r>
      <w:r w:rsidR="00345200">
        <w:rPr>
          <w:rFonts w:cs="Times New Roman" w:hint="eastAsia"/>
          <w:color w:val="000000" w:themeColor="text1"/>
          <w:szCs w:val="24"/>
        </w:rPr>
        <w:t>。</w:t>
      </w:r>
    </w:p>
    <w:p w14:paraId="5B79A746" w14:textId="592272CD" w:rsidR="00677908" w:rsidRPr="009D03D0" w:rsidRDefault="00345200" w:rsidP="00245589">
      <w:pPr>
        <w:ind w:firstLine="480"/>
        <w:rPr>
          <w:rFonts w:cs="Times New Roman"/>
          <w:color w:val="000000" w:themeColor="text1"/>
          <w:szCs w:val="24"/>
        </w:rPr>
      </w:pPr>
      <w:r>
        <w:rPr>
          <w:rFonts w:cs="Times New Roman" w:hint="eastAsia"/>
          <w:color w:val="000000" w:themeColor="text1"/>
          <w:szCs w:val="24"/>
        </w:rPr>
        <w:t>上述</w:t>
      </w:r>
      <w:r w:rsidR="00677908" w:rsidRPr="009D03D0">
        <w:rPr>
          <w:rFonts w:cs="Times New Roman" w:hint="eastAsia"/>
          <w:color w:val="000000" w:themeColor="text1"/>
          <w:szCs w:val="24"/>
        </w:rPr>
        <w:t>特殊情况在本</w:t>
      </w:r>
      <w:r>
        <w:rPr>
          <w:rFonts w:cs="Times New Roman" w:hint="eastAsia"/>
          <w:color w:val="000000" w:themeColor="text1"/>
          <w:szCs w:val="24"/>
        </w:rPr>
        <w:t>研究</w:t>
      </w:r>
      <w:r w:rsidR="00677908" w:rsidRPr="009D03D0">
        <w:rPr>
          <w:rFonts w:cs="Times New Roman" w:hint="eastAsia"/>
          <w:color w:val="000000" w:themeColor="text1"/>
          <w:szCs w:val="24"/>
        </w:rPr>
        <w:t>中的具体表现之一是</w:t>
      </w:r>
      <w:r>
        <w:rPr>
          <w:rFonts w:cs="Times New Roman" w:hint="eastAsia"/>
          <w:color w:val="000000" w:themeColor="text1"/>
          <w:szCs w:val="24"/>
        </w:rPr>
        <w:t>：</w:t>
      </w:r>
      <w:r w:rsidR="00677908" w:rsidRPr="009D03D0">
        <w:rPr>
          <w:rFonts w:cs="Times New Roman" w:hint="eastAsia"/>
          <w:color w:val="000000" w:themeColor="text1"/>
          <w:szCs w:val="24"/>
        </w:rPr>
        <w:t>尽管一家公司短期内所积累的历史舆论已经出现明显的</w:t>
      </w:r>
      <w:r w:rsidR="00152148">
        <w:rPr>
          <w:rFonts w:cs="Times New Roman" w:hint="eastAsia"/>
          <w:color w:val="000000" w:themeColor="text1"/>
          <w:szCs w:val="24"/>
        </w:rPr>
        <w:t>负面倾向</w:t>
      </w:r>
      <w:r w:rsidR="00677908" w:rsidRPr="009D03D0">
        <w:rPr>
          <w:rFonts w:cs="Times New Roman" w:hint="eastAsia"/>
          <w:color w:val="000000" w:themeColor="text1"/>
          <w:szCs w:val="24"/>
        </w:rPr>
        <w:t>，但是由于公司的公关运营，公众对于所关注舆论点的淡忘以及注意力的转移，当前情感评价会体现为回升。在数据</w:t>
      </w:r>
      <w:r w:rsidR="00152148">
        <w:rPr>
          <w:rFonts w:cs="Times New Roman" w:hint="eastAsia"/>
          <w:color w:val="000000" w:themeColor="text1"/>
          <w:szCs w:val="24"/>
        </w:rPr>
        <w:t>计算</w:t>
      </w:r>
      <w:r w:rsidR="00677908" w:rsidRPr="009D03D0">
        <w:rPr>
          <w:rFonts w:cs="Times New Roman" w:hint="eastAsia"/>
          <w:color w:val="000000" w:themeColor="text1"/>
          <w:szCs w:val="24"/>
        </w:rPr>
        <w:t>层面，尽管历史数据会显示比较低的情感评分，但是由于新到来数据的急剧减少，会对于分类器模型的分类标准会产生比较明显的影响。</w:t>
      </w:r>
      <w:r w:rsidR="00152148">
        <w:rPr>
          <w:rFonts w:cs="Times New Roman" w:hint="eastAsia"/>
          <w:color w:val="000000" w:themeColor="text1"/>
          <w:szCs w:val="24"/>
        </w:rPr>
        <w:t>即：</w:t>
      </w:r>
      <w:r w:rsidR="00677908" w:rsidRPr="009D03D0">
        <w:rPr>
          <w:rFonts w:cs="Times New Roman" w:hint="eastAsia"/>
          <w:color w:val="000000" w:themeColor="text1"/>
          <w:szCs w:val="24"/>
        </w:rPr>
        <w:t>历史数据的影响会随着热度淘汰明显降低影响力。</w:t>
      </w:r>
    </w:p>
    <w:p w14:paraId="65130929" w14:textId="6AD10F18" w:rsidR="00677908" w:rsidRPr="009D03D0" w:rsidRDefault="00677908" w:rsidP="00245589">
      <w:pPr>
        <w:ind w:firstLine="480"/>
        <w:rPr>
          <w:rFonts w:cs="Times New Roman"/>
          <w:color w:val="000000" w:themeColor="text1"/>
          <w:szCs w:val="24"/>
        </w:rPr>
      </w:pPr>
      <w:r w:rsidRPr="009D03D0">
        <w:rPr>
          <w:rFonts w:cs="Times New Roman" w:hint="eastAsia"/>
          <w:color w:val="000000" w:themeColor="text1"/>
          <w:szCs w:val="24"/>
        </w:rPr>
        <w:t>所以在这里本</w:t>
      </w:r>
      <w:r w:rsidR="009B3502">
        <w:rPr>
          <w:rFonts w:cs="Times New Roman" w:hint="eastAsia"/>
          <w:color w:val="000000" w:themeColor="text1"/>
          <w:szCs w:val="24"/>
        </w:rPr>
        <w:t>文</w:t>
      </w:r>
      <w:r w:rsidRPr="009D03D0">
        <w:rPr>
          <w:rFonts w:cs="Times New Roman" w:hint="eastAsia"/>
          <w:color w:val="000000" w:themeColor="text1"/>
          <w:szCs w:val="24"/>
        </w:rPr>
        <w:t>提出了基于</w:t>
      </w:r>
      <w:r w:rsidRPr="009D03D0">
        <w:rPr>
          <w:rFonts w:cs="Times New Roman" w:hint="eastAsia"/>
          <w:color w:val="000000" w:themeColor="text1"/>
          <w:szCs w:val="24"/>
        </w:rPr>
        <w:t>SVM</w:t>
      </w:r>
      <w:r w:rsidRPr="009D03D0">
        <w:rPr>
          <w:rFonts w:cs="Times New Roman" w:hint="eastAsia"/>
          <w:color w:val="000000" w:themeColor="text1"/>
          <w:szCs w:val="24"/>
        </w:rPr>
        <w:t>的动态淘汰</w:t>
      </w:r>
      <w:r w:rsidRPr="009D03D0">
        <w:rPr>
          <w:rFonts w:cs="Times New Roman" w:hint="eastAsia"/>
          <w:color w:val="000000" w:themeColor="text1"/>
          <w:szCs w:val="24"/>
        </w:rPr>
        <w:t>Online</w:t>
      </w:r>
      <w:r w:rsidRPr="009D03D0">
        <w:rPr>
          <w:rFonts w:cs="Times New Roman" w:hint="eastAsia"/>
          <w:color w:val="000000" w:themeColor="text1"/>
          <w:szCs w:val="24"/>
        </w:rPr>
        <w:t>算法与</w:t>
      </w:r>
      <w:r w:rsidR="00245589">
        <w:rPr>
          <w:rFonts w:cs="Times New Roman" w:hint="eastAsia"/>
          <w:color w:val="000000" w:themeColor="text1"/>
          <w:szCs w:val="24"/>
        </w:rPr>
        <w:t>在线被动攻击</w:t>
      </w:r>
      <w:r w:rsidR="007C4608">
        <w:rPr>
          <w:rFonts w:cs="Times New Roman" w:hint="eastAsia"/>
          <w:color w:val="000000" w:themeColor="text1"/>
          <w:szCs w:val="24"/>
        </w:rPr>
        <w:t>SVM</w:t>
      </w:r>
      <w:r w:rsidR="00245589">
        <w:rPr>
          <w:rFonts w:cs="Times New Roman" w:hint="eastAsia"/>
          <w:color w:val="000000" w:themeColor="text1"/>
          <w:szCs w:val="24"/>
        </w:rPr>
        <w:t>算</w:t>
      </w:r>
      <w:r w:rsidRPr="009D03D0">
        <w:rPr>
          <w:rFonts w:cs="Times New Roman" w:hint="eastAsia"/>
          <w:color w:val="000000" w:themeColor="text1"/>
          <w:szCs w:val="24"/>
        </w:rPr>
        <w:t>法。</w:t>
      </w:r>
      <w:r w:rsidR="007C4608">
        <w:rPr>
          <w:rFonts w:cs="Times New Roman" w:hint="eastAsia"/>
          <w:color w:val="000000" w:themeColor="text1"/>
          <w:szCs w:val="24"/>
        </w:rPr>
        <w:t>这两种算法</w:t>
      </w:r>
      <w:r w:rsidRPr="009D03D0">
        <w:rPr>
          <w:rFonts w:cs="Times New Roman" w:hint="eastAsia"/>
          <w:color w:val="000000" w:themeColor="text1"/>
          <w:szCs w:val="24"/>
        </w:rPr>
        <w:t>能够较好解决新计算的数据对模型的影响</w:t>
      </w:r>
      <w:r w:rsidR="007C4608">
        <w:rPr>
          <w:rFonts w:cs="Times New Roman" w:hint="eastAsia"/>
          <w:color w:val="000000" w:themeColor="text1"/>
          <w:szCs w:val="24"/>
        </w:rPr>
        <w:t>问题</w:t>
      </w:r>
      <w:r w:rsidRPr="009D03D0">
        <w:rPr>
          <w:rFonts w:cs="Times New Roman" w:hint="eastAsia"/>
          <w:color w:val="000000" w:themeColor="text1"/>
          <w:szCs w:val="24"/>
        </w:rPr>
        <w:t>，新到来的数据能够及时加入模型中进行计算，</w:t>
      </w:r>
      <w:r w:rsidR="007C4608">
        <w:rPr>
          <w:rFonts w:cs="Times New Roman" w:hint="eastAsia"/>
          <w:color w:val="000000" w:themeColor="text1"/>
          <w:szCs w:val="24"/>
        </w:rPr>
        <w:t>且</w:t>
      </w:r>
      <w:r w:rsidRPr="009D03D0">
        <w:rPr>
          <w:rFonts w:cs="Times New Roman" w:hint="eastAsia"/>
          <w:color w:val="000000" w:themeColor="text1"/>
          <w:szCs w:val="24"/>
        </w:rPr>
        <w:t>历史数据能够及时被淘汰，从而使得分</w:t>
      </w:r>
      <w:r w:rsidRPr="009D03D0">
        <w:rPr>
          <w:rFonts w:cs="Times New Roman" w:hint="eastAsia"/>
          <w:color w:val="000000" w:themeColor="text1"/>
          <w:szCs w:val="24"/>
        </w:rPr>
        <w:lastRenderedPageBreak/>
        <w:t>类器模型能产生</w:t>
      </w:r>
      <w:r w:rsidR="007C4608">
        <w:rPr>
          <w:rFonts w:cs="Times New Roman" w:hint="eastAsia"/>
          <w:color w:val="000000" w:themeColor="text1"/>
          <w:szCs w:val="24"/>
        </w:rPr>
        <w:t>可控</w:t>
      </w:r>
      <w:r w:rsidRPr="009D03D0">
        <w:rPr>
          <w:rFonts w:cs="Times New Roman" w:hint="eastAsia"/>
          <w:color w:val="000000" w:themeColor="text1"/>
          <w:szCs w:val="24"/>
        </w:rPr>
        <w:t>动态变化。</w:t>
      </w:r>
    </w:p>
    <w:p w14:paraId="294B1438" w14:textId="23C064D6" w:rsidR="00677908" w:rsidRPr="004408EA" w:rsidRDefault="00677908" w:rsidP="004408EA">
      <w:pPr>
        <w:pStyle w:val="2"/>
        <w:spacing w:before="326" w:after="326"/>
      </w:pPr>
      <w:bookmarkStart w:id="243" w:name="_Toc2274911"/>
      <w:bookmarkStart w:id="244" w:name="_Toc2329318"/>
      <w:bookmarkStart w:id="245" w:name="_Toc3724966"/>
      <w:r w:rsidRPr="004408EA">
        <w:t xml:space="preserve">5.3 </w:t>
      </w:r>
      <w:r w:rsidRPr="004408EA">
        <w:rPr>
          <w:rFonts w:hint="eastAsia"/>
        </w:rPr>
        <w:t>在线</w:t>
      </w:r>
      <w:r w:rsidRPr="004408EA">
        <w:rPr>
          <w:rFonts w:hint="eastAsia"/>
        </w:rPr>
        <w:t>SVM</w:t>
      </w:r>
      <w:r w:rsidRPr="004408EA">
        <w:rPr>
          <w:rFonts w:hint="eastAsia"/>
        </w:rPr>
        <w:t>算法的设计</w:t>
      </w:r>
      <w:bookmarkEnd w:id="243"/>
      <w:bookmarkEnd w:id="244"/>
      <w:bookmarkEnd w:id="245"/>
    </w:p>
    <w:p w14:paraId="72911F87" w14:textId="53F6D1B0" w:rsidR="00677908" w:rsidRPr="004408EA" w:rsidRDefault="00677908" w:rsidP="002D644E">
      <w:pPr>
        <w:pStyle w:val="3"/>
        <w:spacing w:before="163" w:after="163"/>
      </w:pPr>
      <w:bookmarkStart w:id="246" w:name="_Toc2274912"/>
      <w:bookmarkStart w:id="247" w:name="_Toc2329319"/>
      <w:bookmarkStart w:id="248" w:name="_Toc3724967"/>
      <w:r w:rsidRPr="004408EA">
        <w:rPr>
          <w:rFonts w:hint="eastAsia"/>
        </w:rPr>
        <w:t>5</w:t>
      </w:r>
      <w:r w:rsidRPr="004408EA">
        <w:t xml:space="preserve">.3.1 </w:t>
      </w:r>
      <w:r w:rsidRPr="004408EA">
        <w:rPr>
          <w:rFonts w:hint="eastAsia"/>
        </w:rPr>
        <w:t>改进的</w:t>
      </w:r>
      <w:r w:rsidRPr="004408EA">
        <w:rPr>
          <w:rFonts w:hint="eastAsia"/>
        </w:rPr>
        <w:t>Online</w:t>
      </w:r>
      <w:r w:rsidRPr="004408EA">
        <w:t xml:space="preserve"> </w:t>
      </w:r>
      <w:r w:rsidRPr="004408EA">
        <w:rPr>
          <w:rFonts w:hint="eastAsia"/>
        </w:rPr>
        <w:t>SVM</w:t>
      </w:r>
      <w:r w:rsidRPr="004408EA">
        <w:rPr>
          <w:rFonts w:hint="eastAsia"/>
        </w:rPr>
        <w:t>的设计</w:t>
      </w:r>
      <w:bookmarkEnd w:id="246"/>
      <w:bookmarkEnd w:id="247"/>
      <w:bookmarkEnd w:id="248"/>
    </w:p>
    <w:p w14:paraId="022B01A1" w14:textId="2ED1B25A"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t>对于前几步预处理算法，都</w:t>
      </w:r>
      <w:r w:rsidR="00152148">
        <w:rPr>
          <w:rFonts w:cs="Times New Roman" w:hint="eastAsia"/>
          <w:color w:val="000000" w:themeColor="text1"/>
          <w:szCs w:val="24"/>
        </w:rPr>
        <w:t>是</w:t>
      </w:r>
      <w:r w:rsidRPr="009D03D0">
        <w:rPr>
          <w:rFonts w:cs="Times New Roman"/>
          <w:color w:val="000000" w:themeColor="text1"/>
          <w:szCs w:val="24"/>
        </w:rPr>
        <w:t>将高维的词袋向量通过降维或其他方式转化为了低维的数据，然后通过</w:t>
      </w:r>
      <w:r w:rsidR="0046095C" w:rsidRPr="009D03D0">
        <w:rPr>
          <w:rFonts w:cs="Times New Roman" w:hint="eastAsia"/>
          <w:color w:val="000000" w:themeColor="text1"/>
          <w:szCs w:val="24"/>
        </w:rPr>
        <w:t>逻辑斯蒂回归（</w:t>
      </w:r>
      <w:r w:rsidR="0046095C" w:rsidRPr="009D03D0">
        <w:rPr>
          <w:rFonts w:cs="Times New Roman"/>
          <w:color w:val="000000" w:themeColor="text1"/>
          <w:szCs w:val="24"/>
        </w:rPr>
        <w:t>Logistics Regression, LR</w:t>
      </w:r>
      <w:r w:rsidR="0046095C" w:rsidRPr="009D03D0">
        <w:rPr>
          <w:rFonts w:cs="Times New Roman" w:hint="eastAsia"/>
          <w:color w:val="000000" w:themeColor="text1"/>
          <w:szCs w:val="24"/>
        </w:rPr>
        <w:t>）</w:t>
      </w:r>
      <w:r w:rsidRPr="009D03D0">
        <w:rPr>
          <w:rFonts w:cs="Times New Roman"/>
          <w:color w:val="000000" w:themeColor="text1"/>
          <w:szCs w:val="24"/>
        </w:rPr>
        <w:t>进行分类。除此之外，也可以通过</w:t>
      </w:r>
      <w:r w:rsidR="0046095C" w:rsidRPr="009D03D0">
        <w:rPr>
          <w:rFonts w:cs="Times New Roman" w:hint="eastAsia"/>
          <w:color w:val="000000" w:themeColor="text1"/>
          <w:szCs w:val="24"/>
        </w:rPr>
        <w:t>支持向量机（</w:t>
      </w:r>
      <w:r w:rsidR="0046095C" w:rsidRPr="009D03D0">
        <w:rPr>
          <w:rFonts w:cs="Times New Roman" w:hint="eastAsia"/>
          <w:color w:val="000000" w:themeColor="text1"/>
          <w:szCs w:val="24"/>
        </w:rPr>
        <w:t>Support</w:t>
      </w:r>
      <w:r w:rsidR="0046095C" w:rsidRPr="009D03D0">
        <w:rPr>
          <w:rFonts w:cs="Times New Roman"/>
          <w:color w:val="000000" w:themeColor="text1"/>
          <w:szCs w:val="24"/>
        </w:rPr>
        <w:t xml:space="preserve"> </w:t>
      </w:r>
      <w:r w:rsidR="0046095C" w:rsidRPr="009D03D0">
        <w:rPr>
          <w:rFonts w:cs="Times New Roman" w:hint="eastAsia"/>
          <w:color w:val="000000" w:themeColor="text1"/>
          <w:szCs w:val="24"/>
        </w:rPr>
        <w:t>Vector</w:t>
      </w:r>
      <w:r w:rsidR="0046095C" w:rsidRPr="009D03D0">
        <w:rPr>
          <w:rFonts w:cs="Times New Roman"/>
          <w:color w:val="000000" w:themeColor="text1"/>
          <w:szCs w:val="24"/>
        </w:rPr>
        <w:t xml:space="preserve"> </w:t>
      </w:r>
      <w:r w:rsidR="0046095C" w:rsidRPr="009D03D0">
        <w:rPr>
          <w:rFonts w:cs="Times New Roman" w:hint="eastAsia"/>
          <w:color w:val="000000" w:themeColor="text1"/>
          <w:szCs w:val="24"/>
        </w:rPr>
        <w:t>Machine</w:t>
      </w:r>
      <w:r w:rsidR="0046095C" w:rsidRPr="009D03D0">
        <w:rPr>
          <w:rFonts w:cs="Times New Roman"/>
          <w:color w:val="000000" w:themeColor="text1"/>
          <w:szCs w:val="24"/>
        </w:rPr>
        <w:t>, SVM</w:t>
      </w:r>
      <w:r w:rsidR="0046095C" w:rsidRPr="009D03D0">
        <w:rPr>
          <w:rFonts w:cs="Times New Roman" w:hint="eastAsia"/>
          <w:color w:val="000000" w:themeColor="text1"/>
          <w:szCs w:val="24"/>
        </w:rPr>
        <w:t>）</w:t>
      </w:r>
      <w:r w:rsidRPr="009D03D0">
        <w:rPr>
          <w:rFonts w:cs="Times New Roman"/>
          <w:color w:val="000000" w:themeColor="text1"/>
          <w:szCs w:val="24"/>
        </w:rPr>
        <w:t>的方法，对实时的数据进行处理，</w:t>
      </w:r>
      <w:r w:rsidR="00152148">
        <w:rPr>
          <w:rFonts w:cs="Times New Roman" w:hint="eastAsia"/>
          <w:color w:val="000000" w:themeColor="text1"/>
          <w:szCs w:val="24"/>
        </w:rPr>
        <w:t>这</w:t>
      </w:r>
      <w:r w:rsidRPr="009D03D0">
        <w:rPr>
          <w:rFonts w:cs="Times New Roman"/>
          <w:color w:val="000000" w:themeColor="text1"/>
          <w:szCs w:val="24"/>
        </w:rPr>
        <w:t>符合社交媒体流数据的</w:t>
      </w:r>
      <w:r w:rsidR="00152148">
        <w:rPr>
          <w:rFonts w:cs="Times New Roman" w:hint="eastAsia"/>
          <w:color w:val="000000" w:themeColor="text1"/>
          <w:szCs w:val="24"/>
        </w:rPr>
        <w:t>要求</w:t>
      </w:r>
      <w:r w:rsidRPr="009D03D0">
        <w:rPr>
          <w:rFonts w:cs="Times New Roman"/>
          <w:color w:val="000000" w:themeColor="text1"/>
          <w:szCs w:val="24"/>
        </w:rPr>
        <w:t>。</w:t>
      </w:r>
    </w:p>
    <w:p w14:paraId="3A69E31B" w14:textId="330AF255" w:rsidR="00997908" w:rsidRPr="009D03D0" w:rsidRDefault="00997908" w:rsidP="00245589">
      <w:pPr>
        <w:ind w:firstLine="480"/>
        <w:rPr>
          <w:rFonts w:cs="Times New Roman"/>
          <w:color w:val="000000" w:themeColor="text1"/>
          <w:szCs w:val="24"/>
        </w:rPr>
      </w:pPr>
      <w:r w:rsidRPr="009D03D0">
        <w:rPr>
          <w:rFonts w:cs="Times New Roman"/>
          <w:color w:val="000000" w:themeColor="text1"/>
          <w:szCs w:val="24"/>
        </w:rPr>
        <w:t>定义社交媒体上舆论讨论的对象的集合为</w:t>
      </w:r>
      <w:r w:rsidR="00592A6A">
        <w:rPr>
          <w:rFonts w:cs="Times New Roman" w:hint="eastAsia"/>
          <w:color w:val="000000" w:themeColor="text1"/>
          <w:szCs w:val="24"/>
        </w:rPr>
        <w:t>：</w:t>
      </w:r>
    </w:p>
    <w:p w14:paraId="02D7D029" w14:textId="7F8391ED" w:rsidR="005C32AB" w:rsidRPr="009D03D0" w:rsidRDefault="00A20880" w:rsidP="00997908">
      <w:pPr>
        <w:ind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r>
                <w:rPr>
                  <w:rFonts w:ascii="Cambria Math" w:hAnsi="Cambria Math" w:cs="Times New Roman"/>
                  <w:color w:val="000000" w:themeColor="text1"/>
                  <w:szCs w:val="24"/>
                </w:rPr>
                <m:t>O=</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3</m:t>
                      </m:r>
                    </m:sub>
                  </m:sSub>
                  <m:r>
                    <w:rPr>
                      <w:rFonts w:ascii="Cambria Math" w:hAnsi="Cambria Math" w:cs="Times New Roman"/>
                      <w:color w:val="000000" w:themeColor="text1"/>
                      <w:szCs w:val="24"/>
                    </w:rPr>
                    <m:t xml:space="preserve">, … ,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m</m:t>
                      </m:r>
                    </m:sub>
                  </m:sSub>
                </m:e>
              </m:d>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5-19</m:t>
                  </m:r>
                </m:e>
              </m:d>
              <m:ctrlPr>
                <w:rPr>
                  <w:rFonts w:ascii="Cambria Math" w:hAnsi="Cambria Math" w:cs="Times New Roman"/>
                  <w:i/>
                  <w:color w:val="000000" w:themeColor="text1"/>
                  <w:szCs w:val="24"/>
                </w:rPr>
              </m:ctrlPr>
            </m:e>
          </m:eqArr>
        </m:oMath>
      </m:oMathPara>
    </w:p>
    <w:p w14:paraId="590F7D54" w14:textId="350D0887" w:rsidR="00997908" w:rsidRPr="009D03D0" w:rsidRDefault="00997908" w:rsidP="00245589">
      <w:pPr>
        <w:ind w:firstLine="480"/>
        <w:rPr>
          <w:rFonts w:cs="Times New Roman"/>
          <w:color w:val="000000" w:themeColor="text1"/>
          <w:szCs w:val="24"/>
        </w:rPr>
      </w:pPr>
      <w:r w:rsidRPr="009D03D0">
        <w:rPr>
          <w:rFonts w:cs="Times New Roman"/>
          <w:color w:val="000000" w:themeColor="text1"/>
          <w:szCs w:val="24"/>
        </w:rPr>
        <w:t>参与讨论的用户为</w:t>
      </w:r>
      <w:r w:rsidR="00592A6A">
        <w:rPr>
          <w:rFonts w:cs="Times New Roman" w:hint="eastAsia"/>
          <w:color w:val="000000" w:themeColor="text1"/>
          <w:szCs w:val="24"/>
        </w:rPr>
        <w:t>：</w:t>
      </w:r>
    </w:p>
    <w:p w14:paraId="213BE191" w14:textId="5986655C" w:rsidR="005C32AB" w:rsidRPr="009D03D0" w:rsidRDefault="00A20880" w:rsidP="00997908">
      <w:pPr>
        <w:ind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r>
                <w:rPr>
                  <w:rFonts w:ascii="Cambria Math" w:hAnsi="Cambria Math" w:cs="Times New Roman"/>
                  <w:color w:val="000000" w:themeColor="text1"/>
                  <w:szCs w:val="24"/>
                </w:rPr>
                <m:t>U=</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3</m:t>
                      </m:r>
                    </m:sub>
                  </m:sSub>
                  <m:r>
                    <w:rPr>
                      <w:rFonts w:ascii="Cambria Math" w:hAnsi="Cambria Math" w:cs="Times New Roman"/>
                      <w:color w:val="000000" w:themeColor="text1"/>
                      <w:szCs w:val="24"/>
                    </w:rPr>
                    <m:t xml:space="preserve">, …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hint="eastAsia"/>
                          <w:color w:val="000000" w:themeColor="text1"/>
                          <w:szCs w:val="24"/>
                        </w:rPr>
                        <m:t>n</m:t>
                      </m:r>
                    </m:sub>
                  </m:sSub>
                </m:e>
              </m:d>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5-20</m:t>
                  </m:r>
                </m:e>
              </m:d>
              <m:ctrlPr>
                <w:rPr>
                  <w:rFonts w:ascii="Cambria Math" w:hAnsi="Cambria Math" w:cs="Times New Roman"/>
                  <w:i/>
                  <w:color w:val="000000" w:themeColor="text1"/>
                  <w:szCs w:val="24"/>
                </w:rPr>
              </m:ctrlPr>
            </m:e>
          </m:eqArr>
        </m:oMath>
      </m:oMathPara>
    </w:p>
    <w:p w14:paraId="5C024BDB" w14:textId="571D63D7" w:rsidR="00997908" w:rsidRPr="009D03D0" w:rsidRDefault="00997908" w:rsidP="00245589">
      <w:pPr>
        <w:ind w:firstLine="480"/>
        <w:rPr>
          <w:rFonts w:cs="Times New Roman"/>
          <w:color w:val="000000" w:themeColor="text1"/>
          <w:szCs w:val="24"/>
        </w:rPr>
      </w:pPr>
      <w:r w:rsidRPr="009D03D0">
        <w:rPr>
          <w:rFonts w:cs="Times New Roman"/>
          <w:color w:val="000000" w:themeColor="text1"/>
          <w:szCs w:val="24"/>
        </w:rPr>
        <w:t>定义用户对于对象的评价为</w:t>
      </w:r>
      <w:r w:rsidR="00592A6A">
        <w:rPr>
          <w:rFonts w:cs="Times New Roman" w:hint="eastAsia"/>
          <w:color w:val="000000" w:themeColor="text1"/>
          <w:szCs w:val="24"/>
        </w:rPr>
        <w:t>：</w:t>
      </w:r>
    </w:p>
    <w:p w14:paraId="4F5ABBE7" w14:textId="3E8D52EB" w:rsidR="005C32AB" w:rsidRPr="00592A6A" w:rsidRDefault="00A20880" w:rsidP="0099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S=</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i,j</m:t>
                      </m:r>
                    </m:sub>
                  </m:sSub>
                </m:e>
              </m:d>
              <m:r>
                <w:rPr>
                  <w:rFonts w:ascii="Cambria Math" w:hAnsi="Cambria Math" w:cs="Times New Roman"/>
                  <w:color w:val="000000" w:themeColor="text1"/>
                  <w:szCs w:val="24"/>
                </w:rPr>
                <m:t xml:space="preserve">∈ </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r>
                    <w:rPr>
                      <w:rFonts w:ascii="Cambria Math" w:hAnsi="Cambria Math" w:cs="Times New Roman"/>
                      <w:color w:val="000000" w:themeColor="text1"/>
                      <w:szCs w:val="24"/>
                    </w:rPr>
                    <m:t>m*n</m:t>
                  </m:r>
                </m:sup>
              </m:s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5-21</m:t>
                  </m:r>
                </m:e>
              </m:d>
            </m:e>
          </m:eqArr>
        </m:oMath>
      </m:oMathPara>
    </w:p>
    <w:p w14:paraId="4B9CF666" w14:textId="486D59C7" w:rsidR="00592A6A" w:rsidRPr="009D03D0" w:rsidRDefault="00592A6A" w:rsidP="00997908">
      <w:pPr>
        <w:ind w:firstLine="480"/>
        <w:rPr>
          <w:rFonts w:cs="Times New Roman"/>
          <w:color w:val="000000" w:themeColor="text1"/>
          <w:szCs w:val="24"/>
        </w:rPr>
      </w:pPr>
      <w:r>
        <w:rPr>
          <w:rFonts w:cs="Times New Roman" w:hint="eastAsia"/>
          <w:color w:val="000000" w:themeColor="text1"/>
          <w:szCs w:val="24"/>
        </w:rPr>
        <w:t>其中，</w:t>
      </w:r>
    </w:p>
    <w:p w14:paraId="54BFA837" w14:textId="3CE9EB4D" w:rsidR="005C32AB" w:rsidRPr="009D03D0" w:rsidRDefault="00A20880" w:rsidP="0099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i,j</m:t>
                  </m:r>
                </m:sub>
              </m:sSub>
              <m:r>
                <w:rPr>
                  <w:rFonts w:ascii="Cambria Math" w:hAnsi="Cambria Math" w:cs="Times New Roman"/>
                  <w:color w:val="000000" w:themeColor="text1"/>
                  <w:szCs w:val="24"/>
                </w:rPr>
                <m:t>=ϕ</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j</m:t>
                      </m:r>
                    </m:sub>
                  </m:sSub>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5-22</m:t>
                  </m:r>
                </m:e>
              </m:d>
            </m:e>
          </m:eqArr>
        </m:oMath>
      </m:oMathPara>
    </w:p>
    <w:p w14:paraId="0172B53C" w14:textId="091164EF" w:rsidR="00997908" w:rsidRPr="009D03D0" w:rsidRDefault="00997908" w:rsidP="00997908">
      <w:pPr>
        <w:ind w:firstLine="480"/>
        <w:rPr>
          <w:rFonts w:cs="Times New Roman"/>
          <w:color w:val="000000" w:themeColor="text1"/>
          <w:szCs w:val="24"/>
        </w:rPr>
      </w:pPr>
      <m:oMath>
        <m:r>
          <w:rPr>
            <w:rFonts w:ascii="Cambria Math" w:hAnsi="Cambria Math" w:cs="Times New Roman"/>
            <w:color w:val="000000" w:themeColor="text1"/>
            <w:szCs w:val="24"/>
          </w:rPr>
          <m:t>ϕ</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j</m:t>
                </m:r>
              </m:sub>
            </m:sSub>
          </m:e>
        </m:d>
      </m:oMath>
      <w:r w:rsidRPr="009D03D0">
        <w:rPr>
          <w:rFonts w:cs="Times New Roman"/>
          <w:color w:val="000000" w:themeColor="text1"/>
          <w:szCs w:val="24"/>
        </w:rPr>
        <w:t>为用户</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i</m:t>
            </m:r>
          </m:sub>
        </m:sSub>
      </m:oMath>
      <w:r w:rsidRPr="009D03D0">
        <w:rPr>
          <w:rFonts w:cs="Times New Roman"/>
          <w:color w:val="000000" w:themeColor="text1"/>
          <w:szCs w:val="24"/>
        </w:rPr>
        <w:t>对于</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j</m:t>
            </m:r>
          </m:sub>
        </m:sSub>
      </m:oMath>
      <w:r w:rsidRPr="009D03D0">
        <w:rPr>
          <w:rFonts w:cs="Times New Roman"/>
          <w:color w:val="000000" w:themeColor="text1"/>
          <w:szCs w:val="24"/>
        </w:rPr>
        <w:t>对象给出的评价。考虑对于对象</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j</m:t>
            </m:r>
          </m:sub>
        </m:sSub>
      </m:oMath>
      <w:r w:rsidRPr="009D03D0">
        <w:rPr>
          <w:rFonts w:cs="Times New Roman"/>
          <w:color w:val="000000" w:themeColor="text1"/>
          <w:szCs w:val="24"/>
        </w:rPr>
        <w:t>，当前时刻现有所有的对于该对象的语言评价</w:t>
      </w:r>
      <w:r w:rsidRPr="009D03D0">
        <w:rPr>
          <w:rFonts w:cs="Times New Roman" w:hint="eastAsia"/>
          <w:color w:val="000000" w:themeColor="text1"/>
          <w:szCs w:val="24"/>
        </w:rPr>
        <w:t>到情感得分的矩阵记</w:t>
      </w:r>
      <w:r w:rsidRPr="009D03D0">
        <w:rPr>
          <w:rFonts w:cs="Times New Roman"/>
          <w:color w:val="000000" w:themeColor="text1"/>
          <w:szCs w:val="24"/>
        </w:rPr>
        <w:t>为</w:t>
      </w:r>
      <w:r w:rsidR="007C4608">
        <w:rPr>
          <w:rFonts w:cs="Times New Roman" w:hint="eastAsia"/>
          <w:color w:val="000000" w:themeColor="text1"/>
          <w:szCs w:val="24"/>
        </w:rPr>
        <w:t>：</w:t>
      </w:r>
    </w:p>
    <w:p w14:paraId="278A3095" w14:textId="6B9DA5D9" w:rsidR="005C32AB" w:rsidRPr="009D03D0" w:rsidRDefault="00A20880" w:rsidP="0099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 xml:space="preserve">∈ </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m</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 xml:space="preserve">*k </m:t>
                  </m:r>
                </m:sup>
              </m:s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5-23</m:t>
                  </m:r>
                </m:e>
              </m:d>
            </m:e>
          </m:eqArr>
        </m:oMath>
      </m:oMathPara>
    </w:p>
    <w:p w14:paraId="057195D1" w14:textId="690EE02C" w:rsidR="00997908" w:rsidRPr="009D03D0" w:rsidRDefault="00997908" w:rsidP="00245589">
      <w:pPr>
        <w:ind w:firstLine="480"/>
        <w:rPr>
          <w:rFonts w:cs="Times New Roman"/>
          <w:color w:val="000000" w:themeColor="text1"/>
          <w:szCs w:val="24"/>
        </w:rPr>
      </w:pPr>
      <w:r w:rsidRPr="009D03D0">
        <w:rPr>
          <w:rFonts w:cs="Times New Roman" w:hint="eastAsia"/>
          <w:color w:val="000000" w:themeColor="text1"/>
          <w:szCs w:val="24"/>
        </w:rPr>
        <w:t>即对象</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u</m:t>
            </m:r>
          </m:e>
          <m:sub>
            <m:r>
              <w:rPr>
                <w:rFonts w:ascii="Cambria Math" w:hAnsi="Cambria Math" w:cs="Times New Roman"/>
                <w:color w:val="000000" w:themeColor="text1"/>
                <w:szCs w:val="24"/>
              </w:rPr>
              <m:t>j</m:t>
            </m:r>
          </m:sub>
        </m:sSub>
      </m:oMath>
      <w:r w:rsidRPr="009D03D0">
        <w:rPr>
          <w:rFonts w:cs="Times New Roman" w:hint="eastAsia"/>
          <w:color w:val="000000" w:themeColor="text1"/>
          <w:szCs w:val="24"/>
        </w:rPr>
        <w:t>的情感得分为：</w:t>
      </w:r>
    </w:p>
    <w:p w14:paraId="45D97256" w14:textId="33EB02B2" w:rsidR="005C32AB" w:rsidRPr="009D03D0" w:rsidRDefault="00A20880" w:rsidP="00997908">
      <w:pPr>
        <w:ind w:firstLine="480"/>
        <w:rPr>
          <w:rFonts w:cs="Times New Roman"/>
          <w:b/>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b/>
                      <w:i/>
                      <w:color w:val="000000" w:themeColor="text1"/>
                      <w:szCs w:val="24"/>
                    </w:rPr>
                  </m:ctrlPr>
                </m:sSubPr>
                <m:e>
                  <m:r>
                    <m:rPr>
                      <m:sty m:val="bi"/>
                    </m:rPr>
                    <w:rPr>
                      <w:rFonts w:ascii="Cambria Math" w:hAnsi="Cambria Math" w:cs="Times New Roman"/>
                      <w:color w:val="000000" w:themeColor="text1"/>
                      <w:szCs w:val="24"/>
                    </w:rPr>
                    <m:t>Y</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j</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m:rPr>
                  <m:sty m:val="bi"/>
                </m:rP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5-24</m:t>
                  </m:r>
                </m:e>
              </m:d>
              <m:ctrlPr>
                <w:rPr>
                  <w:rFonts w:ascii="Cambria Math" w:hAnsi="Cambria Math" w:cs="Times New Roman"/>
                  <w:b/>
                  <w:i/>
                  <w:color w:val="000000" w:themeColor="text1"/>
                  <w:szCs w:val="24"/>
                </w:rPr>
              </m:ctrlPr>
            </m:e>
          </m:eqArr>
        </m:oMath>
      </m:oMathPara>
    </w:p>
    <w:p w14:paraId="4FCED61A" w14:textId="0EAB91BB" w:rsidR="00997908" w:rsidRPr="009D03D0" w:rsidRDefault="00997908" w:rsidP="00245589">
      <w:pPr>
        <w:ind w:firstLine="480"/>
        <w:rPr>
          <w:rFonts w:cs="Times New Roman"/>
          <w:color w:val="000000" w:themeColor="text1"/>
          <w:szCs w:val="24"/>
        </w:rPr>
      </w:pPr>
      <w:r w:rsidRPr="009D03D0">
        <w:rPr>
          <w:rFonts w:cs="Times New Roman" w:hint="eastAsia"/>
          <w:color w:val="000000" w:themeColor="text1"/>
          <w:szCs w:val="24"/>
        </w:rPr>
        <w:t>定义该时间内</w:t>
      </w:r>
      <w:r w:rsidRPr="009D03D0">
        <w:rPr>
          <w:rFonts w:cs="Times New Roman"/>
          <w:color w:val="000000" w:themeColor="text1"/>
          <w:szCs w:val="24"/>
        </w:rPr>
        <w:t>新到来的的某一条</w:t>
      </w:r>
      <w:r w:rsidRPr="009D03D0">
        <w:rPr>
          <w:rFonts w:cs="Times New Roman"/>
          <w:color w:val="000000" w:themeColor="text1"/>
          <w:szCs w:val="24"/>
        </w:rPr>
        <w:t>/</w:t>
      </w:r>
      <w:r w:rsidRPr="009D03D0">
        <w:rPr>
          <w:rFonts w:cs="Times New Roman"/>
          <w:color w:val="000000" w:themeColor="text1"/>
          <w:szCs w:val="24"/>
        </w:rPr>
        <w:t>多条评价</w:t>
      </w:r>
      <w:r w:rsidRPr="009D03D0">
        <w:rPr>
          <w:rFonts w:cs="Times New Roman" w:hint="eastAsia"/>
          <w:color w:val="000000" w:themeColor="text1"/>
          <w:szCs w:val="24"/>
        </w:rPr>
        <w:t>矩阵</w:t>
      </w:r>
      <w:r w:rsidRPr="009D03D0">
        <w:rPr>
          <w:rFonts w:cs="Times New Roman"/>
          <w:color w:val="000000" w:themeColor="text1"/>
          <w:szCs w:val="24"/>
        </w:rPr>
        <w:t>记为</w:t>
      </w:r>
      <w:r w:rsidR="00592A6A">
        <w:rPr>
          <w:rFonts w:cs="Times New Roman" w:hint="eastAsia"/>
          <w:color w:val="000000" w:themeColor="text1"/>
          <w:szCs w:val="24"/>
        </w:rPr>
        <w:t>：</w:t>
      </w:r>
    </w:p>
    <w:p w14:paraId="1BDB7FC6" w14:textId="18D4413C" w:rsidR="005C32AB" w:rsidRPr="009D03D0" w:rsidRDefault="00A20880" w:rsidP="0099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 xml:space="preserve">∈ </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m</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*k</m:t>
                  </m:r>
                </m:sup>
              </m:sSup>
              <m:r>
                <m:rPr>
                  <m:sty m:val="p"/>
                </m:rPr>
                <w:rPr>
                  <w:rFonts w:ascii="Cambria Math" w:hAnsi="Cambria Math" w:cs="Times New Roman" w:hint="eastAsia"/>
                  <w:color w:val="000000" w:themeColor="text1"/>
                  <w:szCs w:val="24"/>
                </w:rPr>
                <m:t>.</m:t>
              </m:r>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5-25</m:t>
                  </m:r>
                </m:e>
              </m:d>
            </m:e>
          </m:eqArr>
        </m:oMath>
      </m:oMathPara>
    </w:p>
    <w:p w14:paraId="46EA26A0" w14:textId="6F8130AA" w:rsidR="00677908" w:rsidRPr="009D03D0" w:rsidRDefault="00997908" w:rsidP="00677908">
      <w:pPr>
        <w:ind w:firstLine="480"/>
        <w:rPr>
          <w:rFonts w:cs="Times New Roman"/>
          <w:color w:val="000000" w:themeColor="text1"/>
          <w:szCs w:val="24"/>
        </w:rPr>
      </w:pPr>
      <w:r w:rsidRPr="009D03D0">
        <w:rPr>
          <w:rFonts w:cs="Times New Roman" w:hint="eastAsia"/>
          <w:color w:val="000000" w:themeColor="text1"/>
          <w:szCs w:val="24"/>
        </w:rPr>
        <w:t>不考虑新到来的评价，</w:t>
      </w:r>
      <w:r w:rsidR="00677908" w:rsidRPr="009D03D0">
        <w:rPr>
          <w:rFonts w:cs="Times New Roman" w:hint="eastAsia"/>
          <w:color w:val="000000" w:themeColor="text1"/>
          <w:szCs w:val="24"/>
        </w:rPr>
        <w:t>传统</w:t>
      </w:r>
      <w:r w:rsidR="00677908" w:rsidRPr="009D03D0">
        <w:rPr>
          <w:rFonts w:cs="Times New Roman"/>
          <w:color w:val="000000" w:themeColor="text1"/>
          <w:szCs w:val="24"/>
        </w:rPr>
        <w:t>的</w:t>
      </w:r>
      <w:r w:rsidR="00677908" w:rsidRPr="009D03D0">
        <w:rPr>
          <w:rFonts w:cs="Times New Roman" w:hint="eastAsia"/>
          <w:color w:val="000000" w:themeColor="text1"/>
          <w:szCs w:val="24"/>
        </w:rPr>
        <w:t>基于软边界的</w:t>
      </w:r>
      <w:r w:rsidR="00677908" w:rsidRPr="009D03D0">
        <w:rPr>
          <w:rFonts w:cs="Times New Roman"/>
          <w:color w:val="000000" w:themeColor="text1"/>
          <w:szCs w:val="24"/>
        </w:rPr>
        <w:t>SVM</w:t>
      </w:r>
      <w:r w:rsidR="00677908" w:rsidRPr="009D03D0">
        <w:rPr>
          <w:rFonts w:cs="Times New Roman"/>
          <w:color w:val="000000" w:themeColor="text1"/>
          <w:szCs w:val="24"/>
        </w:rPr>
        <w:t>算法是</w:t>
      </w:r>
      <w:r w:rsidR="00677908" w:rsidRPr="009D03D0">
        <w:rPr>
          <w:rFonts w:cs="Times New Roman" w:hint="eastAsia"/>
          <w:color w:val="000000" w:themeColor="text1"/>
          <w:szCs w:val="24"/>
        </w:rPr>
        <w:t>找到能分割训练数据</w:t>
      </w:r>
      <w:r w:rsidR="00677908" w:rsidRPr="009D03D0">
        <w:rPr>
          <w:rFonts w:cs="Times New Roman"/>
          <w:color w:val="000000" w:themeColor="text1"/>
          <w:szCs w:val="24"/>
        </w:rPr>
        <w:t>.</w:t>
      </w:r>
      <m:oMath>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x</m:t>
            </m:r>
          </m:e>
          <m:sub>
            <m:r>
              <w:rPr>
                <w:rFonts w:ascii="Cambria Math" w:hAnsi="Cambria Math" w:cs="Times New Roman"/>
                <w:color w:val="000000" w:themeColor="text1"/>
                <w:szCs w:val="24"/>
              </w:rPr>
              <m:t>j</m:t>
            </m:r>
          </m:sub>
        </m:sSub>
      </m:oMath>
      <w:r w:rsidR="00677908" w:rsidRPr="009D03D0">
        <w:rPr>
          <w:rFonts w:cs="Times New Roman" w:hint="eastAsia"/>
          <w:color w:val="000000" w:themeColor="text1"/>
          <w:szCs w:val="24"/>
        </w:rPr>
        <w:t>的核的最佳函数的线性组合：</w:t>
      </w:r>
    </w:p>
    <w:p w14:paraId="3FB1DF47" w14:textId="5F3E1E6E" w:rsidR="005C32AB"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hint="eastAsia"/>
                  <w:color w:val="000000" w:themeColor="text1"/>
                  <w:szCs w:val="24"/>
                </w:rPr>
                <m:t>f</m:t>
              </m:r>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x</m:t>
                  </m:r>
                </m:e>
              </m:d>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K</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x</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r>
                        <m:rPr>
                          <m:sty m:val="bi"/>
                        </m:rPr>
                        <w:rPr>
                          <w:rFonts w:ascii="Cambria Math" w:hAnsi="Cambria Math" w:cs="Times New Roman"/>
                          <w:color w:val="000000" w:themeColor="text1"/>
                          <w:szCs w:val="24"/>
                        </w:rPr>
                        <m:t>x</m:t>
                      </m:r>
                    </m:e>
                  </m:d>
                </m:e>
              </m:nary>
              <m:r>
                <w:rPr>
                  <w:rFonts w:ascii="Cambria Math" w:hAnsi="Cambria Math" w:cs="Times New Roman"/>
                  <w:color w:val="000000" w:themeColor="text1"/>
                  <w:szCs w:val="24"/>
                </w:rPr>
                <m:t>+b.#</m:t>
              </m:r>
              <m:d>
                <m:dPr>
                  <m:ctrlPr>
                    <w:rPr>
                      <w:rFonts w:ascii="Cambria Math" w:hAnsi="Cambria Math"/>
                      <w:i/>
                      <w:color w:val="000000" w:themeColor="text1"/>
                    </w:rPr>
                  </m:ctrlPr>
                </m:dPr>
                <m:e>
                  <m:r>
                    <m:rPr>
                      <m:nor/>
                    </m:rPr>
                    <w:rPr>
                      <w:color w:val="000000" w:themeColor="text1"/>
                    </w:rPr>
                    <m:t>5-26</m:t>
                  </m:r>
                </m:e>
              </m:d>
            </m:e>
          </m:eqArr>
        </m:oMath>
      </m:oMathPara>
    </w:p>
    <w:p w14:paraId="532F5BE6" w14:textId="032E533D"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一般考虑最小化下面的目标函数：</w:t>
      </w:r>
    </w:p>
    <w:p w14:paraId="687A77A3" w14:textId="5A5C1F98" w:rsidR="005C32AB"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unc>
                <m:funcPr>
                  <m:ctrlPr>
                    <w:rPr>
                      <w:rFonts w:ascii="Cambria Math" w:hAnsi="Cambria Math" w:cs="Times New Roman"/>
                      <w:i/>
                      <w:color w:val="000000" w:themeColor="text1"/>
                      <w:szCs w:val="24"/>
                    </w:rPr>
                  </m:ctrlPr>
                </m:funcPr>
                <m:fName>
                  <m:limLow>
                    <m:limLowPr>
                      <m:ctrlPr>
                        <w:rPr>
                          <w:rFonts w:ascii="Cambria Math" w:hAnsi="Cambria Math" w:cs="Times New Roman"/>
                          <w:i/>
                          <w:color w:val="000000" w:themeColor="text1"/>
                          <w:szCs w:val="24"/>
                        </w:rPr>
                      </m:ctrlPr>
                    </m:limLowPr>
                    <m:e>
                      <m:r>
                        <m:rPr>
                          <m:sty m:val="p"/>
                        </m:rPr>
                        <w:rPr>
                          <w:rFonts w:ascii="Cambria Math" w:hAnsi="Cambria Math" w:cs="Times New Roman"/>
                          <w:color w:val="000000" w:themeColor="text1"/>
                          <w:szCs w:val="24"/>
                        </w:rPr>
                        <m:t>min</m:t>
                      </m:r>
                      <m:ctrlPr>
                        <w:rPr>
                          <w:rFonts w:ascii="Cambria Math" w:hAnsi="Cambria Math" w:cs="Times New Roman"/>
                          <w:color w:val="000000" w:themeColor="text1"/>
                          <w:szCs w:val="24"/>
                        </w:rPr>
                      </m:ctrlPr>
                    </m:e>
                    <m:lim>
                      <m:r>
                        <w:rPr>
                          <w:rFonts w:ascii="Cambria Math" w:hAnsi="Cambria Math" w:cs="Times New Roman"/>
                          <w:color w:val="000000" w:themeColor="text1"/>
                          <w:szCs w:val="24"/>
                        </w:rPr>
                        <m:t>0≤</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≤C</m:t>
                      </m:r>
                      <m:ctrlPr>
                        <w:rPr>
                          <w:rFonts w:ascii="Cambria Math" w:hAnsi="Cambria Math" w:cs="Times New Roman"/>
                          <w:color w:val="000000" w:themeColor="text1"/>
                          <w:szCs w:val="24"/>
                        </w:rPr>
                      </m:ctrlPr>
                    </m:lim>
                  </m:limLow>
                </m:fName>
                <m:e>
                  <m:r>
                    <w:rPr>
                      <w:rFonts w:ascii="Cambria Math" w:hAnsi="Cambria Math" w:cs="Times New Roman"/>
                      <w:color w:val="000000" w:themeColor="text1"/>
                      <w:szCs w:val="24"/>
                    </w:rPr>
                    <m:t>:W=</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i,j</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e>
                  </m:nary>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i</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e>
                  </m:nary>
                  <m:r>
                    <w:rPr>
                      <w:rFonts w:ascii="Cambria Math" w:hAnsi="Cambria Math" w:cs="Times New Roman"/>
                      <w:color w:val="000000" w:themeColor="text1"/>
                      <w:szCs w:val="24"/>
                    </w:rPr>
                    <m:t>+b</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i</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e>
                  </m:nary>
                </m:e>
              </m:func>
              <m:r>
                <w:rPr>
                  <w:rFonts w:ascii="Cambria Math" w:hAnsi="Cambria Math" w:cs="Times New Roman"/>
                  <w:color w:val="000000" w:themeColor="text1"/>
                  <w:szCs w:val="24"/>
                </w:rPr>
                <m:t>,  ∀i∈D.#</m:t>
              </m:r>
              <m:d>
                <m:dPr>
                  <m:ctrlPr>
                    <w:rPr>
                      <w:rFonts w:ascii="Cambria Math" w:hAnsi="Cambria Math"/>
                      <w:i/>
                      <w:color w:val="000000" w:themeColor="text1"/>
                    </w:rPr>
                  </m:ctrlPr>
                </m:dPr>
                <m:e>
                  <m:r>
                    <m:rPr>
                      <m:nor/>
                    </m:rPr>
                    <w:rPr>
                      <w:color w:val="000000" w:themeColor="text1"/>
                    </w:rPr>
                    <m:t>5-27</m:t>
                  </m:r>
                </m:e>
              </m:d>
            </m:e>
          </m:eqArr>
        </m:oMath>
      </m:oMathPara>
    </w:p>
    <w:p w14:paraId="2D568CDD" w14:textId="233BF426"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一般使</w:t>
      </w:r>
      <w:r w:rsidRPr="009D03D0">
        <w:rPr>
          <w:rFonts w:cs="Times New Roman"/>
          <w:color w:val="000000" w:themeColor="text1"/>
          <w:szCs w:val="24"/>
        </w:rPr>
        <w:t>用拉格朗日对偶的</w:t>
      </w:r>
      <w:r w:rsidRPr="009D03D0">
        <w:rPr>
          <w:rFonts w:cs="Times New Roman"/>
          <w:color w:val="000000" w:themeColor="text1"/>
          <w:szCs w:val="24"/>
        </w:rPr>
        <w:t>KT</w:t>
      </w:r>
      <w:r w:rsidRPr="009D03D0">
        <w:rPr>
          <w:rFonts w:cs="Times New Roman"/>
          <w:color w:val="000000" w:themeColor="text1"/>
          <w:szCs w:val="24"/>
        </w:rPr>
        <w:t>条件</w:t>
      </w:r>
      <w:r w:rsidRPr="009D03D0">
        <w:rPr>
          <w:rFonts w:cs="Times New Roman" w:hint="eastAsia"/>
          <w:color w:val="000000" w:themeColor="text1"/>
          <w:szCs w:val="24"/>
        </w:rPr>
        <w:t>求解</w:t>
      </w:r>
      <w:r w:rsidRPr="009D03D0">
        <w:rPr>
          <w:rFonts w:cs="Times New Roman"/>
          <w:color w:val="000000" w:themeColor="text1"/>
          <w:szCs w:val="24"/>
        </w:rPr>
        <w:t>，即满足：</w:t>
      </w:r>
    </w:p>
    <w:p w14:paraId="100E7C4B" w14:textId="5831D8B4" w:rsidR="005C32AB"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
                <m:fPr>
                  <m:ctrlPr>
                    <w:rPr>
                      <w:rFonts w:ascii="Cambria Math" w:hAnsi="Cambria Math" w:cs="Times New Roman"/>
                      <w:color w:val="000000" w:themeColor="text1"/>
                      <w:szCs w:val="24"/>
                    </w:rPr>
                  </m:ctrlPr>
                </m:fPr>
                <m:num>
                  <m:r>
                    <w:rPr>
                      <w:rFonts w:ascii="Cambria Math" w:hAnsi="Cambria Math" w:cs="Times New Roman"/>
                      <w:color w:val="000000" w:themeColor="text1"/>
                      <w:szCs w:val="24"/>
                    </w:rPr>
                    <m:t>∂W</m:t>
                  </m:r>
                  <m:ctrlPr>
                    <w:rPr>
                      <w:rFonts w:ascii="Cambria Math" w:hAnsi="Cambria Math" w:cs="Times New Roman"/>
                      <w:i/>
                      <w:color w:val="000000" w:themeColor="text1"/>
                      <w:szCs w:val="24"/>
                    </w:rPr>
                  </m:ctrlPr>
                </m:num>
                <m:den>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den>
              </m:f>
              <m:r>
                <m:rPr>
                  <m:sty m:val="p"/>
                </m:rPr>
                <w:rPr>
                  <w:rFonts w:ascii="Cambria Math" w:hAnsi="Cambria Math" w:cs="Times New Roman"/>
                  <w:color w:val="000000" w:themeColor="text1"/>
                  <w:szCs w:val="24"/>
                </w:rPr>
                <m:t>=</m:t>
              </m:r>
              <m:nary>
                <m:naryPr>
                  <m:chr m:val="∑"/>
                  <m:supHide m:val="1"/>
                  <m:ctrlPr>
                    <w:rPr>
                      <w:rFonts w:ascii="Cambria Math" w:hAnsi="Cambria Math" w:cs="Times New Roman"/>
                      <w:color w:val="000000" w:themeColor="text1"/>
                      <w:szCs w:val="24"/>
                    </w:rPr>
                  </m:ctrlPr>
                </m:naryPr>
                <m:sub>
                  <m:r>
                    <m:rPr>
                      <m:sty m:val="p"/>
                    </m:rPr>
                    <w:rPr>
                      <w:rFonts w:ascii="Cambria Math" w:hAnsi="Cambria Math" w:cs="Times New Roman"/>
                      <w:color w:val="000000" w:themeColor="text1"/>
                      <w:szCs w:val="24"/>
                    </w:rPr>
                    <m:t>j</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b-1=</m:t>
                  </m:r>
                </m:e>
              </m:nary>
              <m:r>
                <m:rPr>
                  <m:sty m:val="p"/>
                </m:rP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m:rPr>
                      <m:sty m:val="p"/>
                    </m:rPr>
                    <w:rPr>
                      <w:rFonts w:ascii="Cambria Math" w:hAnsi="Cambria Math" w:cs="Times New Roman"/>
                      <w:color w:val="000000" w:themeColor="text1"/>
                      <w:szCs w:val="24"/>
                    </w:rPr>
                    <m:t>w</m:t>
                  </m:r>
                  <m:ctrlPr>
                    <w:rPr>
                      <w:rFonts w:ascii="Cambria Math" w:hAnsi="Cambria Math" w:cs="Times New Roman"/>
                      <w:color w:val="000000" w:themeColor="text1"/>
                      <w:szCs w:val="24"/>
                    </w:rPr>
                  </m:ctrlP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f</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x</m:t>
                      </m:r>
                    </m:e>
                    <m:sub>
                      <m:r>
                        <w:rPr>
                          <w:rFonts w:ascii="Cambria Math" w:hAnsi="Cambria Math" w:cs="Times New Roman"/>
                          <w:color w:val="000000" w:themeColor="text1"/>
                          <w:szCs w:val="24"/>
                        </w:rPr>
                        <m:t>i</m:t>
                      </m:r>
                    </m:sub>
                  </m:sSub>
                </m:e>
              </m:d>
              <m:r>
                <w:rPr>
                  <w:rFonts w:ascii="Cambria Math" w:hAnsi="Cambria Math" w:cs="Times New Roman"/>
                  <w:color w:val="000000" w:themeColor="text1"/>
                  <w:szCs w:val="24"/>
                </w:rPr>
                <m:t>-1=</m:t>
              </m:r>
              <m:d>
                <m:dPr>
                  <m:begChr m:val="{"/>
                  <m:endChr m:val=""/>
                  <m:ctrlPr>
                    <w:rPr>
                      <w:rFonts w:ascii="Cambria Math" w:hAnsi="Cambria Math" w:cs="Times New Roman"/>
                      <w:i/>
                      <w:color w:val="000000" w:themeColor="text1"/>
                      <w:szCs w:val="24"/>
                    </w:rPr>
                  </m:ctrlPr>
                </m:dPr>
                <m:e>
                  <m:eqArr>
                    <m:eqArrPr>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 xml:space="preserve">≥0;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 xml:space="preserve">       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=0</m:t>
                      </m:r>
                    </m:e>
                    <m:e>
                      <m:r>
                        <w:rPr>
                          <w:rFonts w:ascii="Cambria Math" w:hAnsi="Cambria Math" w:cs="Times New Roman"/>
                          <w:color w:val="000000" w:themeColor="text1"/>
                          <w:szCs w:val="24"/>
                        </w:rPr>
                        <m:t>=0;   0&lt;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&lt;C</m:t>
                      </m:r>
                    </m:e>
                    <m:e>
                      <m:r>
                        <w:rPr>
                          <w:rFonts w:ascii="Cambria Math" w:hAnsi="Cambria Math" w:cs="Times New Roman"/>
                          <w:color w:val="000000" w:themeColor="text1"/>
                          <w:szCs w:val="24"/>
                        </w:rPr>
                        <m:t xml:space="preserve">≤0;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=C</m:t>
                      </m:r>
                    </m:e>
                  </m:eqAr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5-28</m:t>
                  </m:r>
                </m:e>
              </m:d>
            </m:e>
          </m:eqArr>
        </m:oMath>
      </m:oMathPara>
    </w:p>
    <w:bookmarkStart w:id="249" w:name="_Toc2274913"/>
    <w:p w14:paraId="16F30167" w14:textId="31572E83" w:rsidR="005C32AB" w:rsidRPr="002D644E" w:rsidRDefault="00A20880" w:rsidP="002D644E">
      <w:pPr>
        <w:ind w:firstLine="480"/>
        <w:rPr>
          <w:rFonts w:ascii="Cambria Math" w:hAnsi="Cambria Math" w:cs="Times New Roman"/>
          <w:i/>
          <w:color w:val="000000" w:themeColor="text1"/>
          <w:szCs w:val="24"/>
        </w:rPr>
      </w:pPr>
      <m:oMathPara>
        <m:oMath>
          <m:eqArr>
            <m:eqArrPr>
              <m:maxDist m:val="1"/>
              <m:ctrlPr>
                <w:rPr>
                  <w:rFonts w:ascii="Cambria Math" w:hAnsi="Cambria Math" w:cs="Times New Roman"/>
                  <w:i/>
                  <w:color w:val="000000" w:themeColor="text1"/>
                  <w:szCs w:val="24"/>
                </w:rPr>
              </m:ctrlPr>
            </m:eqArrPr>
            <m:e>
              <w:bookmarkStart w:id="250" w:name="_Toc2203076"/>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∂W</m:t>
                  </m:r>
                </m:num>
                <m:den>
                  <m:r>
                    <w:rPr>
                      <w:rFonts w:ascii="Cambria Math" w:hAnsi="Cambria Math" w:cs="Times New Roman"/>
                      <w:color w:val="000000" w:themeColor="text1"/>
                      <w:szCs w:val="24"/>
                    </w:rPr>
                    <m:t>∂b</m:t>
                  </m:r>
                </m:den>
              </m:f>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=0</m:t>
                  </m:r>
                </m:e>
              </m:nary>
              <w:bookmarkEnd w:id="250"/>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5-29</m:t>
                  </m:r>
                </m:e>
              </m:d>
            </m:e>
          </m:eqArr>
        </m:oMath>
      </m:oMathPara>
      <w:bookmarkEnd w:id="249"/>
    </w:p>
    <w:p w14:paraId="56F16FB5" w14:textId="6BE561E9"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考虑边界向量</w:t>
      </w:r>
      <w:r w:rsidR="00D00C65">
        <w:rPr>
          <w:rFonts w:cs="Times New Roman" w:hint="eastAsia"/>
          <w:color w:val="000000" w:themeColor="text1"/>
          <w:szCs w:val="24"/>
        </w:rPr>
        <w:t>会</w:t>
      </w:r>
      <w:r w:rsidRPr="009D03D0">
        <w:rPr>
          <w:rFonts w:cs="Times New Roman" w:hint="eastAsia"/>
          <w:color w:val="000000" w:themeColor="text1"/>
          <w:szCs w:val="24"/>
        </w:rPr>
        <w:t>随着新数据</w:t>
      </w:r>
      <m:oMath>
        <m:r>
          <w:rPr>
            <w:rFonts w:ascii="Cambria Math" w:hAnsi="Cambria Math" w:cs="Times New Roman" w:hint="eastAsia"/>
            <w:color w:val="000000" w:themeColor="text1"/>
            <w:szCs w:val="24"/>
          </w:rPr>
          <m:t>i</m:t>
        </m:r>
        <m:r>
          <w:rPr>
            <w:rFonts w:ascii="Cambria Math" w:hAnsi="Cambria Math" w:cs="Times New Roman"/>
            <w:color w:val="000000" w:themeColor="text1"/>
            <w:szCs w:val="24"/>
          </w:rPr>
          <m:t>∉D</m:t>
        </m:r>
      </m:oMath>
      <w:r w:rsidR="00D00C65">
        <w:rPr>
          <w:rFonts w:cs="Times New Roman" w:hint="eastAsia"/>
          <w:color w:val="000000" w:themeColor="text1"/>
          <w:szCs w:val="24"/>
        </w:rPr>
        <w:t>加入</w:t>
      </w:r>
      <w:r w:rsidR="00B346D6">
        <w:rPr>
          <w:rFonts w:cs="Times New Roman" w:hint="eastAsia"/>
          <w:color w:val="000000" w:themeColor="text1"/>
          <w:szCs w:val="24"/>
        </w:rPr>
        <w:t>模型</w:t>
      </w:r>
      <w:r w:rsidR="00D00C65">
        <w:rPr>
          <w:rFonts w:cs="Times New Roman" w:hint="eastAsia"/>
          <w:color w:val="000000" w:themeColor="text1"/>
          <w:szCs w:val="24"/>
        </w:rPr>
        <w:t>而</w:t>
      </w:r>
      <w:r w:rsidR="00B346D6">
        <w:rPr>
          <w:rFonts w:cs="Times New Roman" w:hint="eastAsia"/>
          <w:color w:val="000000" w:themeColor="text1"/>
          <w:szCs w:val="24"/>
        </w:rPr>
        <w:t>发生</w:t>
      </w:r>
      <w:r w:rsidRPr="009D03D0">
        <w:rPr>
          <w:rFonts w:cs="Times New Roman" w:hint="eastAsia"/>
          <w:color w:val="000000" w:themeColor="text1"/>
          <w:szCs w:val="24"/>
        </w:rPr>
        <w:t>变化，为了保证</w:t>
      </w:r>
      <w:r w:rsidRPr="009D03D0">
        <w:rPr>
          <w:rFonts w:cs="Times New Roman" w:hint="eastAsia"/>
          <w:color w:val="000000" w:themeColor="text1"/>
          <w:szCs w:val="24"/>
        </w:rPr>
        <w:t>KT</w:t>
      </w:r>
      <w:r w:rsidRPr="009D03D0">
        <w:rPr>
          <w:rFonts w:cs="Times New Roman" w:hint="eastAsia"/>
          <w:color w:val="000000" w:themeColor="text1"/>
          <w:szCs w:val="24"/>
        </w:rPr>
        <w:t>条件能够持续成立，</w:t>
      </w:r>
      <w:r w:rsidRPr="009D03D0">
        <w:rPr>
          <w:rFonts w:cs="Times New Roman"/>
          <w:color w:val="000000" w:themeColor="text1"/>
          <w:szCs w:val="24"/>
        </w:rPr>
        <w:t>在这里通过改造其</w:t>
      </w:r>
      <w:r w:rsidRPr="009D03D0">
        <w:rPr>
          <w:rFonts w:cs="Times New Roman"/>
          <w:color w:val="000000" w:themeColor="text1"/>
          <w:szCs w:val="24"/>
        </w:rPr>
        <w:t>KT</w:t>
      </w:r>
      <w:r w:rsidRPr="009D03D0">
        <w:rPr>
          <w:rFonts w:cs="Times New Roman"/>
          <w:color w:val="000000" w:themeColor="text1"/>
          <w:szCs w:val="24"/>
        </w:rPr>
        <w:t>条件的目标函数，使得</w:t>
      </w:r>
      <w:r w:rsidRPr="009D03D0">
        <w:rPr>
          <w:rFonts w:cs="Times New Roman"/>
          <w:color w:val="000000" w:themeColor="text1"/>
          <w:szCs w:val="24"/>
        </w:rPr>
        <w:t>SVM</w:t>
      </w:r>
      <w:r w:rsidRPr="009D03D0">
        <w:rPr>
          <w:rFonts w:cs="Times New Roman"/>
          <w:color w:val="000000" w:themeColor="text1"/>
          <w:szCs w:val="24"/>
        </w:rPr>
        <w:t>模型能够</w:t>
      </w:r>
      <w:r w:rsidRPr="009D03D0">
        <w:rPr>
          <w:rFonts w:cs="Times New Roman" w:hint="eastAsia"/>
          <w:color w:val="000000" w:themeColor="text1"/>
          <w:szCs w:val="24"/>
        </w:rPr>
        <w:t>跟随新加入的数据</w:t>
      </w:r>
      <w:r w:rsidRPr="009D03D0">
        <w:rPr>
          <w:rFonts w:cs="Times New Roman"/>
          <w:color w:val="000000" w:themeColor="text1"/>
          <w:szCs w:val="24"/>
        </w:rPr>
        <w:t>动态更新</w:t>
      </w:r>
      <w:r w:rsidR="00962A7F" w:rsidRPr="009D03D0">
        <w:rPr>
          <w:rFonts w:cs="Times New Roman" w:hint="eastAsia"/>
          <w:color w:val="000000" w:themeColor="text1"/>
          <w:szCs w:val="24"/>
          <w:vertAlign w:val="superscript"/>
        </w:rPr>
        <w:t>[</w:t>
      </w:r>
      <w:r w:rsidR="00962A7F" w:rsidRPr="009D03D0">
        <w:rPr>
          <w:rFonts w:cs="Times New Roman"/>
          <w:color w:val="000000" w:themeColor="text1"/>
          <w:szCs w:val="24"/>
          <w:vertAlign w:val="superscript"/>
        </w:rPr>
        <w:t>14]</w:t>
      </w:r>
      <w:r w:rsidRPr="009D03D0">
        <w:rPr>
          <w:rFonts w:cs="Times New Roman"/>
          <w:color w:val="000000" w:themeColor="text1"/>
          <w:szCs w:val="24"/>
        </w:rPr>
        <w:t>。</w:t>
      </w:r>
      <w:r w:rsidRPr="009D03D0">
        <w:rPr>
          <w:rFonts w:cs="Times New Roman" w:hint="eastAsia"/>
          <w:color w:val="000000" w:themeColor="text1"/>
          <w:szCs w:val="24"/>
        </w:rPr>
        <w:t>假设</w:t>
      </w:r>
    </w:p>
    <w:p w14:paraId="075746D4" w14:textId="595F6B48"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首先记：</w:t>
      </w:r>
    </w:p>
    <w:p w14:paraId="5909A102" w14:textId="72B7570F" w:rsidR="005C32AB"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g=</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∂W</m:t>
                  </m:r>
                </m:num>
                <m:den>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i</m:t>
                      </m:r>
                    </m:sub>
                  </m:sSub>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5-30</m:t>
                  </m:r>
                </m:e>
              </m:d>
            </m:e>
          </m:eqArr>
        </m:oMath>
      </m:oMathPara>
    </w:p>
    <w:p w14:paraId="7F260EA2" w14:textId="0B5760D0"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于是有</w:t>
      </w:r>
      <w:r w:rsidR="007C4608">
        <w:rPr>
          <w:rFonts w:cs="Times New Roman" w:hint="eastAsia"/>
          <w:color w:val="000000" w:themeColor="text1"/>
          <w:szCs w:val="24"/>
        </w:rPr>
        <w:t>：</w:t>
      </w:r>
    </w:p>
    <w:p w14:paraId="57D61B19" w14:textId="06B9E721" w:rsidR="005C32AB"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ic</m:t>
                  </m:r>
                </m:sub>
              </m:sSub>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j∈S</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ic</m:t>
                      </m:r>
                    </m:sub>
                  </m:sSub>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hint="eastAsia"/>
                          <w:color w:val="000000" w:themeColor="text1"/>
                          <w:szCs w:val="24"/>
                        </w:rPr>
                        <m:t>w</m:t>
                      </m:r>
                    </m:e>
                    <m:sub>
                      <m:r>
                        <w:rPr>
                          <w:rFonts w:ascii="Cambria Math" w:hAnsi="Cambria Math" w:cs="Times New Roman"/>
                          <w:color w:val="000000" w:themeColor="text1"/>
                          <w:szCs w:val="24"/>
                        </w:rPr>
                        <m:t>i</m:t>
                      </m:r>
                    </m:sub>
                  </m:sSub>
                  <m:r>
                    <m:rPr>
                      <m:sty m:val="p"/>
                    </m:rPr>
                    <w:rPr>
                      <w:rFonts w:ascii="Cambria Math" w:hAnsi="Cambria Math" w:cs="Times New Roman"/>
                      <w:color w:val="000000" w:themeColor="text1"/>
                      <w:szCs w:val="24"/>
                    </w:rPr>
                    <m:t>Δ</m:t>
                  </m:r>
                  <m:r>
                    <w:rPr>
                      <w:rFonts w:ascii="Cambria Math" w:hAnsi="Cambria Math" w:cs="Times New Roman"/>
                      <w:color w:val="000000" w:themeColor="text1"/>
                      <w:szCs w:val="24"/>
                    </w:rPr>
                    <m:t>b</m:t>
                  </m:r>
                </m:e>
              </m:nary>
              <m:r>
                <w:rPr>
                  <w:rFonts w:ascii="Cambria Math" w:hAnsi="Cambria Math" w:cs="Times New Roman"/>
                  <w:color w:val="000000" w:themeColor="text1"/>
                  <w:szCs w:val="24"/>
                </w:rPr>
                <m:t>,   ∀i∈D⋃</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c</m:t>
                  </m: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5-31</m:t>
                  </m:r>
                </m:e>
              </m:d>
            </m:e>
          </m:eqArr>
        </m:oMath>
      </m:oMathPara>
    </w:p>
    <w:p w14:paraId="6367081F" w14:textId="5EA67752" w:rsidR="005C32AB" w:rsidRPr="009D03D0" w:rsidRDefault="00A20880" w:rsidP="00677908">
      <w:pPr>
        <w:ind w:firstLine="480"/>
        <w:jc w:val="center"/>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0=</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j∈S</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e>
              </m:nary>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5-32</m:t>
                  </m:r>
                </m:e>
              </m:d>
            </m:e>
          </m:eqArr>
        </m:oMath>
      </m:oMathPara>
    </w:p>
    <w:p w14:paraId="25FE3DE0" w14:textId="6B823789" w:rsidR="00677908" w:rsidRPr="009D03D0" w:rsidRDefault="00A20880" w:rsidP="00677908">
      <w:pPr>
        <w:ind w:firstLine="480"/>
        <w:rPr>
          <w:rFonts w:cs="Times New Roman"/>
          <w:color w:val="000000" w:themeColor="text1"/>
          <w:szCs w:val="24"/>
        </w:rPr>
      </w:p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oMath>
      <w:r w:rsidR="00677908" w:rsidRPr="009D03D0">
        <w:rPr>
          <w:rFonts w:cs="Times New Roman"/>
          <w:color w:val="000000" w:themeColor="text1"/>
          <w:szCs w:val="24"/>
        </w:rPr>
        <w:t>是为了满足模型能够动态更新而加入的参数，初始值为</w:t>
      </w:r>
      <w:r w:rsidR="00677908" w:rsidRPr="009D03D0">
        <w:rPr>
          <w:rFonts w:cs="Times New Roman"/>
          <w:color w:val="000000" w:themeColor="text1"/>
          <w:szCs w:val="24"/>
        </w:rPr>
        <w:t>0</w:t>
      </w:r>
      <w:r w:rsidR="00677908" w:rsidRPr="009D03D0">
        <w:rPr>
          <w:rFonts w:cs="Times New Roman"/>
          <w:color w:val="000000" w:themeColor="text1"/>
          <w:szCs w:val="24"/>
        </w:rPr>
        <w:t>，随着新加入模型的向量进行更新</w:t>
      </w:r>
      <w:r w:rsidR="00677908" w:rsidRPr="009D03D0">
        <w:rPr>
          <w:rFonts w:cs="Times New Roman" w:hint="eastAsia"/>
          <w:color w:val="000000" w:themeColor="text1"/>
          <w:szCs w:val="24"/>
        </w:rPr>
        <w:t>。由于需要保证</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m:rPr>
            <m:lit/>
          </m:rPr>
          <w:rPr>
            <w:rFonts w:ascii="Cambria Math" w:hAnsi="Cambria Math" w:cs="Times New Roman"/>
            <w:color w:val="000000" w:themeColor="text1"/>
            <w:szCs w:val="24"/>
          </w:rPr>
          <m:t>=</m:t>
        </m:r>
        <m:r>
          <w:rPr>
            <w:rFonts w:ascii="Cambria Math" w:hAnsi="Cambria Math" w:cs="Times New Roman"/>
            <w:color w:val="000000" w:themeColor="text1"/>
            <w:szCs w:val="24"/>
          </w:rPr>
          <m:t>0</m:t>
        </m:r>
      </m:oMath>
      <w:r w:rsidR="00677908" w:rsidRPr="009D03D0">
        <w:rPr>
          <w:rFonts w:cs="Times New Roman" w:hint="eastAsia"/>
          <w:color w:val="000000" w:themeColor="text1"/>
          <w:szCs w:val="24"/>
        </w:rPr>
        <w:t>，所以边界向量</w:t>
      </w:r>
      <m:oMath>
        <m:r>
          <w:rPr>
            <w:rFonts w:ascii="Cambria Math" w:hAnsi="Cambria Math" w:cs="Times New Roman"/>
            <w:color w:val="000000" w:themeColor="text1"/>
            <w:szCs w:val="24"/>
          </w:rPr>
          <m:t>S=</m:t>
        </m:r>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e>
        </m:d>
      </m:oMath>
      <w:r w:rsidR="00677908" w:rsidRPr="009D03D0">
        <w:rPr>
          <w:rFonts w:cs="Times New Roman" w:hint="eastAsia"/>
          <w:color w:val="000000" w:themeColor="text1"/>
          <w:szCs w:val="24"/>
        </w:rPr>
        <w:t>的参数</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s</m:t>
            </m:r>
          </m:sub>
        </m:sSub>
      </m:oMath>
      <w:r w:rsidR="00677908" w:rsidRPr="009D03D0">
        <w:rPr>
          <w:rFonts w:cs="Times New Roman" w:hint="eastAsia"/>
          <w:color w:val="000000" w:themeColor="text1"/>
          <w:szCs w:val="24"/>
        </w:rPr>
        <w:t>必须要满足：</w:t>
      </w:r>
    </w:p>
    <w:p w14:paraId="29BBA0ED" w14:textId="6BD91FFB" w:rsidR="005C32AB"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hint="eastAsia"/>
                  <w:color w:val="000000" w:themeColor="text1"/>
                  <w:szCs w:val="24"/>
                </w:rPr>
                <m:t>Q</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Δb</m:t>
                        </m:r>
                      </m:e>
                    </m:mr>
                    <m:m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e>
                          </m:mr>
                          <m:mr>
                            <m:e>
                              <m:r>
                                <w:rPr>
                                  <w:rFonts w:ascii="Cambria Math" w:hAnsi="Cambria Math" w:cs="Times New Roman"/>
                                  <w:color w:val="000000" w:themeColor="text1"/>
                                </w:rPr>
                                <m:t>⋮</m:t>
                              </m:r>
                            </m:e>
                          </m:mr>
                        </m:m>
                      </m:e>
                    </m:mr>
                    <m:mr>
                      <m:e>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e>
                    </m:mr>
                  </m:m>
                </m:e>
              </m:d>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c</m:t>
                            </m:r>
                          </m:sub>
                        </m:sSub>
                      </m:e>
                    </m:mr>
                    <m:m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s1c</m:t>
                                  </m:r>
                                </m:sub>
                              </m:sSub>
                            </m:e>
                          </m:mr>
                          <m:mr>
                            <m:e>
                              <m:r>
                                <w:rPr>
                                  <w:rFonts w:ascii="Cambria Math" w:hAnsi="Cambria Math" w:cs="Times New Roman"/>
                                  <w:color w:val="000000" w:themeColor="text1"/>
                                </w:rPr>
                                <m:t>⋮</m:t>
                              </m:r>
                            </m:e>
                          </m:mr>
                        </m:m>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r>
                              <w:rPr>
                                <w:rFonts w:ascii="Cambria Math" w:hAnsi="Cambria Math" w:cs="Times New Roman"/>
                                <w:color w:val="000000" w:themeColor="text1"/>
                                <w:szCs w:val="24"/>
                              </w:rPr>
                              <m:t>c</m:t>
                            </m:r>
                          </m:sub>
                        </m:sSub>
                      </m:e>
                    </m:mr>
                  </m:m>
                </m:e>
              </m:d>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5-33</m:t>
                  </m:r>
                </m:e>
              </m:d>
            </m:e>
          </m:eqArr>
        </m:oMath>
      </m:oMathPara>
    </w:p>
    <w:p w14:paraId="669814E3" w14:textId="754DFA85" w:rsidR="00677908" w:rsidRPr="009D03D0" w:rsidRDefault="00677908" w:rsidP="00677908">
      <w:pPr>
        <w:ind w:firstLine="480"/>
        <w:jc w:val="left"/>
        <w:rPr>
          <w:rFonts w:cs="Times New Roman"/>
          <w:color w:val="000000" w:themeColor="text1"/>
          <w:szCs w:val="24"/>
        </w:rPr>
      </w:pPr>
      <w:r w:rsidRPr="009D03D0">
        <w:rPr>
          <w:rFonts w:cs="Times New Roman" w:hint="eastAsia"/>
          <w:color w:val="000000" w:themeColor="text1"/>
          <w:szCs w:val="24"/>
        </w:rPr>
        <w:t>其中</w:t>
      </w:r>
      <m:oMath>
        <m:r>
          <w:rPr>
            <w:rFonts w:ascii="Cambria Math" w:hAnsi="Cambria Math" w:cs="Times New Roman" w:hint="eastAsia"/>
            <w:color w:val="000000" w:themeColor="text1"/>
            <w:szCs w:val="24"/>
          </w:rPr>
          <m:t>Q</m:t>
        </m:r>
      </m:oMath>
      <w:r w:rsidRPr="009D03D0">
        <w:rPr>
          <w:rFonts w:cs="Times New Roman" w:hint="eastAsia"/>
          <w:color w:val="000000" w:themeColor="text1"/>
          <w:szCs w:val="24"/>
        </w:rPr>
        <w:t>为非半定矩阵对称矩阵：</w:t>
      </w:r>
    </w:p>
    <w:p w14:paraId="14757659" w14:textId="1A096910" w:rsidR="005C32AB" w:rsidRPr="009D03D0" w:rsidRDefault="00A20880" w:rsidP="00677908">
      <w:pPr>
        <w:ind w:firstLine="480"/>
        <w:jc w:val="left"/>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hint="eastAsia"/>
                  <w:color w:val="000000" w:themeColor="text1"/>
                  <w:szCs w:val="24"/>
                </w:rPr>
                <m:t>Q</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3"/>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0</m:t>
                        </m:r>
                      </m:e>
                      <m:e>
                        <m:m>
                          <m:mPr>
                            <m:mcs>
                              <m:mc>
                                <m:mcPr>
                                  <m:count m:val="2"/>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e>
                            <m:e>
                              <m:r>
                                <w:rPr>
                                  <w:rFonts w:ascii="Cambria Math" w:hAnsi="Cambria Math" w:cs="Times New Roman"/>
                                  <w:color w:val="000000" w:themeColor="text1"/>
                                </w:rPr>
                                <m:t>…</m:t>
                              </m:r>
                            </m:e>
                          </m:mr>
                        </m:m>
                      </m:e>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e>
                    </m:mr>
                    <m:m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e>
                          </m:mr>
                          <m:mr>
                            <m:e>
                              <m:r>
                                <w:rPr>
                                  <w:rFonts w:ascii="Cambria Math" w:hAnsi="Cambria Math" w:cs="Times New Roman"/>
                                  <w:color w:val="000000" w:themeColor="text1"/>
                                </w:rPr>
                                <m:t>⋮</m:t>
                              </m:r>
                            </m:e>
                          </m:mr>
                        </m:m>
                      </m:e>
                      <m:e>
                        <m:m>
                          <m:mPr>
                            <m:mcs>
                              <m:mc>
                                <m:mcPr>
                                  <m:count m:val="2"/>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 xml:space="preserve"> </m:t>
                              </m:r>
                            </m:e>
                            <m:e>
                              <m:r>
                                <w:rPr>
                                  <w:rFonts w:ascii="Cambria Math" w:hAnsi="Cambria Math" w:cs="Times New Roman"/>
                                  <w:color w:val="000000" w:themeColor="text1"/>
                                </w:rPr>
                                <m:t>…</m:t>
                              </m:r>
                            </m:e>
                          </m:mr>
                          <m:mr>
                            <m:e>
                              <m:r>
                                <w:rPr>
                                  <w:rFonts w:ascii="Cambria Math" w:hAnsi="Cambria Math" w:cs="Times New Roman"/>
                                  <w:color w:val="000000" w:themeColor="text1"/>
                                </w:rPr>
                                <m:t>⋮</m:t>
                              </m:r>
                            </m:e>
                            <m:e>
                              <m:r>
                                <w:rPr>
                                  <w:rFonts w:ascii="Cambria Math" w:hAnsi="Cambria Math" w:cs="Times New Roman"/>
                                  <w:color w:val="000000" w:themeColor="text1"/>
                                </w:rPr>
                                <m:t>⋱</m:t>
                              </m:r>
                            </m:e>
                          </m:mr>
                        </m:m>
                      </m:e>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r>
                                <w:rPr>
                                  <w:rFonts w:ascii="Cambria Math" w:hAnsi="Cambria Math" w:cs="Times New Roman"/>
                                  <w:color w:val="000000" w:themeColor="text1"/>
                                  <w:szCs w:val="24"/>
                                </w:rPr>
                                <m:t xml:space="preserve"> </m:t>
                              </m:r>
                            </m:e>
                          </m:mr>
                          <m:mr>
                            <m:e>
                              <m:r>
                                <w:rPr>
                                  <w:rFonts w:ascii="Cambria Math" w:hAnsi="Cambria Math" w:cs="Times New Roman"/>
                                  <w:color w:val="000000" w:themeColor="text1"/>
                                </w:rPr>
                                <m:t>⋮</m:t>
                              </m:r>
                            </m:e>
                          </m:mr>
                        </m:m>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e>
                      <m:e>
                        <m:m>
                          <m:mPr>
                            <m:mcs>
                              <m:mc>
                                <m:mcPr>
                                  <m:count m:val="2"/>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r>
                                <w:rPr>
                                  <w:rFonts w:ascii="Cambria Math" w:hAnsi="Cambria Math" w:cs="Times New Roman"/>
                                  <w:color w:val="000000" w:themeColor="text1"/>
                                  <w:szCs w:val="24"/>
                                </w:rPr>
                                <m:t xml:space="preserve"> </m:t>
                              </m:r>
                            </m:e>
                            <m:e>
                              <m:r>
                                <w:rPr>
                                  <w:rFonts w:ascii="Cambria Math" w:hAnsi="Cambria Math" w:cs="Times New Roman"/>
                                  <w:color w:val="000000" w:themeColor="text1"/>
                                </w:rPr>
                                <m:t>…</m:t>
                              </m:r>
                            </m:e>
                          </m:mr>
                        </m:m>
                      </m:e>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r>
                          <w:rPr>
                            <w:rFonts w:ascii="Cambria Math" w:hAnsi="Cambria Math" w:cs="Times New Roman"/>
                            <w:color w:val="000000" w:themeColor="text1"/>
                            <w:szCs w:val="24"/>
                          </w:rPr>
                          <m:t xml:space="preserve"> </m:t>
                        </m:r>
                      </m:e>
                    </m:mr>
                  </m:m>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5-34</m:t>
                  </m:r>
                </m:e>
              </m:d>
            </m:e>
          </m:eqArr>
        </m:oMath>
      </m:oMathPara>
    </w:p>
    <w:p w14:paraId="33AB9491" w14:textId="6E449709" w:rsidR="00677908" w:rsidRPr="009D03D0" w:rsidRDefault="00677908" w:rsidP="00677908">
      <w:pPr>
        <w:ind w:firstLine="480"/>
        <w:jc w:val="left"/>
        <w:rPr>
          <w:rFonts w:cs="Times New Roman"/>
          <w:color w:val="000000" w:themeColor="text1"/>
          <w:szCs w:val="24"/>
        </w:rPr>
      </w:pPr>
      <w:r w:rsidRPr="009D03D0">
        <w:rPr>
          <w:rFonts w:cs="Times New Roman" w:hint="eastAsia"/>
          <w:color w:val="000000" w:themeColor="text1"/>
          <w:szCs w:val="24"/>
        </w:rPr>
        <w:t>可以记：</w:t>
      </w:r>
    </w:p>
    <w:p w14:paraId="1821274C" w14:textId="3F268CEE" w:rsidR="005C32AB" w:rsidRPr="009D03D0" w:rsidRDefault="00A20880" w:rsidP="00677908">
      <w:pPr>
        <w:ind w:firstLine="480"/>
        <w:jc w:val="left"/>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d>
                <m:dPr>
                  <m:begChr m:val="{"/>
                  <m:endChr m:val=""/>
                  <m:ctrlPr>
                    <w:rPr>
                      <w:rFonts w:ascii="Cambria Math" w:hAnsi="Cambria Math" w:cs="Times New Roman"/>
                      <w:color w:val="000000" w:themeColor="text1"/>
                      <w:szCs w:val="24"/>
                    </w:rPr>
                  </m:ctrlPr>
                </m:dPr>
                <m:e>
                  <m:eqArr>
                    <m:eqArrPr>
                      <m:ctrlPr>
                        <w:rPr>
                          <w:rFonts w:ascii="Cambria Math" w:hAnsi="Cambria Math" w:cs="Times New Roman"/>
                          <w:color w:val="000000" w:themeColor="text1"/>
                          <w:szCs w:val="24"/>
                        </w:rPr>
                      </m:ctrlPr>
                    </m:eqArrPr>
                    <m:e>
                      <m:r>
                        <m:rPr>
                          <m:sty m:val="p"/>
                        </m:rPr>
                        <w:rPr>
                          <w:rFonts w:ascii="Cambria Math" w:hAnsi="Cambria Math" w:cs="Times New Roman"/>
                          <w:color w:val="000000" w:themeColor="text1"/>
                          <w:szCs w:val="24"/>
                        </w:rPr>
                        <m:t>Δ</m:t>
                      </m:r>
                      <m:r>
                        <w:rPr>
                          <w:rFonts w:ascii="Cambria Math" w:hAnsi="Cambria Math" w:cs="Times New Roman"/>
                          <w:color w:val="000000" w:themeColor="text1"/>
                          <w:szCs w:val="24"/>
                        </w:rPr>
                        <m:t>b=β</m:t>
                      </m:r>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e>
                    <m:e>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r>
                            <w:rPr>
                              <w:rFonts w:ascii="Cambria Math" w:hAnsi="Cambria Math" w:cs="Times New Roman"/>
                              <w:color w:val="000000" w:themeColor="text1"/>
                              <w:szCs w:val="24"/>
                            </w:rPr>
                            <m:t>j</m:t>
                          </m:r>
                        </m:sub>
                      </m:sSub>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e>
                  </m:eqAr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5-35</m:t>
                  </m:r>
                </m:e>
              </m:d>
            </m:e>
          </m:eqArr>
        </m:oMath>
      </m:oMathPara>
    </w:p>
    <w:p w14:paraId="032AB3D1" w14:textId="61B7B552"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边界向量</w:t>
      </w:r>
      <m:oMath>
        <m:r>
          <w:rPr>
            <w:rFonts w:ascii="Cambria Math" w:hAnsi="Cambria Math" w:cs="Times New Roman" w:hint="eastAsia"/>
            <w:color w:val="000000" w:themeColor="text1"/>
            <w:szCs w:val="24"/>
          </w:rPr>
          <m:t>S</m:t>
        </m:r>
      </m:oMath>
      <w:r w:rsidRPr="009D03D0">
        <w:rPr>
          <w:rFonts w:cs="Times New Roman" w:hint="eastAsia"/>
          <w:color w:val="000000" w:themeColor="text1"/>
          <w:szCs w:val="24"/>
        </w:rPr>
        <w:t>需要满足条件消去</w:t>
      </w:r>
      <w:r w:rsidRPr="009D03D0">
        <w:rPr>
          <w:rFonts w:cs="Times New Roman"/>
          <w:color w:val="000000" w:themeColor="text1"/>
          <w:szCs w:val="24"/>
        </w:rPr>
        <w:t xml:space="preserve"> </w:t>
      </w:r>
      <m:oMath>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oMath>
      <w:r w:rsidRPr="009D03D0">
        <w:rPr>
          <w:rFonts w:cs="Times New Roman" w:hint="eastAsia"/>
          <w:color w:val="000000" w:themeColor="text1"/>
          <w:szCs w:val="24"/>
        </w:rPr>
        <w:t xml:space="preserve"> </w:t>
      </w:r>
      <w:r w:rsidRPr="009D03D0">
        <w:rPr>
          <w:rFonts w:cs="Times New Roman" w:hint="eastAsia"/>
          <w:color w:val="000000" w:themeColor="text1"/>
          <w:szCs w:val="24"/>
        </w:rPr>
        <w:t>之后可以变形为：</w:t>
      </w:r>
    </w:p>
    <w:p w14:paraId="6A485F83" w14:textId="7780FD60" w:rsidR="005C32AB"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β</m:t>
                        </m:r>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e>
                    </m:mr>
                    <m:m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rPr>
                                <m:t>⋮</m:t>
                              </m:r>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e>
                          </m:mr>
                        </m:m>
                      </m:e>
                    </m:mr>
                  </m:m>
                </m:e>
              </m:d>
              <m:r>
                <w:rPr>
                  <w:rFonts w:ascii="Cambria Math" w:hAnsi="Cambria Math" w:cs="Times New Roman"/>
                  <w:color w:val="000000" w:themeColor="text1"/>
                  <w:szCs w:val="24"/>
                </w:rPr>
                <m:t>=-</m:t>
              </m:r>
              <m:r>
                <m:rPr>
                  <m:scr m:val="script"/>
                  <m:sty m:val="bi"/>
                </m:rPr>
                <w:rPr>
                  <w:rFonts w:ascii="Cambria Math" w:hAnsi="Cambria Math" w:cs="Times New Roman"/>
                  <w:color w:val="000000" w:themeColor="text1"/>
                  <w:szCs w:val="24"/>
                </w:rPr>
                <m:t>R</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c</m:t>
                            </m:r>
                          </m:sub>
                        </m:sSub>
                      </m:e>
                    </m:mr>
                    <m:m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s1c</m:t>
                                  </m:r>
                                </m:sub>
                              </m:sSub>
                            </m:e>
                          </m:mr>
                          <m:mr>
                            <m:e>
                              <m:r>
                                <w:rPr>
                                  <w:rFonts w:ascii="Cambria Math" w:hAnsi="Cambria Math" w:cs="Times New Roman"/>
                                  <w:color w:val="000000" w:themeColor="text1"/>
                                </w:rPr>
                                <m:t>⋮</m:t>
                              </m:r>
                            </m:e>
                          </m:mr>
                        </m:m>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r>
                              <w:rPr>
                                <w:rFonts w:ascii="Cambria Math" w:hAnsi="Cambria Math" w:cs="Times New Roman"/>
                                <w:color w:val="000000" w:themeColor="text1"/>
                                <w:szCs w:val="24"/>
                              </w:rPr>
                              <m:t>c</m:t>
                            </m:r>
                          </m:sub>
                        </m:sSub>
                      </m:e>
                    </m:mr>
                  </m:m>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5-36</m:t>
                  </m:r>
                </m:e>
              </m:d>
            </m:e>
          </m:eqArr>
        </m:oMath>
      </m:oMathPara>
    </w:p>
    <w:p w14:paraId="118B8859" w14:textId="64E1DF45"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其中</w:t>
      </w:r>
      <m:oMath>
        <m:r>
          <m:rPr>
            <m:scr m:val="script"/>
            <m:sty m:val="bi"/>
          </m:rPr>
          <w:rPr>
            <w:rFonts w:ascii="Cambria Math" w:hAnsi="Cambria Math" w:cs="Times New Roman"/>
            <w:color w:val="000000" w:themeColor="text1"/>
            <w:szCs w:val="24"/>
          </w:rPr>
          <m:t>R</m:t>
        </m:r>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Q</m:t>
            </m:r>
          </m:e>
          <m:sup>
            <m:r>
              <w:rPr>
                <w:rFonts w:ascii="Cambria Math" w:hAnsi="Cambria Math" w:cs="Times New Roman"/>
                <w:color w:val="000000" w:themeColor="text1"/>
                <w:szCs w:val="24"/>
              </w:rPr>
              <m:t>-1</m:t>
            </m:r>
          </m:sup>
        </m:sSup>
      </m:oMath>
    </w:p>
    <w:p w14:paraId="30FA6F43" w14:textId="7DD3602E"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于是，</w:t>
      </w:r>
      <m:oMath>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oMath>
      <w:r w:rsidRPr="009D03D0">
        <w:rPr>
          <w:rFonts w:cs="Times New Roman" w:hint="eastAsia"/>
          <w:color w:val="000000" w:themeColor="text1"/>
          <w:szCs w:val="24"/>
        </w:rPr>
        <w:t>可以变形为：</w:t>
      </w:r>
    </w:p>
    <w:p w14:paraId="0A388E3E" w14:textId="18CE4DE5" w:rsidR="005C32AB"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ic</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j∈S</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r>
                            <w:rPr>
                              <w:rFonts w:ascii="Cambria Math" w:hAnsi="Cambria Math" w:cs="Times New Roman"/>
                              <w:color w:val="000000" w:themeColor="text1"/>
                              <w:szCs w:val="24"/>
                            </w:rPr>
                            <m:t>j</m:t>
                          </m:r>
                        </m:sub>
                      </m:sSub>
                    </m:e>
                  </m:nary>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β</m:t>
                  </m:r>
                </m:e>
              </m:d>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5-37</m:t>
                  </m:r>
                </m:e>
              </m:d>
            </m:e>
          </m:eqArr>
        </m:oMath>
      </m:oMathPara>
    </w:p>
    <w:p w14:paraId="7F94AB1D" w14:textId="65F200B0"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lastRenderedPageBreak/>
        <w:t>记</w:t>
      </w:r>
      <w:r w:rsidR="00133F61">
        <w:rPr>
          <w:rFonts w:cs="Times New Roman" w:hint="eastAsia"/>
          <w:color w:val="000000" w:themeColor="text1"/>
          <w:szCs w:val="24"/>
        </w:rPr>
        <w:t>：</w:t>
      </w:r>
    </w:p>
    <w:p w14:paraId="1ADCFB1A" w14:textId="11B03B80" w:rsidR="005C32AB"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γ</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ic</m:t>
                  </m:r>
                </m:sub>
              </m:sSub>
              <m:r>
                <w:rPr>
                  <w:rFonts w:ascii="Cambria Math" w:hAnsi="Cambria Math" w:cs="Times New Roman"/>
                  <w:color w:val="000000" w:themeColor="text1"/>
                  <w:szCs w:val="24"/>
                </w:rPr>
                <m:t>+</m:t>
              </m:r>
              <m:nary>
                <m:naryPr>
                  <m:chr m:val="∑"/>
                  <m:supHide m:val="1"/>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j∈S</m:t>
                  </m: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ij</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 xml:space="preserve"> </m:t>
                  </m:r>
                </m:e>
              </m:nary>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β.#</m:t>
              </m:r>
              <m:d>
                <m:dPr>
                  <m:ctrlPr>
                    <w:rPr>
                      <w:rFonts w:ascii="Cambria Math" w:hAnsi="Cambria Math"/>
                      <w:i/>
                      <w:color w:val="000000" w:themeColor="text1"/>
                    </w:rPr>
                  </m:ctrlPr>
                </m:dPr>
                <m:e>
                  <m:r>
                    <m:rPr>
                      <m:nor/>
                    </m:rPr>
                    <w:rPr>
                      <w:color w:val="000000" w:themeColor="text1"/>
                    </w:rPr>
                    <m:t>5-38</m:t>
                  </m:r>
                </m:e>
              </m:d>
            </m:e>
          </m:eqArr>
        </m:oMath>
      </m:oMathPara>
    </w:p>
    <w:p w14:paraId="0898E74D" w14:textId="3D7E3F81"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由于在</w:t>
      </w:r>
      <w:r w:rsidRPr="009D03D0">
        <w:rPr>
          <w:rFonts w:cs="Times New Roman" w:hint="eastAsia"/>
          <w:color w:val="000000" w:themeColor="text1"/>
          <w:szCs w:val="24"/>
        </w:rPr>
        <w:t>KT</w:t>
      </w:r>
      <w:r w:rsidRPr="009D03D0">
        <w:rPr>
          <w:rFonts w:cs="Times New Roman" w:hint="eastAsia"/>
          <w:color w:val="000000" w:themeColor="text1"/>
          <w:szCs w:val="24"/>
        </w:rPr>
        <w:t>条件下需要满足</w:t>
      </w:r>
      <w:r w:rsidR="00133F61">
        <w:rPr>
          <w:rFonts w:cs="Times New Roman" w:hint="eastAsia"/>
          <w:color w:val="000000" w:themeColor="text1"/>
          <w:szCs w:val="24"/>
        </w:rPr>
        <w:t>：</w:t>
      </w:r>
    </w:p>
    <w:p w14:paraId="4BED3569" w14:textId="30E76655" w:rsidR="005C32AB"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≡0,#</m:t>
              </m:r>
              <m:d>
                <m:dPr>
                  <m:ctrlPr>
                    <w:rPr>
                      <w:rFonts w:ascii="Cambria Math" w:hAnsi="Cambria Math"/>
                      <w:i/>
                      <w:color w:val="000000" w:themeColor="text1"/>
                    </w:rPr>
                  </m:ctrlPr>
                </m:dPr>
                <m:e>
                  <m:r>
                    <m:rPr>
                      <m:nor/>
                    </m:rPr>
                    <w:rPr>
                      <w:color w:val="000000" w:themeColor="text1"/>
                    </w:rPr>
                    <m:t>5-39</m:t>
                  </m:r>
                </m:e>
              </m:d>
            </m:e>
          </m:eqArr>
        </m:oMath>
      </m:oMathPara>
    </w:p>
    <w:p w14:paraId="0916A3FE" w14:textId="5290DA15"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所以边界向量需要满足：</w:t>
      </w:r>
    </w:p>
    <w:p w14:paraId="62AC20B9" w14:textId="384D9F23" w:rsidR="005C32AB"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γ</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=0,      ∀i∈S.#</m:t>
              </m:r>
              <m:d>
                <m:dPr>
                  <m:ctrlPr>
                    <w:rPr>
                      <w:rFonts w:ascii="Cambria Math" w:hAnsi="Cambria Math"/>
                      <w:i/>
                      <w:color w:val="000000" w:themeColor="text1"/>
                    </w:rPr>
                  </m:ctrlPr>
                </m:dPr>
                <m:e>
                  <m:r>
                    <m:rPr>
                      <m:nor/>
                    </m:rPr>
                    <w:rPr>
                      <w:color w:val="000000" w:themeColor="text1"/>
                    </w:rPr>
                    <m:t>5-40</m:t>
                  </m:r>
                </m:e>
              </m:d>
            </m:e>
          </m:eqArr>
        </m:oMath>
      </m:oMathPara>
    </w:p>
    <w:p w14:paraId="7E780916" w14:textId="7A86E670" w:rsidR="00677908" w:rsidRPr="009D03D0" w:rsidRDefault="00677908" w:rsidP="004408EA">
      <w:pPr>
        <w:pStyle w:val="3"/>
        <w:spacing w:before="163" w:after="163"/>
      </w:pPr>
      <w:bookmarkStart w:id="251" w:name="_Toc2274914"/>
      <w:bookmarkStart w:id="252" w:name="_Toc3724968"/>
      <w:r w:rsidRPr="009D03D0">
        <w:t xml:space="preserve">5.3.2 </w:t>
      </w:r>
      <w:r w:rsidR="00E546A2" w:rsidRPr="009D03D0">
        <w:rPr>
          <w:rFonts w:hint="eastAsia"/>
        </w:rPr>
        <w:t>动态淘汰策略的</w:t>
      </w:r>
      <w:r w:rsidRPr="009D03D0">
        <w:rPr>
          <w:rFonts w:hint="eastAsia"/>
        </w:rPr>
        <w:t>Online</w:t>
      </w:r>
      <w:r w:rsidRPr="009D03D0">
        <w:t xml:space="preserve"> </w:t>
      </w:r>
      <w:r w:rsidRPr="009D03D0">
        <w:rPr>
          <w:rFonts w:hint="eastAsia"/>
        </w:rPr>
        <w:t>SVM</w:t>
      </w:r>
      <w:r w:rsidRPr="009D03D0">
        <w:rPr>
          <w:rFonts w:hint="eastAsia"/>
        </w:rPr>
        <w:t>算法实现</w:t>
      </w:r>
      <w:bookmarkEnd w:id="251"/>
      <w:bookmarkEnd w:id="252"/>
    </w:p>
    <w:p w14:paraId="5E01964A" w14:textId="585101FF"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每一次向模型中加入新到来的数据时，对于</w:t>
      </w:r>
      <m:oMath>
        <m:r>
          <m:rPr>
            <m:sty m:val="bi"/>
          </m:rPr>
          <w:rPr>
            <w:rFonts w:ascii="Cambria Math" w:hAnsi="Cambria Math" w:cs="Times New Roman"/>
            <w:color w:val="000000" w:themeColor="text1"/>
            <w:szCs w:val="24"/>
          </w:rPr>
          <m:t>Q</m:t>
        </m:r>
      </m:oMath>
      <w:r w:rsidRPr="009D03D0">
        <w:rPr>
          <w:rFonts w:cs="Times New Roman" w:hint="eastAsia"/>
          <w:color w:val="000000" w:themeColor="text1"/>
          <w:szCs w:val="24"/>
        </w:rPr>
        <w:t>与</w:t>
      </w:r>
      <m:oMath>
        <m:r>
          <m:rPr>
            <m:scr m:val="script"/>
            <m:sty m:val="bi"/>
          </m:rPr>
          <w:rPr>
            <w:rFonts w:ascii="Cambria Math" w:hAnsi="Cambria Math" w:cs="Times New Roman"/>
            <w:color w:val="000000" w:themeColor="text1"/>
            <w:szCs w:val="24"/>
          </w:rPr>
          <m:t>R</m:t>
        </m:r>
      </m:oMath>
      <w:r w:rsidRPr="009D03D0">
        <w:rPr>
          <w:rFonts w:cs="Times New Roman" w:hint="eastAsia"/>
          <w:color w:val="000000" w:themeColor="text1"/>
          <w:szCs w:val="24"/>
        </w:rPr>
        <w:t>的更新：</w:t>
      </w:r>
    </w:p>
    <w:p w14:paraId="03E3629E" w14:textId="77AB9EBF" w:rsidR="005C32AB" w:rsidRPr="009D03D0" w:rsidRDefault="00A20880" w:rsidP="00677908">
      <w:pPr>
        <w:ind w:firstLine="480"/>
        <w:rPr>
          <w:rFonts w:cs="Times New Roman"/>
          <w:b/>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color w:val="000000" w:themeColor="text1"/>
                  <w:szCs w:val="24"/>
                </w:rPr>
                <m:t>β</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 xml:space="preserve">β,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1</m:t>
                          </m:r>
                        </m:sub>
                      </m:sSub>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β</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s</m:t>
                              </m:r>
                            </m:sub>
                          </m:sSub>
                        </m:sub>
                      </m:sSub>
                    </m:sub>
                  </m:sSub>
                  <m:r>
                    <w:rPr>
                      <w:rFonts w:ascii="Cambria Math" w:hAnsi="Cambria Math" w:cs="Times New Roman"/>
                      <w:color w:val="000000" w:themeColor="text1"/>
                      <w:szCs w:val="24"/>
                    </w:rPr>
                    <m:t>,1</m:t>
                  </m:r>
                </m:e>
              </m:d>
              <m:r>
                <m:rPr>
                  <m:sty m:val="bi"/>
                </m:rP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5-41</m:t>
                  </m:r>
                </m:e>
              </m:d>
              <m:ctrlPr>
                <w:rPr>
                  <w:rFonts w:ascii="Cambria Math" w:hAnsi="Cambria Math" w:cs="Times New Roman"/>
                  <w:b/>
                  <w:i/>
                  <w:color w:val="000000" w:themeColor="text1"/>
                  <w:szCs w:val="24"/>
                </w:rPr>
              </m:ctrlPr>
            </m:e>
          </m:eqArr>
        </m:oMath>
      </m:oMathPara>
    </w:p>
    <w:p w14:paraId="1EC67200" w14:textId="3F0CD68B" w:rsidR="005C32AB"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cr m:val="script"/>
                  <m:sty m:val="bi"/>
                </m:rPr>
                <w:rPr>
                  <w:rFonts w:ascii="Cambria Math" w:hAnsi="Cambria Math" w:cs="Times New Roman"/>
                  <w:color w:val="000000" w:themeColor="text1"/>
                  <w:szCs w:val="24"/>
                </w:rPr>
                <m:t>R</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2"/>
                            <m:mcJc m:val="center"/>
                          </m:mcPr>
                        </m:mc>
                      </m:mcs>
                      <m:ctrlPr>
                        <w:rPr>
                          <w:rFonts w:ascii="Cambria Math" w:hAnsi="Cambria Math" w:cs="Times New Roman"/>
                          <w:i/>
                          <w:color w:val="000000" w:themeColor="text1"/>
                          <w:szCs w:val="24"/>
                        </w:rPr>
                      </m:ctrlPr>
                    </m:mPr>
                    <m:mr>
                      <m:e>
                        <m:r>
                          <m:rPr>
                            <m:scr m:val="script"/>
                          </m:rPr>
                          <w:rPr>
                            <w:rFonts w:ascii="Cambria Math" w:hAnsi="Cambria Math" w:cs="Times New Roman"/>
                            <w:color w:val="000000" w:themeColor="text1"/>
                            <w:szCs w:val="24"/>
                          </w:rPr>
                          <m:t>R</m:t>
                        </m:r>
                      </m:e>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0</m:t>
                              </m:r>
                            </m:e>
                          </m:mr>
                          <m:mr>
                            <m:e>
                              <m:r>
                                <w:rPr>
                                  <w:rFonts w:ascii="Cambria Math" w:hAnsi="Cambria Math" w:cs="Times New Roman"/>
                                  <w:color w:val="000000" w:themeColor="text1"/>
                                </w:rPr>
                                <m:t>⋮</m:t>
                              </m:r>
                            </m:e>
                          </m:mr>
                          <m:mr>
                            <m:e>
                              <m:r>
                                <w:rPr>
                                  <w:rFonts w:ascii="Cambria Math" w:hAnsi="Cambria Math" w:cs="Times New Roman"/>
                                  <w:color w:val="000000" w:themeColor="text1"/>
                                  <w:szCs w:val="24"/>
                                </w:rPr>
                                <m:t>0</m:t>
                              </m:r>
                            </m:e>
                          </m:mr>
                        </m:m>
                      </m:e>
                    </m:mr>
                    <m:mr>
                      <m:e>
                        <m:m>
                          <m:mPr>
                            <m:mcs>
                              <m:mc>
                                <m:mcPr>
                                  <m:count m:val="3"/>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0</m:t>
                              </m:r>
                            </m:e>
                            <m:e>
                              <m:r>
                                <w:rPr>
                                  <w:rFonts w:ascii="Cambria Math" w:hAnsi="Cambria Math" w:cs="Times New Roman"/>
                                  <w:color w:val="000000" w:themeColor="text1"/>
                                </w:rPr>
                                <m:t>⋯</m:t>
                              </m:r>
                            </m:e>
                            <m:e>
                              <m:r>
                                <w:rPr>
                                  <w:rFonts w:ascii="Cambria Math" w:hAnsi="Cambria Math" w:cs="Times New Roman"/>
                                  <w:color w:val="000000" w:themeColor="text1"/>
                                  <w:szCs w:val="24"/>
                                </w:rPr>
                                <m:t>0</m:t>
                              </m:r>
                            </m:e>
                          </m:mr>
                        </m:m>
                      </m:e>
                      <m:e>
                        <m:r>
                          <w:rPr>
                            <w:rFonts w:ascii="Cambria Math" w:hAnsi="Cambria Math" w:cs="Times New Roman"/>
                            <w:color w:val="000000" w:themeColor="text1"/>
                            <w:szCs w:val="24"/>
                          </w:rPr>
                          <m:t>0</m:t>
                        </m:r>
                      </m:e>
                    </m:mr>
                  </m:m>
                </m:e>
              </m:d>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γ</m:t>
                      </m:r>
                    </m:e>
                    <m:sub>
                      <m:r>
                        <w:rPr>
                          <w:rFonts w:ascii="Cambria Math" w:hAnsi="Cambria Math" w:cs="Times New Roman"/>
                          <w:color w:val="000000" w:themeColor="text1"/>
                          <w:szCs w:val="24"/>
                        </w:rPr>
                        <m:t>c</m:t>
                      </m:r>
                    </m:sub>
                  </m:sSub>
                </m:den>
              </m:f>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β</m:t>
                  </m:r>
                </m:e>
                <m:sup>
                  <m:r>
                    <w:rPr>
                      <w:rFonts w:ascii="Cambria Math" w:hAnsi="Cambria Math" w:cs="Times New Roman"/>
                      <w:color w:val="000000" w:themeColor="text1"/>
                      <w:szCs w:val="24"/>
                    </w:rPr>
                    <m:t>T</m:t>
                  </m:r>
                </m:sup>
              </m:sSup>
              <m:r>
                <m:rPr>
                  <m:sty m:val="bi"/>
                </m:rPr>
                <w:rPr>
                  <w:rFonts w:ascii="Cambria Math" w:hAnsi="Cambria Math" w:cs="Times New Roman"/>
                  <w:color w:val="000000" w:themeColor="text1"/>
                  <w:szCs w:val="24"/>
                </w:rPr>
                <m:t>β.</m:t>
              </m:r>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5-42</m:t>
                  </m:r>
                </m:e>
              </m:d>
            </m:e>
          </m:eqArr>
        </m:oMath>
      </m:oMathPara>
    </w:p>
    <w:p w14:paraId="3865D968" w14:textId="3752B4C5"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更新的步骤存在有反过程，即数据淘汰过程：</w:t>
      </w:r>
    </w:p>
    <w:p w14:paraId="3C53FCE8" w14:textId="1B727DFC" w:rsidR="00DB2ECB"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m:rPr>
                      <m:scr m:val="script"/>
                    </m:rPr>
                    <w:rPr>
                      <w:rFonts w:ascii="Cambria Math" w:hAnsi="Cambria Math" w:cs="Times New Roman"/>
                      <w:color w:val="000000" w:themeColor="text1"/>
                      <w:szCs w:val="24"/>
                    </w:rPr>
                    <m:t>R</m:t>
                  </m:r>
                </m:e>
                <m:sub>
                  <m:r>
                    <w:rPr>
                      <w:rFonts w:ascii="Cambria Math" w:hAnsi="Cambria Math" w:cs="Times New Roman"/>
                      <w:color w:val="000000" w:themeColor="text1"/>
                      <w:szCs w:val="24"/>
                    </w:rPr>
                    <m:t>ij</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m:rPr>
                      <m:scr m:val="script"/>
                    </m:rPr>
                    <w:rPr>
                      <w:rFonts w:ascii="Cambria Math" w:hAnsi="Cambria Math" w:cs="Times New Roman"/>
                      <w:color w:val="000000" w:themeColor="text1"/>
                      <w:szCs w:val="24"/>
                    </w:rPr>
                    <m:t>R</m:t>
                  </m:r>
                </m:e>
                <m:sub>
                  <m:r>
                    <w:rPr>
                      <w:rFonts w:ascii="Cambria Math" w:hAnsi="Cambria Math" w:cs="Times New Roman"/>
                      <w:color w:val="000000" w:themeColor="text1"/>
                      <w:szCs w:val="24"/>
                    </w:rPr>
                    <m:t>ij</m:t>
                  </m:r>
                </m:sub>
              </m:sSub>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m:rPr>
                      <m:scr m:val="script"/>
                    </m:rPr>
                    <w:rPr>
                      <w:rFonts w:ascii="Cambria Math" w:hAnsi="Cambria Math" w:cs="Times New Roman"/>
                      <w:color w:val="000000" w:themeColor="text1"/>
                      <w:szCs w:val="24"/>
                    </w:rPr>
                    <m:t>R</m:t>
                  </m:r>
                </m:e>
                <m:sub>
                  <m:r>
                    <w:rPr>
                      <w:rFonts w:ascii="Cambria Math" w:hAnsi="Cambria Math" w:cs="Times New Roman"/>
                      <w:color w:val="000000" w:themeColor="text1"/>
                      <w:szCs w:val="24"/>
                    </w:rPr>
                    <m:t>kk</m:t>
                  </m:r>
                </m:sub>
                <m:sup>
                  <m:r>
                    <w:rPr>
                      <w:rFonts w:ascii="Cambria Math" w:hAnsi="Cambria Math" w:cs="Times New Roman"/>
                      <w:color w:val="000000" w:themeColor="text1"/>
                      <w:szCs w:val="24"/>
                    </w:rPr>
                    <m:t>-1</m:t>
                  </m:r>
                </m:sup>
              </m:sSubSup>
              <m:sSub>
                <m:sSubPr>
                  <m:ctrlPr>
                    <w:rPr>
                      <w:rFonts w:ascii="Cambria Math" w:hAnsi="Cambria Math" w:cs="Times New Roman"/>
                      <w:i/>
                      <w:color w:val="000000" w:themeColor="text1"/>
                      <w:szCs w:val="24"/>
                    </w:rPr>
                  </m:ctrlPr>
                </m:sSubPr>
                <m:e>
                  <m:r>
                    <m:rPr>
                      <m:scr m:val="script"/>
                    </m:rPr>
                    <w:rPr>
                      <w:rFonts w:ascii="Cambria Math" w:hAnsi="Cambria Math" w:cs="Times New Roman"/>
                      <w:color w:val="000000" w:themeColor="text1"/>
                      <w:szCs w:val="24"/>
                    </w:rPr>
                    <m:t>R</m:t>
                  </m:r>
                </m:e>
                <m:sub>
                  <m:r>
                    <w:rPr>
                      <w:rFonts w:ascii="Cambria Math" w:hAnsi="Cambria Math" w:cs="Times New Roman"/>
                      <w:color w:val="000000" w:themeColor="text1"/>
                      <w:szCs w:val="24"/>
                    </w:rPr>
                    <m:t>ik</m:t>
                  </m:r>
                </m:sub>
              </m:sSub>
              <m:sSub>
                <m:sSubPr>
                  <m:ctrlPr>
                    <w:rPr>
                      <w:rFonts w:ascii="Cambria Math" w:hAnsi="Cambria Math" w:cs="Times New Roman"/>
                      <w:i/>
                      <w:color w:val="000000" w:themeColor="text1"/>
                      <w:szCs w:val="24"/>
                    </w:rPr>
                  </m:ctrlPr>
                </m:sSubPr>
                <m:e>
                  <m:r>
                    <m:rPr>
                      <m:scr m:val="script"/>
                    </m:rPr>
                    <w:rPr>
                      <w:rFonts w:ascii="Cambria Math" w:hAnsi="Cambria Math" w:cs="Times New Roman"/>
                      <w:color w:val="000000" w:themeColor="text1"/>
                      <w:szCs w:val="24"/>
                    </w:rPr>
                    <m:t>R</m:t>
                  </m:r>
                </m:e>
                <m:sub>
                  <m:r>
                    <w:rPr>
                      <w:rFonts w:ascii="Cambria Math" w:hAnsi="Cambria Math" w:cs="Times New Roman"/>
                      <w:color w:val="000000" w:themeColor="text1"/>
                      <w:szCs w:val="24"/>
                    </w:rPr>
                    <m:t>kj</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5-43</m:t>
                  </m:r>
                </m:e>
              </m:d>
            </m:e>
          </m:eqArr>
        </m:oMath>
      </m:oMathPara>
    </w:p>
    <w:p w14:paraId="52CADB1B" w14:textId="0D1F47E2" w:rsidR="00AF7DE2" w:rsidRDefault="00DB2ECB" w:rsidP="00AF7DE2">
      <w:pPr>
        <w:ind w:firstLine="480"/>
        <w:rPr>
          <w:rFonts w:cs="Times New Roman"/>
          <w:color w:val="000000" w:themeColor="text1"/>
          <w:szCs w:val="24"/>
        </w:rPr>
      </w:pPr>
      <w:r w:rsidRPr="009D03D0">
        <w:rPr>
          <w:rFonts w:cs="Times New Roman" w:hint="eastAsia"/>
          <w:color w:val="000000" w:themeColor="text1"/>
          <w:szCs w:val="24"/>
        </w:rPr>
        <w:t>综上总结</w:t>
      </w:r>
      <w:r w:rsidR="00677908" w:rsidRPr="009D03D0">
        <w:rPr>
          <w:rFonts w:cs="Times New Roman" w:hint="eastAsia"/>
          <w:color w:val="000000" w:themeColor="text1"/>
          <w:szCs w:val="24"/>
        </w:rPr>
        <w:t>，每一次向模型中加入新到来的数据时，计算其</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c</m:t>
            </m:r>
          </m:sub>
        </m:sSub>
      </m:oMath>
      <w:r w:rsidR="00677908" w:rsidRPr="009D03D0">
        <w:rPr>
          <w:rFonts w:cs="Times New Roman" w:hint="eastAsia"/>
          <w:color w:val="000000" w:themeColor="text1"/>
          <w:szCs w:val="24"/>
        </w:rPr>
        <w:t>以及</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oMath>
      <w:r w:rsidR="00677908" w:rsidRPr="009D03D0">
        <w:rPr>
          <w:rFonts w:cs="Times New Roman" w:hint="eastAsia"/>
          <w:color w:val="000000" w:themeColor="text1"/>
          <w:szCs w:val="24"/>
        </w:rPr>
        <w:t>，并且对于重新计算的中间结果</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oMath>
      <w:r w:rsidR="00677908" w:rsidRPr="009D03D0">
        <w:rPr>
          <w:rFonts w:cs="Times New Roman" w:hint="eastAsia"/>
          <w:color w:val="000000" w:themeColor="text1"/>
          <w:szCs w:val="24"/>
        </w:rPr>
        <w:t>与</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oMath>
      <w:r w:rsidR="00677908" w:rsidRPr="009D03D0">
        <w:rPr>
          <w:rFonts w:cs="Times New Roman" w:hint="eastAsia"/>
          <w:color w:val="000000" w:themeColor="text1"/>
          <w:szCs w:val="24"/>
        </w:rPr>
        <w:t>需要考虑如下情况，并且按照如下流程更新</w:t>
      </w:r>
      <w:r w:rsidR="00AF7DE2">
        <w:rPr>
          <w:rFonts w:cs="Times New Roman" w:hint="eastAsia"/>
          <w:color w:val="000000" w:themeColor="text1"/>
          <w:szCs w:val="24"/>
        </w:rPr>
        <w:t>：</w:t>
      </w:r>
    </w:p>
    <w:p w14:paraId="38B7B90D" w14:textId="77777777" w:rsidR="00AF7DE2" w:rsidRPr="00AF7DE2" w:rsidRDefault="00AF7DE2" w:rsidP="00AF7DE2">
      <w:pPr>
        <w:ind w:firstLine="480"/>
        <w:rPr>
          <w:rFonts w:cs="Times New Roman"/>
          <w:color w:val="000000" w:themeColor="text1"/>
          <w:szCs w:val="24"/>
        </w:rPr>
      </w:pPr>
      <w:r>
        <w:rPr>
          <w:rFonts w:cs="Times New Roman" w:hint="eastAsia"/>
          <w:color w:val="000000" w:themeColor="text1"/>
          <w:szCs w:val="24"/>
        </w:rPr>
        <w:t>1</w:t>
      </w:r>
      <w:r>
        <w:rPr>
          <w:rFonts w:cs="Times New Roman"/>
          <w:color w:val="000000" w:themeColor="text1"/>
          <w:szCs w:val="24"/>
        </w:rPr>
        <w:t xml:space="preserve">. </w:t>
      </w:r>
      <w:r w:rsidR="00677908" w:rsidRPr="009D03D0">
        <w:rPr>
          <w:rFonts w:cs="Times New Roman" w:hint="eastAsia"/>
          <w:color w:val="000000" w:themeColor="text1"/>
          <w:szCs w:val="24"/>
        </w:rPr>
        <w:t>令</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=0</m:t>
        </m:r>
      </m:oMath>
    </w:p>
    <w:p w14:paraId="5521505C" w14:textId="77777777" w:rsidR="00AF7DE2" w:rsidRDefault="00AF7DE2" w:rsidP="00AF7DE2">
      <w:pPr>
        <w:ind w:firstLine="480"/>
        <w:rPr>
          <w:rFonts w:cs="Times New Roman"/>
          <w:color w:val="000000" w:themeColor="text1"/>
          <w:szCs w:val="24"/>
        </w:rPr>
      </w:pPr>
      <w:r>
        <w:rPr>
          <w:rFonts w:cs="Times New Roman" w:hint="eastAsia"/>
          <w:color w:val="000000" w:themeColor="text1"/>
          <w:szCs w:val="24"/>
        </w:rPr>
        <w:t>2</w:t>
      </w:r>
      <w:r>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&gt;0</m:t>
        </m:r>
      </m:oMath>
      <w:r w:rsidR="00677908" w:rsidRPr="009D03D0">
        <w:rPr>
          <w:rFonts w:cs="Times New Roman" w:hint="eastAsia"/>
          <w:color w:val="000000" w:themeColor="text1"/>
          <w:szCs w:val="24"/>
        </w:rPr>
        <w:t>，丢弃新到来的数据</w:t>
      </w:r>
    </w:p>
    <w:p w14:paraId="3C7481DC" w14:textId="5600A162" w:rsidR="00677908" w:rsidRPr="00AF7DE2" w:rsidRDefault="00AF7DE2" w:rsidP="00AF7DE2">
      <w:pPr>
        <w:ind w:firstLine="480"/>
        <w:rPr>
          <w:rFonts w:cs="Times New Roman"/>
          <w:color w:val="000000" w:themeColor="text1"/>
          <w:szCs w:val="24"/>
        </w:rPr>
      </w:pPr>
      <w:r>
        <w:rPr>
          <w:rFonts w:cs="Times New Roman" w:hint="eastAsia"/>
          <w:color w:val="000000" w:themeColor="text1"/>
          <w:szCs w:val="24"/>
        </w:rPr>
        <w:t>3</w:t>
      </w:r>
      <w:r>
        <w:rPr>
          <w:rFonts w:cs="Times New Roman"/>
          <w:color w:val="000000" w:themeColor="text1"/>
          <w:szCs w:val="24"/>
        </w:rPr>
        <w:t xml:space="preserve">. </w:t>
      </w:r>
      <w:r w:rsidR="00677908" w:rsidRPr="00AF7DE2">
        <w:rPr>
          <w:rFonts w:cs="Times New Roman" w:hint="eastAsia"/>
          <w:color w:val="000000" w:themeColor="text1"/>
          <w:szCs w:val="24"/>
        </w:rPr>
        <w:t>如果</w:t>
      </w:r>
      <w:r w:rsidR="00677908" w:rsidRPr="00AF7DE2">
        <w:rPr>
          <w:rFonts w:cs="Times New Roman"/>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≤0</m:t>
        </m:r>
      </m:oMath>
      <w:r w:rsidR="00677908" w:rsidRPr="00AF7DE2">
        <w:rPr>
          <w:rFonts w:cs="Times New Roman" w:hint="eastAsia"/>
          <w:color w:val="000000" w:themeColor="text1"/>
          <w:szCs w:val="24"/>
        </w:rPr>
        <w:t>，按照下面规则使得顺序使得增量</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oMath>
      <w:r w:rsidR="00677908" w:rsidRPr="00AF7DE2">
        <w:rPr>
          <w:rFonts w:cs="Times New Roman" w:hint="eastAsia"/>
          <w:color w:val="000000" w:themeColor="text1"/>
          <w:szCs w:val="24"/>
        </w:rPr>
        <w:t>最大：</w:t>
      </w:r>
    </w:p>
    <w:p w14:paraId="5CA6A086" w14:textId="69D53616" w:rsidR="00677908" w:rsidRPr="009D03D0" w:rsidRDefault="00A20880" w:rsidP="00A41FCC">
      <w:pPr>
        <w:pStyle w:val="a3"/>
        <w:numPr>
          <w:ilvl w:val="0"/>
          <w:numId w:val="1"/>
        </w:numPr>
        <w:ind w:firstLineChars="0"/>
        <w:rPr>
          <w:rFonts w:cs="Times New Roman"/>
          <w:color w:val="000000" w:themeColor="text1"/>
          <w:szCs w:val="24"/>
        </w:rPr>
      </w:p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=0</m:t>
        </m:r>
      </m:oMath>
      <w:r w:rsidR="00677908" w:rsidRPr="009D03D0">
        <w:rPr>
          <w:rFonts w:cs="Times New Roman" w:hint="eastAsia"/>
          <w:color w:val="000000" w:themeColor="text1"/>
          <w:szCs w:val="24"/>
        </w:rPr>
        <w:t>，将新来的数据</w:t>
      </w:r>
      <m:oMath>
        <m:r>
          <w:rPr>
            <w:rFonts w:ascii="Cambria Math" w:hAnsi="Cambria Math" w:cs="Times New Roman" w:hint="eastAsia"/>
            <w:color w:val="000000" w:themeColor="text1"/>
            <w:szCs w:val="24"/>
          </w:rPr>
          <m:t>c</m:t>
        </m:r>
      </m:oMath>
      <w:r w:rsidR="00677908" w:rsidRPr="009D03D0">
        <w:rPr>
          <w:rFonts w:cs="Times New Roman" w:hint="eastAsia"/>
          <w:color w:val="000000" w:themeColor="text1"/>
          <w:szCs w:val="24"/>
        </w:rPr>
        <w:t>加入边界向量（支持向量），更新</w:t>
      </w:r>
      <m:oMath>
        <m:r>
          <m:rPr>
            <m:scr m:val="script"/>
            <m:sty m:val="bi"/>
          </m:rPr>
          <w:rPr>
            <w:rFonts w:ascii="Cambria Math" w:hAnsi="Cambria Math" w:cs="Times New Roman"/>
            <w:color w:val="000000" w:themeColor="text1"/>
            <w:szCs w:val="24"/>
          </w:rPr>
          <m:t>R</m:t>
        </m:r>
      </m:oMath>
      <w:r w:rsidR="00677908" w:rsidRPr="009D03D0">
        <w:rPr>
          <w:rFonts w:cs="Times New Roman" w:hint="eastAsia"/>
          <w:color w:val="000000" w:themeColor="text1"/>
          <w:szCs w:val="24"/>
        </w:rPr>
        <w:t>，结束</w:t>
      </w:r>
    </w:p>
    <w:p w14:paraId="7F691914" w14:textId="5882F122" w:rsidR="00677908" w:rsidRPr="009D03D0" w:rsidRDefault="00A20880" w:rsidP="00A41FCC">
      <w:pPr>
        <w:pStyle w:val="a3"/>
        <w:numPr>
          <w:ilvl w:val="0"/>
          <w:numId w:val="1"/>
        </w:numPr>
        <w:ind w:firstLineChars="0"/>
        <w:rPr>
          <w:rFonts w:cs="Times New Roman"/>
          <w:color w:val="000000" w:themeColor="text1"/>
          <w:szCs w:val="24"/>
        </w:rPr>
      </w:p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c</m:t>
            </m:r>
          </m:sub>
        </m:sSub>
        <m:r>
          <w:rPr>
            <w:rFonts w:ascii="Cambria Math" w:hAnsi="Cambria Math" w:cs="Times New Roman"/>
            <w:color w:val="000000" w:themeColor="text1"/>
            <w:szCs w:val="24"/>
          </w:rPr>
          <m:t>=C</m:t>
        </m:r>
      </m:oMath>
      <w:r w:rsidR="00677908" w:rsidRPr="009D03D0">
        <w:rPr>
          <w:rFonts w:cs="Times New Roman" w:hint="eastAsia"/>
          <w:color w:val="000000" w:themeColor="text1"/>
          <w:szCs w:val="24"/>
        </w:rPr>
        <w:t>，将新来的数据加入错误向量集</w:t>
      </w:r>
      <m:oMath>
        <m:r>
          <w:rPr>
            <w:rFonts w:ascii="Cambria Math" w:hAnsi="Cambria Math" w:cs="Times New Roman"/>
            <w:color w:val="000000" w:themeColor="text1"/>
            <w:szCs w:val="24"/>
          </w:rPr>
          <m:t>E</m:t>
        </m:r>
      </m:oMath>
      <w:r w:rsidR="00677908" w:rsidRPr="009D03D0">
        <w:rPr>
          <w:rFonts w:cs="Times New Roman" w:hint="eastAsia"/>
          <w:color w:val="000000" w:themeColor="text1"/>
          <w:szCs w:val="24"/>
        </w:rPr>
        <w:t>，结束</w:t>
      </w:r>
    </w:p>
    <w:p w14:paraId="7DF423C0" w14:textId="53C11F55" w:rsidR="00677908" w:rsidRPr="009D03D0" w:rsidRDefault="00677908" w:rsidP="00A41FCC">
      <w:pPr>
        <w:pStyle w:val="a3"/>
        <w:numPr>
          <w:ilvl w:val="0"/>
          <w:numId w:val="1"/>
        </w:numPr>
        <w:ind w:firstLineChars="0"/>
        <w:rPr>
          <w:rFonts w:cs="Times New Roman"/>
          <w:color w:val="000000" w:themeColor="text1"/>
          <w:szCs w:val="24"/>
        </w:rPr>
      </w:pPr>
      <m:oMath>
        <m:r>
          <w:rPr>
            <w:rFonts w:ascii="Cambria Math" w:hAnsi="Cambria Math" w:cs="Times New Roman"/>
            <w:color w:val="000000" w:themeColor="text1"/>
            <w:szCs w:val="24"/>
          </w:rPr>
          <m:t>0≤</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α</m:t>
            </m:r>
          </m:e>
          <m:sub>
            <m:r>
              <w:rPr>
                <w:rFonts w:ascii="Cambria Math" w:hAnsi="Cambria Math" w:cs="Times New Roman"/>
                <w:color w:val="000000" w:themeColor="text1"/>
                <w:szCs w:val="24"/>
              </w:rPr>
              <m:t>j</m:t>
            </m:r>
          </m:sub>
        </m:sSub>
        <m:r>
          <w:rPr>
            <w:rFonts w:ascii="Cambria Math" w:hAnsi="Cambria Math" w:cs="Times New Roman"/>
            <w:color w:val="000000" w:themeColor="text1"/>
            <w:szCs w:val="24"/>
          </w:rPr>
          <m:t>≤C, ∀j∈S,</m:t>
        </m:r>
      </m:oMath>
      <w:r w:rsidRPr="009D03D0">
        <w:rPr>
          <w:rFonts w:cs="Times New Roman" w:hint="eastAsia"/>
          <w:color w:val="000000" w:themeColor="text1"/>
          <w:szCs w:val="24"/>
        </w:rPr>
        <w:t xml:space="preserve"> </w:t>
      </w:r>
      <w:r w:rsidRPr="0044027D">
        <w:rPr>
          <w:rFonts w:cs="Times New Roman" w:hint="eastAsia"/>
          <w:i/>
          <w:color w:val="000000" w:themeColor="text1"/>
          <w:szCs w:val="24"/>
        </w:rPr>
        <w:t>j</w:t>
      </w:r>
      <w:r w:rsidRPr="009D03D0">
        <w:rPr>
          <w:rFonts w:cs="Times New Roman" w:hint="eastAsia"/>
          <w:color w:val="000000" w:themeColor="text1"/>
          <w:szCs w:val="24"/>
        </w:rPr>
        <w:t>保持在</w:t>
      </w:r>
      <m:oMath>
        <m:r>
          <w:rPr>
            <w:rFonts w:ascii="Cambria Math" w:hAnsi="Cambria Math" w:cs="Times New Roman"/>
            <w:color w:val="000000" w:themeColor="text1"/>
            <w:szCs w:val="24"/>
          </w:rPr>
          <m:t>S</m:t>
        </m:r>
      </m:oMath>
      <w:r w:rsidRPr="009D03D0">
        <w:rPr>
          <w:rFonts w:cs="Times New Roman" w:hint="eastAsia"/>
          <w:color w:val="000000" w:themeColor="text1"/>
          <w:szCs w:val="24"/>
        </w:rPr>
        <w:t>内，当左边等号成立</w:t>
      </w:r>
      <m:oMath>
        <m:r>
          <w:rPr>
            <w:rFonts w:ascii="Cambria Math" w:hAnsi="Cambria Math" w:cs="Times New Roman"/>
            <w:color w:val="000000" w:themeColor="text1"/>
            <w:szCs w:val="24"/>
          </w:rPr>
          <m:t>j</m:t>
        </m:r>
      </m:oMath>
      <w:r w:rsidRPr="009D03D0">
        <w:rPr>
          <w:rFonts w:cs="Times New Roman" w:hint="eastAsia"/>
          <w:color w:val="000000" w:themeColor="text1"/>
          <w:szCs w:val="24"/>
        </w:rPr>
        <w:t>从</w:t>
      </w:r>
      <m:oMath>
        <m:r>
          <w:rPr>
            <w:rFonts w:ascii="Cambria Math" w:hAnsi="Cambria Math" w:cs="Times New Roman" w:hint="eastAsia"/>
            <w:color w:val="000000" w:themeColor="text1"/>
            <w:szCs w:val="24"/>
          </w:rPr>
          <m:t>S</m:t>
        </m:r>
      </m:oMath>
      <w:r w:rsidRPr="009D03D0">
        <w:rPr>
          <w:rFonts w:cs="Times New Roman" w:hint="eastAsia"/>
          <w:color w:val="000000" w:themeColor="text1"/>
          <w:szCs w:val="24"/>
        </w:rPr>
        <w:t>加入正常分类数据集</w:t>
      </w:r>
      <m:oMath>
        <m:r>
          <w:rPr>
            <w:rFonts w:ascii="Cambria Math" w:hAnsi="Cambria Math" w:cs="Times New Roman"/>
            <w:color w:val="000000" w:themeColor="text1"/>
            <w:szCs w:val="24"/>
          </w:rPr>
          <m:t>R</m:t>
        </m:r>
      </m:oMath>
      <w:r w:rsidRPr="009D03D0">
        <w:rPr>
          <w:rFonts w:cs="Times New Roman" w:hint="eastAsia"/>
          <w:color w:val="000000" w:themeColor="text1"/>
          <w:szCs w:val="24"/>
        </w:rPr>
        <w:t>，当右边等号成立时，</w:t>
      </w:r>
      <m:oMath>
        <m:r>
          <w:rPr>
            <w:rFonts w:ascii="Cambria Math" w:hAnsi="Cambria Math" w:cs="Times New Roman"/>
            <w:color w:val="000000" w:themeColor="text1"/>
            <w:szCs w:val="24"/>
          </w:rPr>
          <m:t>j</m:t>
        </m:r>
      </m:oMath>
      <w:r w:rsidRPr="009D03D0">
        <w:rPr>
          <w:rFonts w:cs="Times New Roman" w:hint="eastAsia"/>
          <w:color w:val="000000" w:themeColor="text1"/>
          <w:szCs w:val="24"/>
        </w:rPr>
        <w:t>从</w:t>
      </w:r>
      <m:oMath>
        <m:r>
          <w:rPr>
            <w:rFonts w:ascii="Cambria Math" w:hAnsi="Cambria Math" w:cs="Times New Roman" w:hint="eastAsia"/>
            <w:color w:val="000000" w:themeColor="text1"/>
            <w:szCs w:val="24"/>
          </w:rPr>
          <m:t>S</m:t>
        </m:r>
      </m:oMath>
      <w:r w:rsidRPr="009D03D0">
        <w:rPr>
          <w:rFonts w:cs="Times New Roman" w:hint="eastAsia"/>
          <w:color w:val="000000" w:themeColor="text1"/>
          <w:szCs w:val="24"/>
        </w:rPr>
        <w:t>加入</w:t>
      </w:r>
      <m:oMath>
        <m:r>
          <w:rPr>
            <w:rFonts w:ascii="Cambria Math" w:hAnsi="Cambria Math" w:cs="Times New Roman" w:hint="eastAsia"/>
            <w:color w:val="000000" w:themeColor="text1"/>
            <w:szCs w:val="24"/>
          </w:rPr>
          <m:t>E</m:t>
        </m:r>
      </m:oMath>
    </w:p>
    <w:p w14:paraId="1A0C76F6" w14:textId="4C0C21BA" w:rsidR="00677908" w:rsidRPr="009D03D0" w:rsidRDefault="00A20880" w:rsidP="00A41FCC">
      <w:pPr>
        <w:pStyle w:val="a3"/>
        <w:numPr>
          <w:ilvl w:val="0"/>
          <w:numId w:val="1"/>
        </w:numPr>
        <w:ind w:firstLineChars="0"/>
        <w:rPr>
          <w:rFonts w:cs="Times New Roman"/>
          <w:color w:val="000000" w:themeColor="text1"/>
          <w:szCs w:val="24"/>
        </w:rPr>
      </w:p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≤0, ∀i∈E</m:t>
        </m:r>
      </m:oMath>
      <w:r w:rsidR="00677908" w:rsidRPr="009D03D0">
        <w:rPr>
          <w:rFonts w:cs="Times New Roman"/>
          <w:color w:val="000000" w:themeColor="text1"/>
          <w:szCs w:val="24"/>
        </w:rPr>
        <w:t xml:space="preserve">, </w:t>
      </w:r>
      <m:oMath>
        <m:r>
          <w:rPr>
            <w:rFonts w:ascii="Cambria Math" w:hAnsi="Cambria Math" w:cs="Times New Roman"/>
            <w:color w:val="000000" w:themeColor="text1"/>
            <w:szCs w:val="24"/>
          </w:rPr>
          <m:t>i</m:t>
        </m:r>
      </m:oMath>
      <w:r w:rsidR="00677908" w:rsidRPr="009D03D0">
        <w:rPr>
          <w:rFonts w:cs="Times New Roman" w:hint="eastAsia"/>
          <w:color w:val="000000" w:themeColor="text1"/>
          <w:szCs w:val="24"/>
        </w:rPr>
        <w:t>保持在</w:t>
      </w:r>
      <m:oMath>
        <m:r>
          <w:rPr>
            <w:rFonts w:ascii="Cambria Math" w:hAnsi="Cambria Math" w:cs="Times New Roman" w:hint="eastAsia"/>
            <w:color w:val="000000" w:themeColor="text1"/>
            <w:szCs w:val="24"/>
          </w:rPr>
          <m:t>E</m:t>
        </m:r>
      </m:oMath>
      <w:r w:rsidR="00677908" w:rsidRPr="009D03D0">
        <w:rPr>
          <w:rFonts w:cs="Times New Roman" w:hint="eastAsia"/>
          <w:color w:val="000000" w:themeColor="text1"/>
          <w:szCs w:val="24"/>
        </w:rPr>
        <w:t>内，当等号成立时</w:t>
      </w:r>
      <m:oMath>
        <m:r>
          <w:rPr>
            <w:rFonts w:ascii="Cambria Math" w:hAnsi="Cambria Math" w:cs="Times New Roman"/>
            <w:color w:val="000000" w:themeColor="text1"/>
            <w:szCs w:val="24"/>
          </w:rPr>
          <m:t>i</m:t>
        </m:r>
      </m:oMath>
      <w:r w:rsidR="00677908" w:rsidRPr="009D03D0">
        <w:rPr>
          <w:rFonts w:cs="Times New Roman" w:hint="eastAsia"/>
          <w:color w:val="000000" w:themeColor="text1"/>
          <w:szCs w:val="24"/>
        </w:rPr>
        <w:t>从</w:t>
      </w:r>
      <m:oMath>
        <m:r>
          <w:rPr>
            <w:rFonts w:ascii="Cambria Math" w:hAnsi="Cambria Math" w:cs="Times New Roman" w:hint="eastAsia"/>
            <w:color w:val="000000" w:themeColor="text1"/>
            <w:szCs w:val="24"/>
          </w:rPr>
          <m:t>E</m:t>
        </m:r>
      </m:oMath>
      <w:r w:rsidR="00677908" w:rsidRPr="009D03D0">
        <w:rPr>
          <w:rFonts w:cs="Times New Roman" w:hint="eastAsia"/>
          <w:color w:val="000000" w:themeColor="text1"/>
          <w:szCs w:val="24"/>
        </w:rPr>
        <w:t>加入</w:t>
      </w:r>
      <m:oMath>
        <m:r>
          <w:rPr>
            <w:rFonts w:ascii="Cambria Math" w:hAnsi="Cambria Math" w:cs="Times New Roman" w:hint="eastAsia"/>
            <w:color w:val="000000" w:themeColor="text1"/>
            <w:szCs w:val="24"/>
          </w:rPr>
          <m:t>S</m:t>
        </m:r>
      </m:oMath>
    </w:p>
    <w:p w14:paraId="6B3C78BB" w14:textId="6444A6E8" w:rsidR="00677908" w:rsidRPr="009D03D0" w:rsidRDefault="00A20880" w:rsidP="00A41FCC">
      <w:pPr>
        <w:pStyle w:val="a3"/>
        <w:numPr>
          <w:ilvl w:val="0"/>
          <w:numId w:val="1"/>
        </w:numPr>
        <w:ind w:firstLineChars="0"/>
        <w:rPr>
          <w:rFonts w:cs="Times New Roman"/>
          <w:color w:val="000000" w:themeColor="text1"/>
          <w:szCs w:val="24"/>
        </w:rPr>
      </w:pP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g</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≤0, ∀i∈E</m:t>
        </m:r>
      </m:oMath>
      <w:r w:rsidR="00677908" w:rsidRPr="009D03D0">
        <w:rPr>
          <w:rFonts w:cs="Times New Roman"/>
          <w:color w:val="000000" w:themeColor="text1"/>
          <w:szCs w:val="24"/>
        </w:rPr>
        <w:t xml:space="preserve">, </w:t>
      </w:r>
      <m:oMath>
        <m:r>
          <w:rPr>
            <w:rFonts w:ascii="Cambria Math" w:hAnsi="Cambria Math" w:cs="Times New Roman"/>
            <w:color w:val="000000" w:themeColor="text1"/>
            <w:szCs w:val="24"/>
          </w:rPr>
          <m:t>i</m:t>
        </m:r>
      </m:oMath>
      <w:r w:rsidR="00677908" w:rsidRPr="009D03D0">
        <w:rPr>
          <w:rFonts w:cs="Times New Roman" w:hint="eastAsia"/>
          <w:color w:val="000000" w:themeColor="text1"/>
          <w:szCs w:val="24"/>
        </w:rPr>
        <w:t>保持在</w:t>
      </w:r>
      <m:oMath>
        <m:r>
          <w:rPr>
            <w:rFonts w:ascii="Cambria Math" w:hAnsi="Cambria Math" w:cs="Times New Roman" w:hint="eastAsia"/>
            <w:color w:val="000000" w:themeColor="text1"/>
            <w:szCs w:val="24"/>
          </w:rPr>
          <m:t>S</m:t>
        </m:r>
      </m:oMath>
      <w:r w:rsidR="00677908" w:rsidRPr="009D03D0">
        <w:rPr>
          <w:rFonts w:cs="Times New Roman" w:hint="eastAsia"/>
          <w:color w:val="000000" w:themeColor="text1"/>
          <w:szCs w:val="24"/>
        </w:rPr>
        <w:t>内，当等号成立时</w:t>
      </w:r>
      <m:oMath>
        <m:r>
          <w:rPr>
            <w:rFonts w:ascii="Cambria Math" w:hAnsi="Cambria Math" w:cs="Times New Roman"/>
            <w:color w:val="000000" w:themeColor="text1"/>
            <w:szCs w:val="24"/>
          </w:rPr>
          <m:t>i</m:t>
        </m:r>
      </m:oMath>
      <w:r w:rsidR="00677908" w:rsidRPr="009D03D0">
        <w:rPr>
          <w:rFonts w:cs="Times New Roman" w:hint="eastAsia"/>
          <w:color w:val="000000" w:themeColor="text1"/>
          <w:szCs w:val="24"/>
        </w:rPr>
        <w:t>从</w:t>
      </w:r>
      <m:oMath>
        <m:r>
          <w:rPr>
            <w:rFonts w:ascii="Cambria Math" w:hAnsi="Cambria Math" w:cs="Times New Roman" w:hint="eastAsia"/>
            <w:color w:val="000000" w:themeColor="text1"/>
            <w:szCs w:val="24"/>
          </w:rPr>
          <m:t>S</m:t>
        </m:r>
      </m:oMath>
      <w:r w:rsidR="00677908" w:rsidRPr="009D03D0">
        <w:rPr>
          <w:rFonts w:cs="Times New Roman" w:hint="eastAsia"/>
          <w:color w:val="000000" w:themeColor="text1"/>
          <w:szCs w:val="24"/>
        </w:rPr>
        <w:t>加入</w:t>
      </w:r>
      <m:oMath>
        <m:r>
          <w:rPr>
            <w:rFonts w:ascii="Cambria Math" w:hAnsi="Cambria Math" w:cs="Times New Roman"/>
            <w:color w:val="000000" w:themeColor="text1"/>
            <w:szCs w:val="24"/>
          </w:rPr>
          <m:t>E</m:t>
        </m:r>
      </m:oMath>
    </w:p>
    <w:p w14:paraId="6D93A62F" w14:textId="46EE16F0" w:rsidR="00677908" w:rsidRPr="009D03D0" w:rsidRDefault="00677908" w:rsidP="00245589">
      <w:pPr>
        <w:ind w:firstLine="480"/>
        <w:rPr>
          <w:rFonts w:cs="Times New Roman"/>
          <w:color w:val="000000" w:themeColor="text1"/>
          <w:szCs w:val="24"/>
        </w:rPr>
      </w:pPr>
      <w:r w:rsidRPr="009D03D0">
        <w:rPr>
          <w:rFonts w:hint="eastAsia"/>
          <w:color w:val="000000" w:themeColor="text1"/>
        </w:rPr>
        <w:t>仅考虑更新的算法还无法适应本</w:t>
      </w:r>
      <w:r w:rsidR="009B3502">
        <w:rPr>
          <w:rFonts w:hint="eastAsia"/>
          <w:color w:val="000000" w:themeColor="text1"/>
        </w:rPr>
        <w:t>文</w:t>
      </w:r>
      <w:r w:rsidRPr="009D03D0">
        <w:rPr>
          <w:rFonts w:hint="eastAsia"/>
          <w:color w:val="000000" w:themeColor="text1"/>
        </w:rPr>
        <w:t>的要求，由于社交网络的舆论评价会有明显的涟漪效应和淡忘效应，即数据加入的速度快，数据淘汰随着时间逐渐明显。故</w:t>
      </w:r>
      <w:r w:rsidRPr="009D03D0">
        <w:rPr>
          <w:rFonts w:cs="Times New Roman"/>
          <w:color w:val="000000" w:themeColor="text1"/>
          <w:szCs w:val="24"/>
        </w:rPr>
        <w:t>该算法需要考虑新加入的模型的数据对原模型的影响程度</w:t>
      </w:r>
      <w:r w:rsidRPr="009D03D0">
        <w:rPr>
          <w:rFonts w:cs="Times New Roman" w:hint="eastAsia"/>
          <w:color w:val="000000" w:themeColor="text1"/>
          <w:szCs w:val="24"/>
        </w:rPr>
        <w:t>，以及历史数据的淘汰速度。</w:t>
      </w:r>
    </w:p>
    <w:p w14:paraId="545B4053" w14:textId="7CA0DAF8" w:rsidR="00677908" w:rsidRPr="009D03D0" w:rsidRDefault="00677908" w:rsidP="00245589">
      <w:pPr>
        <w:ind w:firstLine="480"/>
        <w:rPr>
          <w:rFonts w:cs="Times New Roman"/>
          <w:color w:val="000000" w:themeColor="text1"/>
          <w:szCs w:val="24"/>
        </w:rPr>
      </w:pPr>
      <w:r w:rsidRPr="009D03D0">
        <w:rPr>
          <w:rFonts w:cs="Times New Roman" w:hint="eastAsia"/>
          <w:color w:val="000000" w:themeColor="text1"/>
          <w:szCs w:val="24"/>
        </w:rPr>
        <w:t>首先</w:t>
      </w:r>
      <w:r w:rsidRPr="009D03D0">
        <w:rPr>
          <w:rFonts w:cs="Times New Roman"/>
          <w:color w:val="000000" w:themeColor="text1"/>
          <w:szCs w:val="24"/>
        </w:rPr>
        <w:t>针对于不同时期的数据以及不同影响力的作者的</w:t>
      </w:r>
      <w:r w:rsidRPr="009D03D0">
        <w:rPr>
          <w:rFonts w:cs="Times New Roman" w:hint="eastAsia"/>
          <w:color w:val="000000" w:themeColor="text1"/>
          <w:szCs w:val="24"/>
        </w:rPr>
        <w:t>文章</w:t>
      </w:r>
      <w:r w:rsidRPr="009D03D0">
        <w:rPr>
          <w:rFonts w:cs="Times New Roman"/>
          <w:color w:val="000000" w:themeColor="text1"/>
          <w:szCs w:val="24"/>
        </w:rPr>
        <w:t>对于舆论的影响，引入一个自适应</w:t>
      </w:r>
      <w:r w:rsidRPr="009D03D0">
        <w:rPr>
          <w:rFonts w:cs="Times New Roman" w:hint="eastAsia"/>
          <w:color w:val="000000" w:themeColor="text1"/>
          <w:szCs w:val="24"/>
        </w:rPr>
        <w:t>淘汰</w:t>
      </w:r>
      <w:r w:rsidRPr="009D03D0">
        <w:rPr>
          <w:rFonts w:cs="Times New Roman"/>
          <w:color w:val="000000" w:themeColor="text1"/>
          <w:szCs w:val="24"/>
        </w:rPr>
        <w:t>变量</w:t>
      </w:r>
      <m:oMath>
        <m:r>
          <m:rPr>
            <m:sty m:val="p"/>
          </m:rPr>
          <w:rPr>
            <w:rFonts w:ascii="Cambria Math" w:hAnsi="Cambria Math" w:cs="Times New Roman"/>
            <w:color w:val="000000" w:themeColor="text1"/>
            <w:szCs w:val="24"/>
          </w:rPr>
          <m:t>ζ</m:t>
        </m:r>
      </m:oMath>
      <w:r w:rsidRPr="009D03D0">
        <w:rPr>
          <w:rFonts w:cs="Times New Roman"/>
          <w:color w:val="000000" w:themeColor="text1"/>
          <w:szCs w:val="24"/>
        </w:rPr>
        <w:t>，定义</w:t>
      </w:r>
      <w:r w:rsidRPr="009D03D0">
        <w:rPr>
          <w:rFonts w:cs="Times New Roman" w:hint="eastAsia"/>
          <w:color w:val="000000" w:themeColor="text1"/>
          <w:szCs w:val="24"/>
        </w:rPr>
        <w:t>：</w:t>
      </w:r>
    </w:p>
    <w:p w14:paraId="36C95A5B" w14:textId="5D1DF17D" w:rsidR="00DB2ECB" w:rsidRPr="009D03D0" w:rsidRDefault="00A20880" w:rsidP="00677908">
      <w:pPr>
        <w:ind w:firstLine="480"/>
        <w:rPr>
          <w:rFonts w:cs="Times New Roman"/>
          <w:color w:val="000000" w:themeColor="text1"/>
        </w:rPr>
      </w:pPr>
      <m:oMathPara>
        <m:oMath>
          <m:eqArr>
            <m:eqArrPr>
              <m:maxDist m:val="1"/>
              <m:ctrlPr>
                <w:rPr>
                  <w:rFonts w:ascii="Cambria Math" w:hAnsi="Cambria Math"/>
                  <w:i/>
                  <w:color w:val="000000" w:themeColor="text1"/>
                </w:rPr>
              </m:ctrlPr>
            </m:eqArrPr>
            <m:e>
              <m:r>
                <w:rPr>
                  <w:rFonts w:ascii="Cambria Math" w:hAnsi="Cambria Math"/>
                  <w:color w:val="000000" w:themeColor="text1"/>
                </w:rPr>
                <m:t>ζ=</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func>
                <m:funcPr>
                  <m:ctrlPr>
                    <w:rPr>
                      <w:rFonts w:ascii="Cambria Math" w:hAnsi="Cambria Math"/>
                      <w:i/>
                      <w:color w:val="000000" w:themeColor="text1"/>
                    </w:rPr>
                  </m:ctrlPr>
                </m:funcPr>
                <m:fName>
                  <m:r>
                    <w:rPr>
                      <w:rFonts w:ascii="Cambria Math" w:hAnsi="Cambria Math"/>
                      <w:color w:val="000000" w:themeColor="text1"/>
                    </w:rPr>
                    <m:t>exp</m:t>
                  </m:r>
                </m:fName>
                <m:e>
                  <m:d>
                    <m:dPr>
                      <m:ctrlPr>
                        <w:rPr>
                          <w:rFonts w:ascii="Cambria Math" w:hAnsi="Cambria Math"/>
                          <w:i/>
                          <w:color w:val="000000" w:themeColor="text1"/>
                        </w:rPr>
                      </m:ctrlPr>
                    </m:dPr>
                    <m:e>
                      <m:r>
                        <w:rPr>
                          <w:rFonts w:ascii="Cambria Math" w:hAnsi="Cambria Math"/>
                          <w:color w:val="000000" w:themeColor="text1"/>
                        </w:rPr>
                        <m:t>-</m:t>
                      </m:r>
                      <m:f>
                        <m:fPr>
                          <m:ctrlPr>
                            <w:rPr>
                              <w:rFonts w:ascii="Cambria Math" w:hAnsi="Cambria Math"/>
                              <w:i/>
                              <w:color w:val="000000" w:themeColor="text1"/>
                            </w:rPr>
                          </m:ctrlPr>
                        </m:fPr>
                        <m:num>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C-</m:t>
                                  </m:r>
                                  <m:d>
                                    <m:dPr>
                                      <m:begChr m:val="|"/>
                                      <m:endChr m:val="|"/>
                                      <m:ctrlPr>
                                        <w:rPr>
                                          <w:rFonts w:ascii="Cambria Math" w:hAnsi="Cambria Math"/>
                                          <w:i/>
                                          <w:color w:val="000000" w:themeColor="text1"/>
                                        </w:rPr>
                                      </m:ctrlPr>
                                    </m:dPr>
                                    <m:e>
                                      <m:r>
                                        <w:rPr>
                                          <w:rFonts w:ascii="Cambria Math" w:hAnsi="Cambria Math"/>
                                          <w:color w:val="000000" w:themeColor="text1"/>
                                        </w:rPr>
                                        <m:t>np</m:t>
                                      </m:r>
                                      <m:d>
                                        <m:dPr>
                                          <m:ctrlPr>
                                            <w:rPr>
                                              <w:rFonts w:ascii="Cambria Math" w:hAnsi="Cambria Math"/>
                                              <w:i/>
                                              <w:color w:val="000000" w:themeColor="text1"/>
                                            </w:rPr>
                                          </m:ctrlPr>
                                        </m:dPr>
                                        <m:e>
                                          <m:r>
                                            <w:rPr>
                                              <w:rFonts w:ascii="Cambria Math" w:hAnsi="Cambria Math"/>
                                              <w:color w:val="000000" w:themeColor="text1"/>
                                            </w:rPr>
                                            <m:t>t</m:t>
                                          </m:r>
                                        </m:e>
                                      </m:d>
                                    </m:e>
                                  </m:d>
                                </m:e>
                              </m:d>
                            </m:e>
                            <m:sup>
                              <m:r>
                                <w:rPr>
                                  <w:rFonts w:ascii="Cambria Math" w:hAnsi="Cambria Math"/>
                                  <w:color w:val="000000" w:themeColor="text1"/>
                                </w:rPr>
                                <m:t>2</m:t>
                              </m:r>
                            </m:sup>
                          </m:sSup>
                        </m:num>
                        <m:den>
                          <m:r>
                            <w:rPr>
                              <w:rFonts w:ascii="Cambria Math" w:hAnsi="Cambria Math"/>
                              <w:color w:val="000000" w:themeColor="text1"/>
                            </w:rPr>
                            <m:t>2</m:t>
                          </m:r>
                        </m:den>
                      </m:f>
                    </m:e>
                  </m:d>
                </m:e>
              </m:func>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5-44</m:t>
                  </m:r>
                </m:e>
              </m:d>
            </m:e>
          </m:eqArr>
        </m:oMath>
      </m:oMathPara>
    </w:p>
    <w:p w14:paraId="0FDE12C6" w14:textId="06C56309" w:rsidR="00677908" w:rsidRPr="009D03D0" w:rsidRDefault="00677908" w:rsidP="00677908">
      <w:pPr>
        <w:ind w:firstLine="480"/>
        <w:rPr>
          <w:rFonts w:cs="Times New Roman"/>
          <w:color w:val="000000" w:themeColor="text1"/>
          <w:szCs w:val="24"/>
        </w:rPr>
      </w:pPr>
      <m:oMath>
        <m:r>
          <w:rPr>
            <w:rFonts w:ascii="Cambria Math" w:hAnsi="Cambria Math" w:cs="Times New Roman"/>
            <w:color w:val="000000" w:themeColor="text1"/>
            <w:szCs w:val="24"/>
          </w:rPr>
          <m:t>n</m:t>
        </m:r>
      </m:oMath>
      <w:r w:rsidRPr="009D03D0">
        <w:rPr>
          <w:rFonts w:cs="Times New Roman"/>
          <w:color w:val="000000" w:themeColor="text1"/>
          <w:szCs w:val="24"/>
        </w:rPr>
        <w:t>为</w:t>
      </w:r>
      <w:r w:rsidRPr="009D03D0">
        <w:rPr>
          <w:rFonts w:cs="Times New Roman" w:hint="eastAsia"/>
          <w:color w:val="000000" w:themeColor="text1"/>
          <w:szCs w:val="24"/>
        </w:rPr>
        <w:t>文章作</w:t>
      </w:r>
      <w:r w:rsidRPr="009D03D0">
        <w:rPr>
          <w:rFonts w:cs="Times New Roman"/>
          <w:color w:val="000000" w:themeColor="text1"/>
          <w:szCs w:val="24"/>
        </w:rPr>
        <w:t>者的影响力</w:t>
      </w:r>
      <w:r w:rsidRPr="009D03D0">
        <w:rPr>
          <w:rFonts w:cs="Times New Roman" w:hint="eastAsia"/>
          <w:color w:val="000000" w:themeColor="text1"/>
          <w:szCs w:val="24"/>
        </w:rPr>
        <w:t>，同样一篇文章，其在社交网络中的“话语权”越重要，认为该文章对于其评价对象的影响越明显。</w:t>
      </w:r>
      <w:r w:rsidRPr="009D03D0">
        <w:rPr>
          <w:rFonts w:cs="Times New Roman"/>
          <w:color w:val="000000" w:themeColor="text1"/>
          <w:szCs w:val="24"/>
        </w:rPr>
        <w:t>为了方便模型计算，</w:t>
      </w:r>
      <w:r w:rsidRPr="009D03D0">
        <w:rPr>
          <w:rFonts w:cs="Times New Roman" w:hint="eastAsia"/>
          <w:color w:val="000000" w:themeColor="text1"/>
          <w:szCs w:val="24"/>
        </w:rPr>
        <w:t>影响力</w:t>
      </w:r>
      <w:r w:rsidRPr="009D03D0">
        <w:rPr>
          <w:rFonts w:cs="Times New Roman"/>
          <w:color w:val="000000" w:themeColor="text1"/>
          <w:szCs w:val="24"/>
        </w:rPr>
        <w:t>取为该账号的有效好友数</w:t>
      </w:r>
      <w:r w:rsidR="003A3BC2">
        <w:rPr>
          <w:rFonts w:cs="Times New Roman" w:hint="eastAsia"/>
          <w:color w:val="000000" w:themeColor="text1"/>
          <w:szCs w:val="24"/>
        </w:rPr>
        <w:t>与推文的点赞数转发数之和</w:t>
      </w:r>
      <w:r w:rsidRPr="009D03D0">
        <w:rPr>
          <w:rFonts w:cs="Times New Roman" w:hint="eastAsia"/>
          <w:color w:val="000000" w:themeColor="text1"/>
          <w:szCs w:val="24"/>
        </w:rPr>
        <w:t>。</w:t>
      </w:r>
    </w:p>
    <w:p w14:paraId="5582F23F" w14:textId="797A18EF" w:rsidR="00677908" w:rsidRPr="009D03D0" w:rsidRDefault="000C55D5" w:rsidP="00677908">
      <w:pPr>
        <w:ind w:firstLine="480"/>
        <w:rPr>
          <w:rFonts w:cs="Times New Roman"/>
          <w:color w:val="000000" w:themeColor="text1"/>
          <w:szCs w:val="24"/>
        </w:rPr>
      </w:pPr>
      <m:oMath>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w:rPr>
                <w:rFonts w:ascii="Cambria Math" w:hAnsi="Cambria Math" w:cs="Times New Roman" w:hint="eastAsia"/>
                <w:color w:val="000000" w:themeColor="text1"/>
                <w:szCs w:val="24"/>
              </w:rPr>
              <m:t>t</m:t>
            </m:r>
          </m:e>
        </m:d>
      </m:oMath>
      <w:r w:rsidR="00677908" w:rsidRPr="009D03D0">
        <w:rPr>
          <w:rFonts w:cs="Times New Roman" w:hint="eastAsia"/>
          <w:color w:val="000000" w:themeColor="text1"/>
          <w:szCs w:val="24"/>
        </w:rPr>
        <w:t>描述</w:t>
      </w:r>
      <w:r w:rsidR="00677908" w:rsidRPr="009D03D0">
        <w:rPr>
          <w:rFonts w:cs="Times New Roman"/>
          <w:color w:val="000000" w:themeColor="text1"/>
          <w:szCs w:val="24"/>
        </w:rPr>
        <w:t>为</w:t>
      </w:r>
      <w:r w:rsidR="00677908" w:rsidRPr="009D03D0">
        <w:rPr>
          <w:rFonts w:cs="Times New Roman" w:hint="eastAsia"/>
          <w:color w:val="000000" w:themeColor="text1"/>
          <w:szCs w:val="24"/>
        </w:rPr>
        <w:t>一篇文章</w:t>
      </w:r>
      <w:r w:rsidR="00677908" w:rsidRPr="009D03D0">
        <w:rPr>
          <w:rFonts w:cs="Times New Roman"/>
          <w:color w:val="000000" w:themeColor="text1"/>
          <w:szCs w:val="24"/>
        </w:rPr>
        <w:t>随时间在社交媒体中的影响</w:t>
      </w:r>
      <w:r w:rsidR="00677908" w:rsidRPr="009D03D0">
        <w:rPr>
          <w:rFonts w:cs="Times New Roman" w:hint="eastAsia"/>
          <w:color w:val="000000" w:themeColor="text1"/>
          <w:szCs w:val="24"/>
        </w:rPr>
        <w:t>力，</w:t>
      </w:r>
      <w:r w:rsidR="00677908" w:rsidRPr="009D03D0">
        <w:rPr>
          <w:rFonts w:cs="Times New Roman"/>
          <w:color w:val="000000" w:themeColor="text1"/>
          <w:szCs w:val="24"/>
        </w:rPr>
        <w:t>推文从</w:t>
      </w:r>
      <w:r w:rsidR="003A3BC2">
        <w:rPr>
          <w:rFonts w:cs="Times New Roman" w:hint="eastAsia"/>
          <w:color w:val="000000" w:themeColor="text1"/>
          <w:szCs w:val="24"/>
        </w:rPr>
        <w:t>发布</w:t>
      </w:r>
      <w:r w:rsidR="00677908" w:rsidRPr="009D03D0">
        <w:rPr>
          <w:rFonts w:cs="Times New Roman"/>
          <w:color w:val="000000" w:themeColor="text1"/>
          <w:szCs w:val="24"/>
        </w:rPr>
        <w:t>到被</w:t>
      </w:r>
      <w:r w:rsidR="00677908" w:rsidRPr="009D03D0">
        <w:rPr>
          <w:rFonts w:cs="Times New Roman" w:hint="eastAsia"/>
          <w:color w:val="000000" w:themeColor="text1"/>
          <w:szCs w:val="24"/>
        </w:rPr>
        <w:t>普遍</w:t>
      </w:r>
      <w:r w:rsidR="00677908" w:rsidRPr="009D03D0">
        <w:rPr>
          <w:rFonts w:cs="Times New Roman"/>
          <w:color w:val="000000" w:themeColor="text1"/>
          <w:szCs w:val="24"/>
        </w:rPr>
        <w:t>阅</w:t>
      </w:r>
      <w:r w:rsidR="00677908" w:rsidRPr="009D03D0">
        <w:rPr>
          <w:rFonts w:cs="Times New Roman"/>
          <w:color w:val="000000" w:themeColor="text1"/>
          <w:szCs w:val="24"/>
        </w:rPr>
        <w:lastRenderedPageBreak/>
        <w:t>读</w:t>
      </w:r>
      <w:r w:rsidR="00677908" w:rsidRPr="009D03D0">
        <w:rPr>
          <w:rFonts w:cs="Times New Roman" w:hint="eastAsia"/>
          <w:color w:val="000000" w:themeColor="text1"/>
          <w:szCs w:val="24"/>
        </w:rPr>
        <w:t>其传播前半段近似指数分布，随着社交圈的扩散达到饱和，最后随着时间衰减逐步被淡忘。由于特点比较服从</w:t>
      </w:r>
      <w:r w:rsidR="00677908" w:rsidRPr="009D03D0">
        <w:rPr>
          <w:rFonts w:cs="Times New Roman" w:hint="eastAsia"/>
          <w:color w:val="000000" w:themeColor="text1"/>
          <w:szCs w:val="24"/>
        </w:rPr>
        <w:t>Gamma</w:t>
      </w:r>
      <w:r w:rsidR="00677908" w:rsidRPr="009D03D0">
        <w:rPr>
          <w:rFonts w:cs="Times New Roman" w:hint="eastAsia"/>
          <w:color w:val="000000" w:themeColor="text1"/>
          <w:szCs w:val="24"/>
        </w:rPr>
        <w:t>分布</w:t>
      </w:r>
      <w:r w:rsidR="00962A7F" w:rsidRPr="009D03D0">
        <w:rPr>
          <w:rFonts w:cs="Times New Roman"/>
          <w:color w:val="000000" w:themeColor="text1"/>
          <w:szCs w:val="24"/>
          <w:vertAlign w:val="superscript"/>
        </w:rPr>
        <w:t>[</w:t>
      </w:r>
      <w:r w:rsidR="00D20B13" w:rsidRPr="009D03D0">
        <w:rPr>
          <w:color w:val="000000" w:themeColor="text1"/>
          <w:vertAlign w:val="superscript"/>
        </w:rPr>
        <w:t>20</w:t>
      </w:r>
      <w:r w:rsidR="00962A7F" w:rsidRPr="009D03D0">
        <w:rPr>
          <w:rFonts w:cs="Times New Roman"/>
          <w:color w:val="000000" w:themeColor="text1"/>
          <w:szCs w:val="24"/>
          <w:vertAlign w:val="superscript"/>
        </w:rPr>
        <w:t>]</w:t>
      </w:r>
      <w:r w:rsidR="00677908" w:rsidRPr="009D03D0">
        <w:rPr>
          <w:rFonts w:cs="Times New Roman" w:hint="eastAsia"/>
          <w:color w:val="000000" w:themeColor="text1"/>
          <w:szCs w:val="24"/>
        </w:rPr>
        <w:t>，故考虑采用</w:t>
      </w:r>
      <w:r w:rsidR="00677908" w:rsidRPr="009D03D0">
        <w:rPr>
          <w:rFonts w:cs="Times New Roman" w:hint="eastAsia"/>
          <w:color w:val="000000" w:themeColor="text1"/>
          <w:szCs w:val="24"/>
        </w:rPr>
        <w:t>Gamma</w:t>
      </w:r>
      <w:r w:rsidR="00677908" w:rsidRPr="009D03D0">
        <w:rPr>
          <w:rFonts w:cs="Times New Roman" w:hint="eastAsia"/>
          <w:color w:val="000000" w:themeColor="text1"/>
          <w:szCs w:val="24"/>
        </w:rPr>
        <w:t>分布进行拟合：</w:t>
      </w:r>
    </w:p>
    <w:p w14:paraId="36B41133" w14:textId="011DBA8D" w:rsidR="00DB2ECB"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t|α, β</m:t>
                  </m:r>
                </m:e>
              </m:d>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β</m:t>
                      </m:r>
                    </m:e>
                    <m:sup>
                      <m:r>
                        <w:rPr>
                          <w:rFonts w:ascii="Cambria Math" w:hAnsi="Cambria Math" w:cs="Times New Roman"/>
                          <w:color w:val="000000" w:themeColor="text1"/>
                          <w:szCs w:val="24"/>
                        </w:rPr>
                        <m:t>α</m:t>
                      </m:r>
                    </m:sup>
                  </m:s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t</m:t>
                      </m:r>
                    </m:e>
                    <m:sup>
                      <m:r>
                        <w:rPr>
                          <w:rFonts w:ascii="Cambria Math" w:hAnsi="Cambria Math" w:cs="Times New Roman"/>
                          <w:color w:val="000000" w:themeColor="text1"/>
                          <w:szCs w:val="24"/>
                        </w:rPr>
                        <m:t>α-1</m:t>
                      </m:r>
                    </m:sup>
                  </m:s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e</m:t>
                      </m:r>
                    </m:e>
                    <m:sup>
                      <m:r>
                        <w:rPr>
                          <w:rFonts w:ascii="Cambria Math" w:hAnsi="Cambria Math" w:cs="Times New Roman"/>
                          <w:color w:val="000000" w:themeColor="text1"/>
                          <w:szCs w:val="24"/>
                        </w:rPr>
                        <m:t>-βt</m:t>
                      </m:r>
                    </m:sup>
                  </m:sSup>
                </m:num>
                <m:den>
                  <m:r>
                    <w:rPr>
                      <w:rFonts w:ascii="Cambria Math" w:hAnsi="Cambria Math" w:cs="Times New Roman"/>
                      <w:color w:val="000000" w:themeColor="text1"/>
                      <w:szCs w:val="24"/>
                    </w:rPr>
                    <m:t>Γ</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α</m:t>
                      </m:r>
                    </m:e>
                  </m:d>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5-45</m:t>
                  </m:r>
                </m:e>
              </m:d>
            </m:e>
          </m:eqArr>
        </m:oMath>
      </m:oMathPara>
    </w:p>
    <w:p w14:paraId="20FC66A1" w14:textId="14DA481E" w:rsidR="00677908" w:rsidRPr="009D03D0" w:rsidRDefault="00677908" w:rsidP="00245589">
      <w:pPr>
        <w:ind w:firstLine="480"/>
        <w:rPr>
          <w:rFonts w:cs="Times New Roman"/>
          <w:color w:val="000000" w:themeColor="text1"/>
          <w:szCs w:val="24"/>
        </w:rPr>
      </w:pPr>
      <w:r w:rsidRPr="009D03D0">
        <w:rPr>
          <w:rFonts w:cs="Times New Roman" w:hint="eastAsia"/>
          <w:color w:val="000000" w:themeColor="text1"/>
          <w:szCs w:val="24"/>
        </w:rPr>
        <w:t>其中：</w:t>
      </w:r>
    </w:p>
    <w:p w14:paraId="4A970EE8" w14:textId="2E2F622A" w:rsidR="00DB2ECB" w:rsidRPr="009D03D0" w:rsidRDefault="00A20880" w:rsidP="00677908">
      <w:pPr>
        <w:widowControl/>
        <w:ind w:firstLine="480"/>
        <w:jc w:val="left"/>
        <w:rPr>
          <w:rFonts w:cs="Times New Roman"/>
          <w:color w:val="000000" w:themeColor="text1"/>
          <w:kern w:val="0"/>
          <w:szCs w:val="24"/>
          <w:shd w:val="clear" w:color="auto" w:fill="FFFFFF"/>
        </w:rPr>
      </w:pPr>
      <m:oMathPara>
        <m:oMath>
          <m:eqArr>
            <m:eqArrPr>
              <m:maxDist m:val="1"/>
              <m:ctrlPr>
                <w:rPr>
                  <w:rFonts w:ascii="Cambria Math" w:hAnsi="Cambria Math" w:cs="宋体"/>
                  <w:color w:val="000000" w:themeColor="text1"/>
                  <w:kern w:val="0"/>
                  <w:szCs w:val="24"/>
                  <w:shd w:val="clear" w:color="auto" w:fill="FFFFFF"/>
                </w:rPr>
              </m:ctrlPr>
            </m:eqArrPr>
            <m:e>
              <m:r>
                <w:rPr>
                  <w:rFonts w:ascii="Cambria Math" w:hAnsi="Cambria Math" w:cs="宋体"/>
                  <w:color w:val="000000" w:themeColor="text1"/>
                  <w:kern w:val="0"/>
                  <w:szCs w:val="24"/>
                  <w:shd w:val="clear" w:color="auto" w:fill="FFFFFF"/>
                </w:rPr>
                <m:t>Γ</m:t>
              </m:r>
              <m:d>
                <m:dPr>
                  <m:ctrlPr>
                    <w:rPr>
                      <w:rFonts w:ascii="Cambria Math" w:hAnsi="Cambria Math" w:cs="宋体"/>
                      <w:i/>
                      <w:color w:val="000000" w:themeColor="text1"/>
                      <w:kern w:val="0"/>
                      <w:szCs w:val="24"/>
                      <w:shd w:val="clear" w:color="auto" w:fill="FFFFFF"/>
                    </w:rPr>
                  </m:ctrlPr>
                </m:dPr>
                <m:e>
                  <m:r>
                    <w:rPr>
                      <w:rFonts w:ascii="Cambria Math" w:hAnsi="Cambria Math" w:cs="宋体"/>
                      <w:color w:val="000000" w:themeColor="text1"/>
                      <w:kern w:val="0"/>
                      <w:szCs w:val="24"/>
                      <w:shd w:val="clear" w:color="auto" w:fill="FFFFFF"/>
                    </w:rPr>
                    <m:t>x</m:t>
                  </m:r>
                </m:e>
              </m:d>
              <m:r>
                <w:rPr>
                  <w:rFonts w:ascii="Cambria Math" w:hAnsi="Cambria Math" w:cs="宋体"/>
                  <w:color w:val="000000" w:themeColor="text1"/>
                  <w:kern w:val="0"/>
                  <w:szCs w:val="24"/>
                  <w:shd w:val="clear" w:color="auto" w:fill="FFFFFF"/>
                </w:rPr>
                <m:t>=</m:t>
              </m:r>
              <m:nary>
                <m:naryPr>
                  <m:ctrlPr>
                    <w:rPr>
                      <w:rFonts w:ascii="Cambria Math" w:hAnsi="Cambria Math" w:cs="宋体"/>
                      <w:i/>
                      <w:color w:val="000000" w:themeColor="text1"/>
                      <w:kern w:val="0"/>
                      <w:szCs w:val="24"/>
                      <w:shd w:val="clear" w:color="auto" w:fill="FFFFFF"/>
                    </w:rPr>
                  </m:ctrlPr>
                </m:naryPr>
                <m:sub>
                  <m:r>
                    <w:rPr>
                      <w:rFonts w:ascii="Cambria Math" w:hAnsi="Cambria Math" w:cs="宋体"/>
                      <w:color w:val="000000" w:themeColor="text1"/>
                      <w:kern w:val="0"/>
                      <w:szCs w:val="24"/>
                      <w:shd w:val="clear" w:color="auto" w:fill="FFFFFF"/>
                    </w:rPr>
                    <m:t>0</m:t>
                  </m:r>
                </m:sub>
                <m:sup>
                  <m:r>
                    <w:rPr>
                      <w:rFonts w:ascii="Cambria Math" w:hAnsi="Cambria Math" w:cs="宋体"/>
                      <w:color w:val="000000" w:themeColor="text1"/>
                      <w:kern w:val="0"/>
                      <w:szCs w:val="24"/>
                      <w:shd w:val="clear" w:color="auto" w:fill="FFFFFF"/>
                    </w:rPr>
                    <m:t>+∞</m:t>
                  </m:r>
                </m:sup>
                <m:e>
                  <m:sSup>
                    <m:sSupPr>
                      <m:ctrlPr>
                        <w:rPr>
                          <w:rFonts w:ascii="Cambria Math" w:hAnsi="Cambria Math" w:cs="宋体"/>
                          <w:i/>
                          <w:color w:val="000000" w:themeColor="text1"/>
                          <w:kern w:val="0"/>
                          <w:szCs w:val="24"/>
                          <w:shd w:val="clear" w:color="auto" w:fill="FFFFFF"/>
                        </w:rPr>
                      </m:ctrlPr>
                    </m:sSupPr>
                    <m:e>
                      <m:r>
                        <w:rPr>
                          <w:rFonts w:ascii="Cambria Math" w:hAnsi="Cambria Math" w:cs="宋体"/>
                          <w:color w:val="000000" w:themeColor="text1"/>
                          <w:kern w:val="0"/>
                          <w:szCs w:val="24"/>
                          <w:shd w:val="clear" w:color="auto" w:fill="FFFFFF"/>
                        </w:rPr>
                        <m:t>t</m:t>
                      </m:r>
                    </m:e>
                    <m:sup>
                      <m:r>
                        <w:rPr>
                          <w:rFonts w:ascii="Cambria Math" w:hAnsi="Cambria Math" w:cs="宋体" w:hint="eastAsia"/>
                          <w:color w:val="000000" w:themeColor="text1"/>
                          <w:kern w:val="0"/>
                          <w:szCs w:val="24"/>
                          <w:shd w:val="clear" w:color="auto" w:fill="FFFFFF"/>
                        </w:rPr>
                        <m:t>x</m:t>
                      </m:r>
                      <m:r>
                        <w:rPr>
                          <w:rFonts w:ascii="Cambria Math" w:hAnsi="Cambria Math" w:cs="Cambria Math"/>
                          <w:color w:val="000000" w:themeColor="text1"/>
                          <w:kern w:val="0"/>
                          <w:szCs w:val="24"/>
                          <w:shd w:val="clear" w:color="auto" w:fill="FFFFFF"/>
                        </w:rPr>
                        <m:t>-</m:t>
                      </m:r>
                      <m:r>
                        <w:rPr>
                          <w:rFonts w:ascii="Cambria Math" w:hAnsi="Cambria Math" w:cs="宋体" w:hint="eastAsia"/>
                          <w:color w:val="000000" w:themeColor="text1"/>
                          <w:kern w:val="0"/>
                          <w:szCs w:val="24"/>
                          <w:shd w:val="clear" w:color="auto" w:fill="FFFFFF"/>
                        </w:rPr>
                        <m:t>1</m:t>
                      </m:r>
                    </m:sup>
                  </m:sSup>
                  <m:sSup>
                    <m:sSupPr>
                      <m:ctrlPr>
                        <w:rPr>
                          <w:rFonts w:ascii="Cambria Math" w:hAnsi="Cambria Math" w:cs="宋体"/>
                          <w:i/>
                          <w:color w:val="000000" w:themeColor="text1"/>
                          <w:kern w:val="0"/>
                          <w:szCs w:val="24"/>
                          <w:shd w:val="clear" w:color="auto" w:fill="FFFFFF"/>
                        </w:rPr>
                      </m:ctrlPr>
                    </m:sSupPr>
                    <m:e>
                      <m:r>
                        <w:rPr>
                          <w:rFonts w:ascii="Cambria Math" w:hAnsi="Cambria Math" w:cs="宋体"/>
                          <w:color w:val="000000" w:themeColor="text1"/>
                          <w:kern w:val="0"/>
                          <w:szCs w:val="24"/>
                          <w:shd w:val="clear" w:color="auto" w:fill="FFFFFF"/>
                        </w:rPr>
                        <m:t>e</m:t>
                      </m:r>
                    </m:e>
                    <m:sup>
                      <m:r>
                        <w:rPr>
                          <w:rFonts w:ascii="Cambria Math" w:hAnsi="Cambria Math" w:cs="宋体"/>
                          <w:color w:val="000000" w:themeColor="text1"/>
                          <w:kern w:val="0"/>
                          <w:szCs w:val="24"/>
                          <w:shd w:val="clear" w:color="auto" w:fill="FFFFFF"/>
                        </w:rPr>
                        <m:t>-t</m:t>
                      </m:r>
                    </m:sup>
                  </m:sSup>
                  <m:r>
                    <w:rPr>
                      <w:rFonts w:ascii="Cambria Math" w:hAnsi="Cambria Math" w:cs="宋体"/>
                      <w:color w:val="000000" w:themeColor="text1"/>
                      <w:kern w:val="0"/>
                      <w:szCs w:val="24"/>
                      <w:shd w:val="clear" w:color="auto" w:fill="FFFFFF"/>
                    </w:rPr>
                    <m:t>dt.</m:t>
                  </m:r>
                </m:e>
              </m:nary>
              <m:r>
                <w:rPr>
                  <w:rFonts w:ascii="Cambria Math" w:hAnsi="Cambria Math" w:cs="宋体"/>
                  <w:color w:val="000000" w:themeColor="text1"/>
                  <w:kern w:val="0"/>
                  <w:szCs w:val="24"/>
                  <w:shd w:val="clear" w:color="auto" w:fill="FFFFFF"/>
                </w:rPr>
                <m:t>#</m:t>
              </m:r>
              <m:d>
                <m:dPr>
                  <m:ctrlPr>
                    <w:rPr>
                      <w:rFonts w:ascii="Cambria Math" w:hAnsi="Cambria Math"/>
                      <w:color w:val="000000" w:themeColor="text1"/>
                    </w:rPr>
                  </m:ctrlPr>
                </m:dPr>
                <m:e>
                  <m:r>
                    <m:rPr>
                      <m:nor/>
                    </m:rPr>
                    <w:rPr>
                      <w:color w:val="000000" w:themeColor="text1"/>
                    </w:rPr>
                    <m:t>5-46</m:t>
                  </m:r>
                </m:e>
              </m:d>
              <m:ctrlPr>
                <w:rPr>
                  <w:rFonts w:ascii="Cambria Math" w:hAnsi="Cambria Math" w:cs="宋体"/>
                  <w:i/>
                  <w:color w:val="000000" w:themeColor="text1"/>
                  <w:kern w:val="0"/>
                  <w:szCs w:val="24"/>
                  <w:shd w:val="clear" w:color="auto" w:fill="FFFFFF"/>
                </w:rPr>
              </m:ctrlPr>
            </m:e>
          </m:eqArr>
        </m:oMath>
      </m:oMathPara>
    </w:p>
    <w:p w14:paraId="4B40FA25" w14:textId="17F5A314" w:rsidR="00677908" w:rsidRPr="009D03D0" w:rsidRDefault="00677908" w:rsidP="00245589">
      <w:pPr>
        <w:ind w:firstLine="480"/>
        <w:rPr>
          <w:rFonts w:cs="Times New Roman"/>
          <w:color w:val="000000" w:themeColor="text1"/>
          <w:szCs w:val="24"/>
        </w:rPr>
      </w:pPr>
      <w:r w:rsidRPr="009D03D0">
        <w:rPr>
          <w:rFonts w:cs="Times New Roman" w:hint="eastAsia"/>
          <w:color w:val="000000" w:themeColor="text1"/>
          <w:szCs w:val="24"/>
        </w:rPr>
        <w:t>不同参数的</w:t>
      </w:r>
      <w:r w:rsidRPr="009D03D0">
        <w:rPr>
          <w:rFonts w:cs="Times New Roman" w:hint="eastAsia"/>
          <w:color w:val="000000" w:themeColor="text1"/>
          <w:szCs w:val="24"/>
        </w:rPr>
        <w:t>Gamma</w:t>
      </w:r>
      <w:r w:rsidRPr="009D03D0">
        <w:rPr>
          <w:rFonts w:cs="Times New Roman" w:hint="eastAsia"/>
          <w:color w:val="000000" w:themeColor="text1"/>
          <w:szCs w:val="24"/>
        </w:rPr>
        <w:t>分布如图</w:t>
      </w:r>
      <w:r w:rsidR="00133F61">
        <w:rPr>
          <w:rFonts w:cs="Times New Roman" w:hint="eastAsia"/>
          <w:color w:val="000000" w:themeColor="text1"/>
          <w:szCs w:val="24"/>
        </w:rPr>
        <w:t>5</w:t>
      </w:r>
      <w:r w:rsidR="00133F61">
        <w:rPr>
          <w:rFonts w:cs="Times New Roman"/>
          <w:color w:val="000000" w:themeColor="text1"/>
          <w:szCs w:val="24"/>
        </w:rPr>
        <w:t>-1</w:t>
      </w:r>
      <w:r w:rsidRPr="009D03D0">
        <w:rPr>
          <w:rFonts w:cs="Times New Roman" w:hint="eastAsia"/>
          <w:color w:val="000000" w:themeColor="text1"/>
          <w:szCs w:val="24"/>
        </w:rPr>
        <w:t>所示：</w:t>
      </w:r>
    </w:p>
    <w:p w14:paraId="16C94140" w14:textId="7A5928D8" w:rsidR="00677908" w:rsidRPr="00944031" w:rsidRDefault="00677908" w:rsidP="000C7F4F">
      <w:pPr>
        <w:pStyle w:val="aff0"/>
      </w:pPr>
      <w:r w:rsidRPr="00944031">
        <w:rPr>
          <w:noProof/>
        </w:rPr>
        <w:drawing>
          <wp:inline distT="0" distB="0" distL="0" distR="0" wp14:anchorId="3BE0516F" wp14:editId="27A0DCBA">
            <wp:extent cx="4927600" cy="37465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ma-distribution.png"/>
                    <pic:cNvPicPr/>
                  </pic:nvPicPr>
                  <pic:blipFill>
                    <a:blip r:embed="rId46">
                      <a:extLst>
                        <a:ext uri="{28A0092B-C50C-407E-A947-70E740481C1C}">
                          <a14:useLocalDpi xmlns:a14="http://schemas.microsoft.com/office/drawing/2010/main" val="0"/>
                        </a:ext>
                      </a:extLst>
                    </a:blip>
                    <a:stretch>
                      <a:fillRect/>
                    </a:stretch>
                  </pic:blipFill>
                  <pic:spPr>
                    <a:xfrm>
                      <a:off x="0" y="0"/>
                      <a:ext cx="4927600" cy="3746500"/>
                    </a:xfrm>
                    <a:prstGeom prst="rect">
                      <a:avLst/>
                    </a:prstGeom>
                  </pic:spPr>
                </pic:pic>
              </a:graphicData>
            </a:graphic>
          </wp:inline>
        </w:drawing>
      </w:r>
    </w:p>
    <w:p w14:paraId="4980D583" w14:textId="66FB2F8F" w:rsidR="009F3D23" w:rsidRPr="00944031" w:rsidRDefault="009F3D23" w:rsidP="000C7F4F">
      <w:pPr>
        <w:pStyle w:val="aff0"/>
      </w:pPr>
      <w:r w:rsidRPr="00944031">
        <w:t>图</w:t>
      </w:r>
      <w:r w:rsidRPr="00944031">
        <w:t xml:space="preserve">5-1 </w:t>
      </w:r>
      <w:r w:rsidRPr="00944031">
        <w:t>不同参数</w:t>
      </w:r>
      <m:oMath>
        <m:r>
          <w:rPr>
            <w:rFonts w:ascii="Cambria Math" w:hAnsi="Cambria Math"/>
          </w:rPr>
          <m:t>α β</m:t>
        </m:r>
      </m:oMath>
      <w:r w:rsidRPr="00944031">
        <w:t xml:space="preserve"> </w:t>
      </w:r>
      <w:r w:rsidRPr="00944031">
        <w:t>下</w:t>
      </w:r>
      <w:r w:rsidRPr="00944031">
        <w:t>Gamma</w:t>
      </w:r>
      <w:r w:rsidRPr="00944031">
        <w:t>过程的图像</w:t>
      </w:r>
    </w:p>
    <w:p w14:paraId="41D8E5A1" w14:textId="5B2F2869"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参数</w:t>
      </w:r>
      <m:oMath>
        <m:r>
          <w:rPr>
            <w:rFonts w:ascii="Cambria Math" w:hAnsi="Cambria Math" w:cs="Times New Roman"/>
            <w:color w:val="000000" w:themeColor="text1"/>
            <w:szCs w:val="24"/>
          </w:rPr>
          <m:t>α</m:t>
        </m:r>
      </m:oMath>
      <w:r w:rsidRPr="009D03D0">
        <w:rPr>
          <w:rFonts w:cs="Times New Roman" w:hint="eastAsia"/>
          <w:color w:val="000000" w:themeColor="text1"/>
          <w:szCs w:val="24"/>
        </w:rPr>
        <w:t>决定了到达影响力最大值时的时间，参数</w:t>
      </w:r>
      <m:oMath>
        <m:r>
          <w:rPr>
            <w:rFonts w:ascii="Cambria Math" w:hAnsi="Cambria Math" w:cs="Times New Roman"/>
            <w:color w:val="000000" w:themeColor="text1"/>
            <w:szCs w:val="24"/>
          </w:rPr>
          <m:t>β</m:t>
        </m:r>
      </m:oMath>
      <w:r w:rsidRPr="009D03D0">
        <w:rPr>
          <w:rFonts w:cs="Times New Roman" w:hint="eastAsia"/>
          <w:color w:val="000000" w:themeColor="text1"/>
          <w:szCs w:val="24"/>
        </w:rPr>
        <w:t>决定了到达的最大影响力。</w:t>
      </w:r>
    </w:p>
    <w:p w14:paraId="38EE1FDD" w14:textId="33D31FCC" w:rsidR="00677908" w:rsidRPr="009D03D0" w:rsidRDefault="00677908" w:rsidP="00245589">
      <w:pPr>
        <w:ind w:firstLine="480"/>
        <w:rPr>
          <w:rFonts w:cs="Times New Roman"/>
          <w:color w:val="000000" w:themeColor="text1"/>
          <w:szCs w:val="24"/>
        </w:rPr>
      </w:pPr>
      <w:r w:rsidRPr="009D03D0">
        <w:rPr>
          <w:rFonts w:cs="Times New Roman" w:hint="eastAsia"/>
          <w:color w:val="000000" w:themeColor="text1"/>
          <w:szCs w:val="24"/>
        </w:rPr>
        <w:t>在拟合的训练阶段，定义任意</w:t>
      </w:r>
      <m:oMath>
        <m:r>
          <w:rPr>
            <w:rFonts w:ascii="Cambria Math" w:hAnsi="Cambria Math" w:cs="Times New Roman"/>
            <w:color w:val="000000" w:themeColor="text1"/>
            <w:szCs w:val="24"/>
          </w:rPr>
          <m:t>t</m:t>
        </m:r>
      </m:oMath>
      <w:r w:rsidRPr="009D03D0">
        <w:rPr>
          <w:rFonts w:cs="Times New Roman" w:hint="eastAsia"/>
          <w:color w:val="000000" w:themeColor="text1"/>
          <w:szCs w:val="24"/>
        </w:rPr>
        <w:t>时刻的某个话题的影响力数据为：</w:t>
      </w:r>
    </w:p>
    <w:p w14:paraId="6290DDF6" w14:textId="457DE984" w:rsidR="001A3DDE"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m:rPr>
                      <m:sty m:val="bi"/>
                    </m:rP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r>
                    <w:rPr>
                      <w:rFonts w:ascii="Cambria Math" w:hAnsi="Cambria Math" w:cs="Times New Roman" w:hint="eastAsia"/>
                      <w:color w:val="000000" w:themeColor="text1"/>
                      <w:szCs w:val="24"/>
                    </w:rPr>
                    <m:t>t</m:t>
                  </m:r>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t</m:t>
                      </m:r>
                    </m:sub>
                  </m:sSub>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5-47</m:t>
                  </m:r>
                </m:e>
              </m:d>
            </m:e>
          </m:eqArr>
        </m:oMath>
      </m:oMathPara>
    </w:p>
    <w:p w14:paraId="6E684C8E" w14:textId="6B9A9107"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其中：</w:t>
      </w:r>
    </w:p>
    <w:p w14:paraId="79B38C9A" w14:textId="15F44BB5" w:rsidR="001A3DDE" w:rsidRPr="009D03D0" w:rsidRDefault="00A20880" w:rsidP="00677908">
      <w:pPr>
        <w:ind w:firstLine="480"/>
        <w:rPr>
          <w:rFonts w:cs="Times New Roman"/>
          <w:b/>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hint="eastAsia"/>
                  <w:color w:val="000000" w:themeColor="text1"/>
                  <w:szCs w:val="24"/>
                </w:rPr>
                <m:t>y</m:t>
              </m:r>
              <m:r>
                <m:rPr>
                  <m:sty m:val="bi"/>
                </m:rPr>
                <w:rPr>
                  <w:rFonts w:ascii="Cambria Math" w:hAnsi="Cambria Math" w:cs="Times New Roman"/>
                  <w:color w:val="000000" w:themeColor="text1"/>
                  <w:szCs w:val="24"/>
                </w:rPr>
                <m:t>=</m:t>
              </m:r>
              <m:d>
                <m:dPr>
                  <m:begChr m:val="{"/>
                  <m:endChr m:val="}"/>
                  <m:ctrlPr>
                    <w:rPr>
                      <w:rFonts w:ascii="Cambria Math" w:hAnsi="Cambria Math" w:cs="Times New Roman"/>
                      <w:b/>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1</m:t>
                      </m:r>
                    </m:sub>
                  </m:sSub>
                  <m:r>
                    <m:rPr>
                      <m:sty m:val="bi"/>
                    </m:rP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ctrlPr>
                        <w:rPr>
                          <w:rFonts w:ascii="Cambria Math" w:hAnsi="Cambria Math" w:cs="Times New Roman"/>
                          <w:b/>
                          <w:i/>
                          <w:color w:val="000000" w:themeColor="text1"/>
                          <w:szCs w:val="24"/>
                        </w:rPr>
                      </m:ctrlPr>
                    </m:e>
                    <m:sub>
                      <m:r>
                        <w:rPr>
                          <w:rFonts w:ascii="Cambria Math" w:hAnsi="Cambria Math" w:cs="Times New Roman"/>
                          <w:color w:val="000000" w:themeColor="text1"/>
                          <w:szCs w:val="24"/>
                        </w:rPr>
                        <m:t>2</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T</m:t>
                      </m:r>
                    </m:sub>
                  </m:sSub>
                </m:e>
              </m:d>
              <m:r>
                <m:rPr>
                  <m:sty m:val="bi"/>
                </m:rP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5-48</m:t>
                  </m:r>
                </m:e>
              </m:d>
              <m:ctrlPr>
                <w:rPr>
                  <w:rFonts w:ascii="Cambria Math" w:hAnsi="Cambria Math" w:cs="Times New Roman"/>
                  <w:b/>
                  <w:i/>
                  <w:color w:val="000000" w:themeColor="text1"/>
                  <w:szCs w:val="24"/>
                </w:rPr>
              </m:ctrlPr>
            </m:e>
          </m:eqArr>
        </m:oMath>
      </m:oMathPara>
    </w:p>
    <w:p w14:paraId="6C93C2E4" w14:textId="258B1E6D" w:rsidR="00677908" w:rsidRPr="009D03D0" w:rsidRDefault="00677908" w:rsidP="00677908">
      <w:pPr>
        <w:ind w:firstLine="482"/>
        <w:rPr>
          <w:rFonts w:cs="Times New Roman"/>
          <w:color w:val="000000" w:themeColor="text1"/>
          <w:szCs w:val="24"/>
        </w:rPr>
      </w:pPr>
      <m:oMath>
        <m:r>
          <m:rPr>
            <m:sty m:val="b"/>
          </m:rPr>
          <w:rPr>
            <w:rFonts w:ascii="Cambria Math" w:hAnsi="Cambria Math" w:cs="Times New Roman" w:hint="eastAsia"/>
            <w:color w:val="000000" w:themeColor="text1"/>
            <w:szCs w:val="24"/>
          </w:rPr>
          <m:t>y</m:t>
        </m:r>
      </m:oMath>
      <w:r w:rsidRPr="009D03D0">
        <w:rPr>
          <w:rFonts w:cs="Times New Roman" w:hint="eastAsia"/>
          <w:color w:val="000000" w:themeColor="text1"/>
          <w:szCs w:val="24"/>
        </w:rPr>
        <w:t>为当前话题随时间变化的整体情感评价的真实值。</w:t>
      </w:r>
      <w:r w:rsidR="00AB1519">
        <w:rPr>
          <w:rFonts w:cs="Times New Roman" w:hint="eastAsia"/>
          <w:color w:val="000000" w:themeColor="text1"/>
          <w:szCs w:val="24"/>
        </w:rPr>
        <w:t>拟合</w:t>
      </w:r>
      <w:r w:rsidRPr="009D03D0">
        <w:rPr>
          <w:rFonts w:cs="Times New Roman" w:hint="eastAsia"/>
          <w:color w:val="000000" w:themeColor="text1"/>
          <w:szCs w:val="24"/>
        </w:rPr>
        <w:t>问题本身是一个非线性函数最小二乘拟合问题。即：</w:t>
      </w:r>
    </w:p>
    <w:p w14:paraId="441DFC41" w14:textId="21AF18BC" w:rsidR="001A3DDE"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unc>
                <m:funcPr>
                  <m:ctrlPr>
                    <w:rPr>
                      <w:rFonts w:ascii="Cambria Math" w:hAnsi="Cambria Math" w:cs="Times New Roman"/>
                      <w:i/>
                      <w:color w:val="000000" w:themeColor="text1"/>
                      <w:szCs w:val="24"/>
                    </w:rPr>
                  </m:ctrlPr>
                </m:funcPr>
                <m:fName>
                  <m:limLow>
                    <m:limLowPr>
                      <m:ctrlPr>
                        <w:rPr>
                          <w:rFonts w:ascii="Cambria Math" w:hAnsi="Cambria Math" w:cs="Times New Roman"/>
                          <w:i/>
                          <w:color w:val="000000" w:themeColor="text1"/>
                          <w:szCs w:val="24"/>
                        </w:rPr>
                      </m:ctrlPr>
                    </m:limLowPr>
                    <m:e>
                      <m:r>
                        <w:rPr>
                          <w:rFonts w:ascii="Cambria Math" w:hAnsi="Cambria Math" w:cs="Times New Roman"/>
                          <w:color w:val="000000" w:themeColor="text1"/>
                          <w:szCs w:val="24"/>
                        </w:rPr>
                        <m:t>min</m:t>
                      </m:r>
                    </m:e>
                    <m:lim>
                      <m:r>
                        <w:rPr>
                          <w:rFonts w:ascii="Cambria Math" w:hAnsi="Cambria Math" w:cs="Times New Roman"/>
                          <w:color w:val="000000" w:themeColor="text1"/>
                          <w:szCs w:val="24"/>
                        </w:rPr>
                        <m:t>α,β</m:t>
                      </m:r>
                    </m:lim>
                  </m:limLow>
                </m:fName>
                <m:e>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t=1</m:t>
                      </m:r>
                    </m:sub>
                    <m:sup>
                      <m:r>
                        <w:rPr>
                          <w:rFonts w:ascii="Cambria Math" w:hAnsi="Cambria Math" w:cs="Times New Roman"/>
                          <w:color w:val="000000" w:themeColor="text1"/>
                          <w:szCs w:val="24"/>
                        </w:rPr>
                        <m:t>T</m:t>
                      </m:r>
                    </m:sup>
                    <m:e>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t|α,β</m:t>
                                  </m:r>
                                </m:e>
                              </m:d>
                            </m:e>
                          </m:d>
                        </m:e>
                        <m:sup>
                          <m:r>
                            <w:rPr>
                              <w:rFonts w:ascii="Cambria Math" w:hAnsi="Cambria Math" w:cs="Times New Roman"/>
                              <w:color w:val="000000" w:themeColor="text1"/>
                              <w:szCs w:val="24"/>
                            </w:rPr>
                            <m:t>2</m:t>
                          </m:r>
                        </m:sup>
                      </m:sSup>
                    </m:e>
                  </m:nary>
                </m:e>
              </m:func>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5-49</m:t>
                  </m:r>
                </m:e>
              </m:d>
            </m:e>
          </m:eqArr>
        </m:oMath>
      </m:oMathPara>
    </w:p>
    <w:p w14:paraId="0FCD15DC" w14:textId="79A6C25C"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设</w:t>
      </w:r>
      <m:oMath>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r>
              <w:rPr>
                <w:rFonts w:ascii="Cambria Math" w:hAnsi="Cambria Math" w:cs="Times New Roman"/>
                <w:color w:val="000000" w:themeColor="text1"/>
                <w:szCs w:val="24"/>
              </w:rPr>
              <m:t>(k)</m:t>
            </m:r>
          </m:sup>
        </m:sSup>
      </m:oMath>
      <w:r w:rsidRPr="009D03D0">
        <w:rPr>
          <w:rFonts w:cs="Times New Roman" w:hint="eastAsia"/>
          <w:color w:val="000000" w:themeColor="text1"/>
          <w:szCs w:val="24"/>
        </w:rPr>
        <w:t>是解</w:t>
      </w:r>
      <m:oMath>
        <m:r>
          <m:rPr>
            <m:sty m:val="bi"/>
          </m:rPr>
          <w:rPr>
            <w:rFonts w:ascii="Cambria Math" w:hAnsi="Cambria Math" w:cs="Times New Roman"/>
            <w:color w:val="000000" w:themeColor="text1"/>
            <w:szCs w:val="24"/>
          </w:rPr>
          <m:t>γ</m:t>
        </m:r>
        <m:r>
          <w:rPr>
            <w:rFonts w:ascii="Cambria Math" w:hAnsi="Cambria Math" w:cs="Times New Roman"/>
            <w:color w:val="000000" w:themeColor="text1"/>
            <w:szCs w:val="24"/>
          </w:rPr>
          <m:t>={α, β}</m:t>
        </m:r>
      </m:oMath>
      <w:r w:rsidRPr="009D03D0">
        <w:rPr>
          <w:rFonts w:cs="Times New Roman" w:hint="eastAsia"/>
          <w:color w:val="000000" w:themeColor="text1"/>
          <w:szCs w:val="24"/>
        </w:rPr>
        <w:t>的</w:t>
      </w:r>
      <m:oMath>
        <m:r>
          <w:rPr>
            <w:rFonts w:ascii="Cambria Math" w:hAnsi="Cambria Math" w:cs="Times New Roman"/>
            <w:color w:val="000000" w:themeColor="text1"/>
            <w:szCs w:val="24"/>
          </w:rPr>
          <m:t>k</m:t>
        </m:r>
      </m:oMath>
      <w:r w:rsidRPr="009D03D0">
        <w:rPr>
          <w:rFonts w:cs="Times New Roman" w:hint="eastAsia"/>
          <w:color w:val="000000" w:themeColor="text1"/>
          <w:szCs w:val="24"/>
        </w:rPr>
        <w:t>阶近似，考虑</w:t>
      </w:r>
      <m:oMath>
        <m:r>
          <w:rPr>
            <w:rFonts w:ascii="Cambria Math" w:hAnsi="Cambria Math" w:cs="Times New Roman"/>
            <w:color w:val="000000" w:themeColor="text1"/>
            <w:szCs w:val="24"/>
          </w:rPr>
          <m:t>p</m:t>
        </m:r>
        <m:d>
          <m:dPr>
            <m:ctrlPr>
              <w:rPr>
                <w:rFonts w:ascii="Cambria Math" w:hAnsi="Cambria Math" w:cs="Times New Roman"/>
                <w:b/>
                <w:i/>
                <w:color w:val="000000" w:themeColor="text1"/>
                <w:szCs w:val="24"/>
              </w:rPr>
            </m:ctrlPr>
          </m:dPr>
          <m:e>
            <m:r>
              <m:rPr>
                <m:sty m:val="bi"/>
              </m:rPr>
              <w:rPr>
                <w:rFonts w:ascii="Cambria Math" w:hAnsi="Cambria Math" w:cs="Times New Roman"/>
                <w:color w:val="000000" w:themeColor="text1"/>
                <w:szCs w:val="24"/>
              </w:rPr>
              <m:t>γ</m:t>
            </m:r>
          </m:e>
        </m:d>
      </m:oMath>
      <w:r w:rsidRPr="009D03D0">
        <w:rPr>
          <w:rFonts w:cs="Times New Roman" w:hint="eastAsia"/>
          <w:color w:val="000000" w:themeColor="text1"/>
          <w:szCs w:val="24"/>
        </w:rPr>
        <w:t>在</w:t>
      </w:r>
      <m:oMath>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oMath>
      <w:r w:rsidRPr="009D03D0">
        <w:rPr>
          <w:rFonts w:cs="Times New Roman" w:hint="eastAsia"/>
          <w:color w:val="000000" w:themeColor="text1"/>
          <w:szCs w:val="24"/>
        </w:rPr>
        <w:t>附近的一阶</w:t>
      </w:r>
      <w:r w:rsidRPr="009D03D0">
        <w:rPr>
          <w:rFonts w:cs="Times New Roman" w:hint="eastAsia"/>
          <w:color w:val="000000" w:themeColor="text1"/>
          <w:szCs w:val="24"/>
        </w:rPr>
        <w:t>Taylor</w:t>
      </w:r>
      <w:r w:rsidRPr="009D03D0">
        <w:rPr>
          <w:rFonts w:cs="Times New Roman" w:hint="eastAsia"/>
          <w:color w:val="000000" w:themeColor="text1"/>
          <w:szCs w:val="24"/>
        </w:rPr>
        <w:t>展开式：</w:t>
      </w:r>
    </w:p>
    <w:p w14:paraId="1909EF9B" w14:textId="1B2F66A5" w:rsidR="001A3DDE"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m:t>
                      </m:r>
                    </m:e>
                  </m:d>
                </m:sup>
              </m:s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γ</m:t>
                  </m:r>
                </m:e>
              </m:d>
              <m:r>
                <w:rPr>
                  <w:rFonts w:ascii="Cambria Math" w:hAnsi="Cambria Math" w:cs="Times New Roman"/>
                  <w:color w:val="000000" w:themeColor="text1"/>
                  <w:szCs w:val="24"/>
                </w:rPr>
                <m:t>=</m:t>
              </m:r>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r>
                <w:rPr>
                  <w:rFonts w:ascii="Cambria Math" w:hAnsi="Cambria Math" w:cs="Times New Roman"/>
                  <w:color w:val="000000" w:themeColor="text1"/>
                  <w:szCs w:val="24"/>
                </w:rPr>
                <m:t>γ-</m:t>
              </m:r>
              <m:d>
                <m:dPr>
                  <m:begChr m:val="["/>
                  <m:endChr m:val="]"/>
                  <m:ctrlPr>
                    <w:rPr>
                      <w:rFonts w:ascii="Cambria Math" w:hAnsi="Cambria Math" w:cs="Times New Roman"/>
                      <w:i/>
                      <w:color w:val="000000" w:themeColor="text1"/>
                      <w:szCs w:val="24"/>
                    </w:rPr>
                  </m:ctrlPr>
                </m:dPr>
                <m:e>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5-50</m:t>
                  </m:r>
                </m:e>
              </m:d>
            </m:e>
          </m:eqArr>
        </m:oMath>
      </m:oMathPara>
    </w:p>
    <w:p w14:paraId="40421835" w14:textId="3AA20251"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lastRenderedPageBreak/>
        <w:t>令</w:t>
      </w:r>
    </w:p>
    <w:p w14:paraId="03E9CB54" w14:textId="2D6ABD9B" w:rsidR="001A3DDE"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color w:val="000000" w:themeColor="text1"/>
                          <w:szCs w:val="24"/>
                        </w:rPr>
                      </m:ctrlPr>
                    </m:mPr>
                    <m:mr>
                      <m:e>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e>
                    </m:mr>
                    <m:m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rPr>
                                <m:t>⋮</m:t>
                              </m:r>
                            </m:e>
                          </m:mr>
                          <m:mr>
                            <m:e>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e>
                          </m:mr>
                        </m:m>
                      </m:e>
                    </m:mr>
                  </m:m>
                </m:e>
              </m:d>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2"/>
                            <m:mcJc m:val="center"/>
                          </m:mcPr>
                        </m:mc>
                      </m:mcs>
                      <m:ctrlPr>
                        <w:rPr>
                          <w:rFonts w:ascii="Cambria Math" w:hAnsi="Cambria Math" w:cs="Times New Roman"/>
                          <w:i/>
                          <w:color w:val="000000" w:themeColor="text1"/>
                          <w:szCs w:val="24"/>
                        </w:rPr>
                      </m:ctrlPr>
                    </m:mPr>
                    <m:m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num>
                          <m:den>
                            <m:r>
                              <w:rPr>
                                <w:rFonts w:ascii="Cambria Math" w:hAnsi="Cambria Math" w:cs="Times New Roman"/>
                                <w:color w:val="000000" w:themeColor="text1"/>
                                <w:szCs w:val="24"/>
                              </w:rPr>
                              <m:t>∂α</m:t>
                            </m:r>
                          </m:den>
                        </m:f>
                      </m:e>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num>
                          <m:den>
                            <m:r>
                              <w:rPr>
                                <w:rFonts w:ascii="Cambria Math" w:hAnsi="Cambria Math" w:cs="Times New Roman"/>
                                <w:color w:val="000000" w:themeColor="text1"/>
                                <w:szCs w:val="24"/>
                              </w:rPr>
                              <m:t>∂β</m:t>
                            </m:r>
                          </m:den>
                        </m:f>
                      </m:e>
                    </m:mr>
                    <m:mr>
                      <m:e>
                        <m:r>
                          <w:rPr>
                            <w:rFonts w:ascii="Cambria Math" w:hAnsi="Cambria Math" w:cs="Times New Roman"/>
                            <w:color w:val="000000" w:themeColor="text1"/>
                          </w:rPr>
                          <m:t>⋮</m:t>
                        </m:r>
                      </m:e>
                      <m:e>
                        <m:r>
                          <w:rPr>
                            <w:rFonts w:ascii="Cambria Math" w:hAnsi="Cambria Math" w:cs="Times New Roman"/>
                            <w:color w:val="000000" w:themeColor="text1"/>
                          </w:rPr>
                          <m:t>⋮</m:t>
                        </m:r>
                      </m:e>
                    </m:mr>
                    <m:m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num>
                          <m:den>
                            <m:r>
                              <w:rPr>
                                <w:rFonts w:ascii="Cambria Math" w:hAnsi="Cambria Math" w:cs="Times New Roman"/>
                                <w:color w:val="000000" w:themeColor="text1"/>
                                <w:szCs w:val="24"/>
                              </w:rPr>
                              <m:t>∂α</m:t>
                            </m:r>
                          </m:den>
                        </m:f>
                      </m:e>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num>
                          <m:den>
                            <m:r>
                              <w:rPr>
                                <w:rFonts w:ascii="Cambria Math" w:hAnsi="Cambria Math" w:cs="Times New Roman"/>
                                <w:color w:val="000000" w:themeColor="text1"/>
                                <w:szCs w:val="24"/>
                              </w:rPr>
                              <m:t>∂β</m:t>
                            </m:r>
                          </m:den>
                        </m:f>
                      </m:e>
                    </m:mr>
                  </m:m>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5-51</m:t>
                  </m:r>
                </m:e>
              </m:d>
            </m:e>
          </m:eqArr>
        </m:oMath>
      </m:oMathPara>
    </w:p>
    <w:p w14:paraId="7E2C88D9" w14:textId="60994CC5" w:rsidR="001A3DDE" w:rsidRPr="009D03D0" w:rsidRDefault="00A20880" w:rsidP="00677908">
      <w:pPr>
        <w:ind w:firstLine="480"/>
        <w:rPr>
          <w:rFonts w:cs="Times New Roman"/>
          <w:b/>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color w:val="000000" w:themeColor="text1"/>
                  <w:szCs w:val="24"/>
                </w:rPr>
                <m:t>b</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1</m:t>
                            </m:r>
                          </m:sub>
                        </m:sSub>
                      </m:e>
                    </m:mr>
                    <m:mr>
                      <m:e>
                        <m:r>
                          <w:rPr>
                            <w:rFonts w:ascii="Cambria Math" w:hAnsi="Cambria Math" w:cs="Times New Roman"/>
                            <w:color w:val="000000" w:themeColor="text1"/>
                          </w:rPr>
                          <m:t>⋮</m:t>
                        </m:r>
                      </m:e>
                    </m:mr>
                    <m:mr>
                      <m:e>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T</m:t>
                            </m:r>
                          </m:sub>
                        </m:sSub>
                      </m:e>
                    </m:mr>
                  </m:m>
                </m:e>
              </m:d>
              <m:r>
                <m:rPr>
                  <m:sty m:val="bi"/>
                </m:rP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5-52</m:t>
                  </m:r>
                </m:e>
              </m:d>
              <m:ctrlPr>
                <w:rPr>
                  <w:rFonts w:ascii="Cambria Math" w:hAnsi="Cambria Math" w:cs="Times New Roman"/>
                  <w:b/>
                  <w:i/>
                  <w:color w:val="000000" w:themeColor="text1"/>
                  <w:szCs w:val="24"/>
                </w:rPr>
              </m:ctrlPr>
            </m:e>
          </m:eqArr>
        </m:oMath>
      </m:oMathPara>
    </w:p>
    <w:p w14:paraId="7EE2430D" w14:textId="310D1759"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记</w:t>
      </w:r>
      <w:r w:rsidR="00AB1519">
        <w:rPr>
          <w:rFonts w:cs="Times New Roman" w:hint="eastAsia"/>
          <w:color w:val="000000" w:themeColor="text1"/>
          <w:szCs w:val="24"/>
        </w:rPr>
        <w:t>：</w:t>
      </w:r>
    </w:p>
    <w:p w14:paraId="67721D93" w14:textId="4B0FF164" w:rsidR="001A3DDE"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ϕ</m:t>
                  </m:r>
                </m:e>
                <m:sub>
                  <m:r>
                    <w:rPr>
                      <w:rFonts w:ascii="Cambria Math" w:hAnsi="Cambria Math" w:cs="Times New Roman"/>
                      <w:color w:val="000000" w:themeColor="text1"/>
                      <w:szCs w:val="24"/>
                    </w:rPr>
                    <m:t>t</m:t>
                  </m:r>
                </m:sub>
              </m:sSub>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y</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5-53</m:t>
                  </m:r>
                </m:e>
              </m:d>
            </m:e>
          </m:eqArr>
        </m:oMath>
      </m:oMathPara>
    </w:p>
    <w:p w14:paraId="06FE37AB" w14:textId="4775DB16" w:rsidR="001A3DDE" w:rsidRPr="009D03D0" w:rsidRDefault="00A20880" w:rsidP="00677908">
      <w:pPr>
        <w:ind w:firstLine="480"/>
        <w:rPr>
          <w:rFonts w:cs="Times New Roman"/>
          <w:b/>
          <w:color w:val="000000" w:themeColor="text1"/>
          <w:szCs w:val="24"/>
        </w:rPr>
      </w:pPr>
      <m:oMathPara>
        <m:oMath>
          <m:eqArr>
            <m:eqArrPr>
              <m:maxDist m:val="1"/>
              <m:ctrlPr>
                <w:rPr>
                  <w:rFonts w:ascii="Cambria Math" w:hAnsi="Cambria Math" w:cs="Times New Roman"/>
                  <w:i/>
                  <w:color w:val="000000" w:themeColor="text1"/>
                  <w:szCs w:val="24"/>
                </w:rPr>
              </m:ctrlPr>
            </m:eqArrPr>
            <m:e>
              <m:r>
                <m:rPr>
                  <m:sty m:val="bi"/>
                </m:rPr>
                <w:rPr>
                  <w:rFonts w:ascii="Cambria Math" w:hAnsi="Cambria Math" w:cs="Times New Roman"/>
                  <w:color w:val="000000" w:themeColor="text1"/>
                  <w:szCs w:val="24"/>
                </w:rPr>
                <m:t>ϕ</m:t>
              </m:r>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m>
                    <m:mPr>
                      <m:mcs>
                        <m:mc>
                          <m:mcPr>
                            <m:count m:val="1"/>
                            <m:mcJc m:val="center"/>
                          </m:mcPr>
                        </m:mc>
                      </m:mcs>
                      <m:ctrlPr>
                        <w:rPr>
                          <w:rFonts w:ascii="Cambria Math" w:hAnsi="Cambria Math" w:cs="Times New Roman"/>
                          <w:i/>
                          <w:color w:val="000000" w:themeColor="text1"/>
                          <w:szCs w:val="24"/>
                        </w:rPr>
                      </m:ctrlPr>
                    </m:mP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ϕ</m:t>
                            </m:r>
                          </m:e>
                          <m:sub>
                            <m:r>
                              <w:rPr>
                                <w:rFonts w:ascii="Cambria Math" w:hAnsi="Cambria Math" w:cs="Times New Roman"/>
                                <w:color w:val="000000" w:themeColor="text1"/>
                                <w:szCs w:val="24"/>
                              </w:rPr>
                              <m:t>1</m:t>
                            </m:r>
                          </m:sub>
                        </m:sSub>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e>
                    </m:mr>
                    <m:mr>
                      <m:e>
                        <m:r>
                          <w:rPr>
                            <w:rFonts w:ascii="Cambria Math" w:hAnsi="Cambria Math" w:cs="Times New Roman"/>
                            <w:color w:val="000000" w:themeColor="text1"/>
                          </w:rPr>
                          <m:t>⋮</m:t>
                        </m:r>
                      </m:e>
                    </m:mr>
                    <m:m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ϕ</m:t>
                            </m:r>
                          </m:e>
                          <m:sub>
                            <m:r>
                              <w:rPr>
                                <w:rFonts w:ascii="Cambria Math" w:hAnsi="Cambria Math" w:cs="Times New Roman"/>
                                <w:color w:val="000000" w:themeColor="text1"/>
                                <w:szCs w:val="24"/>
                              </w:rPr>
                              <m:t>T</m:t>
                            </m:r>
                          </m:sub>
                        </m:sSub>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e>
                    </m:mr>
                  </m:m>
                </m:e>
              </m:d>
              <m:r>
                <m:rPr>
                  <m:sty m:val="bi"/>
                </m:rP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5-54</m:t>
                  </m:r>
                </m:e>
              </m:d>
              <m:ctrlPr>
                <w:rPr>
                  <w:rFonts w:ascii="Cambria Math" w:hAnsi="Cambria Math" w:cs="Times New Roman"/>
                  <w:b/>
                  <w:i/>
                  <w:color w:val="000000" w:themeColor="text1"/>
                  <w:szCs w:val="24"/>
                </w:rPr>
              </m:ctrlPr>
            </m:e>
          </m:eqArr>
        </m:oMath>
      </m:oMathPara>
    </w:p>
    <w:p w14:paraId="38373C5C" w14:textId="0F62C086" w:rsidR="001A3DDE"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Φ</m:t>
              </m:r>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m:rPr>
                          <m:sty m:val="bi"/>
                        </m:rPr>
                        <w:rPr>
                          <w:rFonts w:ascii="Cambria Math" w:hAnsi="Cambria Math" w:cs="Times New Roman"/>
                          <w:color w:val="000000" w:themeColor="text1"/>
                          <w:szCs w:val="24"/>
                        </w:rPr>
                        <m:t>γ</m:t>
                      </m:r>
                      <m:r>
                        <w:rPr>
                          <w:rFonts w:ascii="Cambria Math" w:hAnsi="Cambria Math" w:cs="Times New Roman"/>
                          <w:color w:val="000000" w:themeColor="text1"/>
                          <w:szCs w:val="24"/>
                        </w:rPr>
                        <m:t>-</m:t>
                      </m:r>
                      <m:r>
                        <m:rPr>
                          <m:sty m:val="bi"/>
                        </m:rPr>
                        <w:rPr>
                          <w:rFonts w:ascii="Cambria Math" w:hAnsi="Cambria Math" w:cs="Times New Roman"/>
                          <w:color w:val="000000" w:themeColor="text1"/>
                          <w:szCs w:val="24"/>
                        </w:rPr>
                        <m:t>b</m:t>
                      </m:r>
                    </m:e>
                  </m:d>
                </m:e>
                <m:sup>
                  <m:r>
                    <w:rPr>
                      <w:rFonts w:ascii="Cambria Math" w:hAnsi="Cambria Math" w:cs="Times New Roman"/>
                      <w:color w:val="000000" w:themeColor="text1"/>
                      <w:szCs w:val="24"/>
                    </w:rPr>
                    <m:t>T</m:t>
                  </m:r>
                </m:sup>
              </m:sSup>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m:rPr>
                      <m:sty m:val="bi"/>
                    </m:rPr>
                    <w:rPr>
                      <w:rFonts w:ascii="Cambria Math" w:hAnsi="Cambria Math" w:cs="Times New Roman"/>
                      <w:color w:val="000000" w:themeColor="text1"/>
                      <w:szCs w:val="24"/>
                    </w:rPr>
                    <m:t>γ</m:t>
                  </m:r>
                  <m:r>
                    <w:rPr>
                      <w:rFonts w:ascii="Cambria Math" w:hAnsi="Cambria Math" w:cs="Times New Roman"/>
                      <w:color w:val="000000" w:themeColor="text1"/>
                      <w:szCs w:val="24"/>
                    </w:rPr>
                    <m:t>-</m:t>
                  </m:r>
                  <m:r>
                    <m:rPr>
                      <m:sty m:val="bi"/>
                    </m:rPr>
                    <w:rPr>
                      <w:rFonts w:ascii="Cambria Math" w:hAnsi="Cambria Math" w:cs="Times New Roman"/>
                      <w:color w:val="000000" w:themeColor="text1"/>
                      <w:szCs w:val="24"/>
                    </w:rPr>
                    <m:t>b</m:t>
                  </m:r>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5-55</m:t>
                  </m:r>
                </m:e>
              </m:d>
            </m:e>
          </m:eqArr>
        </m:oMath>
      </m:oMathPara>
    </w:p>
    <w:p w14:paraId="73A38CA4" w14:textId="40F8E1CB"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原问题</w:t>
      </w:r>
      <w:r w:rsidR="00245589">
        <w:rPr>
          <w:rFonts w:cs="Times New Roman" w:hint="eastAsia"/>
          <w:color w:val="000000" w:themeColor="text1"/>
          <w:szCs w:val="24"/>
        </w:rPr>
        <w:t>（</w:t>
      </w:r>
      <w:r w:rsidR="00245589">
        <w:rPr>
          <w:rFonts w:cs="Times New Roman" w:hint="eastAsia"/>
          <w:color w:val="000000" w:themeColor="text1"/>
          <w:szCs w:val="24"/>
        </w:rPr>
        <w:t>5</w:t>
      </w:r>
      <w:r w:rsidR="00245589">
        <w:rPr>
          <w:rFonts w:cs="Times New Roman"/>
          <w:color w:val="000000" w:themeColor="text1"/>
          <w:szCs w:val="24"/>
        </w:rPr>
        <w:t>-49</w:t>
      </w:r>
      <w:r w:rsidR="00245589">
        <w:rPr>
          <w:rFonts w:cs="Times New Roman" w:hint="eastAsia"/>
          <w:color w:val="000000" w:themeColor="text1"/>
          <w:szCs w:val="24"/>
        </w:rPr>
        <w:t>）</w:t>
      </w:r>
      <w:r w:rsidRPr="009D03D0">
        <w:rPr>
          <w:rFonts w:cs="Times New Roman" w:hint="eastAsia"/>
          <w:color w:val="000000" w:themeColor="text1"/>
          <w:szCs w:val="24"/>
        </w:rPr>
        <w:t>即</w:t>
      </w:r>
      <w:r w:rsidR="00245589">
        <w:rPr>
          <w:rFonts w:cs="Times New Roman" w:hint="eastAsia"/>
          <w:color w:val="000000" w:themeColor="text1"/>
          <w:szCs w:val="24"/>
        </w:rPr>
        <w:t>可化为</w:t>
      </w:r>
      <w:r w:rsidRPr="009D03D0">
        <w:rPr>
          <w:rFonts w:cs="Times New Roman" w:hint="eastAsia"/>
          <w:color w:val="000000" w:themeColor="text1"/>
          <w:szCs w:val="24"/>
        </w:rPr>
        <w:t>：</w:t>
      </w:r>
    </w:p>
    <w:p w14:paraId="64485E95" w14:textId="3B27246E" w:rsidR="004B5FE4"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unc>
                <m:funcPr>
                  <m:ctrlPr>
                    <w:rPr>
                      <w:rFonts w:ascii="Cambria Math" w:hAnsi="Cambria Math" w:cs="Times New Roman"/>
                      <w:i/>
                      <w:color w:val="000000" w:themeColor="text1"/>
                      <w:szCs w:val="24"/>
                    </w:rPr>
                  </m:ctrlPr>
                </m:funcPr>
                <m:fName>
                  <m:limLow>
                    <m:limLowPr>
                      <m:ctrlPr>
                        <w:rPr>
                          <w:rFonts w:ascii="Cambria Math" w:hAnsi="Cambria Math" w:cs="Times New Roman"/>
                          <w:i/>
                          <w:color w:val="000000" w:themeColor="text1"/>
                          <w:szCs w:val="24"/>
                        </w:rPr>
                      </m:ctrlPr>
                    </m:limLowPr>
                    <m:e>
                      <m:r>
                        <w:rPr>
                          <w:rFonts w:ascii="Cambria Math" w:hAnsi="Cambria Math" w:cs="Times New Roman"/>
                          <w:color w:val="000000" w:themeColor="text1"/>
                          <w:szCs w:val="24"/>
                        </w:rPr>
                        <m:t>min</m:t>
                      </m:r>
                    </m:e>
                    <m:lim>
                      <m:r>
                        <w:rPr>
                          <w:rFonts w:ascii="Cambria Math" w:hAnsi="Cambria Math" w:cs="Times New Roman"/>
                          <w:color w:val="000000" w:themeColor="text1"/>
                          <w:szCs w:val="24"/>
                        </w:rPr>
                        <m:t>α,β</m:t>
                      </m:r>
                    </m:lim>
                  </m:limLow>
                </m:fName>
                <m:e>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t=1</m:t>
                      </m:r>
                    </m:sub>
                    <m:sup>
                      <m:r>
                        <w:rPr>
                          <w:rFonts w:ascii="Cambria Math" w:hAnsi="Cambria Math" w:cs="Times New Roman"/>
                          <w:color w:val="000000" w:themeColor="text1"/>
                          <w:szCs w:val="24"/>
                        </w:rPr>
                        <m:t>T</m:t>
                      </m:r>
                    </m:sup>
                    <m:e>
                      <m:r>
                        <w:rPr>
                          <w:rFonts w:ascii="Cambria Math" w:hAnsi="Cambria Math" w:cs="Times New Roman"/>
                          <w:color w:val="000000" w:themeColor="text1"/>
                          <w:szCs w:val="24"/>
                        </w:rPr>
                        <m:t>Φ</m:t>
                      </m:r>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e>
                  </m:nary>
                </m:e>
              </m:func>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5-56</m:t>
                  </m:r>
                </m:e>
              </m:d>
            </m:e>
          </m:eqArr>
        </m:oMath>
      </m:oMathPara>
    </w:p>
    <w:p w14:paraId="051B2EDD" w14:textId="243885D3"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直接求解目标函数</w:t>
      </w:r>
      <w:r w:rsidR="00245589">
        <w:rPr>
          <w:rFonts w:cs="Times New Roman" w:hint="eastAsia"/>
          <w:color w:val="000000" w:themeColor="text1"/>
          <w:szCs w:val="24"/>
        </w:rPr>
        <w:t>（</w:t>
      </w:r>
      <w:r w:rsidR="00245589">
        <w:rPr>
          <w:rFonts w:cs="Times New Roman" w:hint="eastAsia"/>
          <w:color w:val="000000" w:themeColor="text1"/>
          <w:szCs w:val="24"/>
        </w:rPr>
        <w:t>5</w:t>
      </w:r>
      <w:r w:rsidR="00245589">
        <w:rPr>
          <w:rFonts w:cs="Times New Roman"/>
          <w:color w:val="000000" w:themeColor="text1"/>
          <w:szCs w:val="24"/>
        </w:rPr>
        <w:t>-56</w:t>
      </w:r>
      <w:r w:rsidR="00245589">
        <w:rPr>
          <w:rFonts w:cs="Times New Roman" w:hint="eastAsia"/>
          <w:color w:val="000000" w:themeColor="text1"/>
          <w:szCs w:val="24"/>
        </w:rPr>
        <w:t>）</w:t>
      </w:r>
      <w:r w:rsidRPr="009D03D0">
        <w:rPr>
          <w:rFonts w:cs="Times New Roman" w:hint="eastAsia"/>
          <w:color w:val="000000" w:themeColor="text1"/>
          <w:szCs w:val="24"/>
        </w:rPr>
        <w:t>梯度为</w:t>
      </w:r>
      <w:r w:rsidRPr="009D03D0">
        <w:rPr>
          <w:rFonts w:cs="Times New Roman" w:hint="eastAsia"/>
          <w:color w:val="000000" w:themeColor="text1"/>
          <w:szCs w:val="24"/>
        </w:rPr>
        <w:t>0</w:t>
      </w:r>
      <w:r w:rsidRPr="009D03D0">
        <w:rPr>
          <w:rFonts w:cs="Times New Roman" w:hint="eastAsia"/>
          <w:color w:val="000000" w:themeColor="text1"/>
          <w:szCs w:val="24"/>
        </w:rPr>
        <w:t>的点，即目标函数在</w:t>
      </w:r>
      <m:oMath>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r>
              <w:rPr>
                <w:rFonts w:ascii="Cambria Math" w:hAnsi="Cambria Math" w:cs="Times New Roman"/>
                <w:color w:val="000000" w:themeColor="text1"/>
                <w:szCs w:val="24"/>
              </w:rPr>
              <m:t>(k)</m:t>
            </m:r>
          </m:sup>
        </m:sSup>
      </m:oMath>
      <w:r w:rsidRPr="009D03D0">
        <w:rPr>
          <w:rFonts w:cs="Times New Roman" w:hint="eastAsia"/>
          <w:color w:val="000000" w:themeColor="text1"/>
          <w:szCs w:val="24"/>
        </w:rPr>
        <w:t>处的最小值点：</w:t>
      </w:r>
    </w:p>
    <w:p w14:paraId="36CC1627" w14:textId="10A9500F" w:rsidR="004B5FE4"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γ</m:t>
                  </m:r>
                  <m:r>
                    <m:rPr>
                      <m:sty m:val="bi"/>
                    </m:rPr>
                    <w:rPr>
                      <w:rFonts w:ascii="Cambria Math" w:hAnsi="Cambria Math" w:cs="Times New Roman"/>
                      <w:color w:val="000000" w:themeColor="text1"/>
                      <w:szCs w:val="24"/>
                    </w:rPr>
                    <m:t>-</m:t>
                  </m:r>
                  <m:sSup>
                    <m:sSupPr>
                      <m:ctrlPr>
                        <w:rPr>
                          <w:rFonts w:ascii="Cambria Math" w:hAnsi="Cambria Math" w:cs="Times New Roman"/>
                          <w:b/>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r>
                <m:rPr>
                  <m:sty m:val="bi"/>
                </m:rPr>
                <w:rPr>
                  <w:rFonts w:ascii="Cambria Math" w:hAnsi="Cambria Math" w:cs="Times New Roman"/>
                  <w:color w:val="000000" w:themeColor="text1"/>
                  <w:szCs w:val="24"/>
                </w:rPr>
                <m:t>ϕ.</m:t>
              </m:r>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5-57</m:t>
                  </m:r>
                </m:e>
              </m:d>
            </m:e>
          </m:eqArr>
        </m:oMath>
      </m:oMathPara>
    </w:p>
    <w:p w14:paraId="2DE2ACD9" w14:textId="36C84A02"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由于</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oMath>
      <w:r w:rsidRPr="009D03D0">
        <w:rPr>
          <w:rFonts w:cs="Times New Roman" w:hint="eastAsia"/>
          <w:color w:val="000000" w:themeColor="text1"/>
          <w:szCs w:val="24"/>
        </w:rPr>
        <w:t>不是列满秩矩阵，考虑使用</w:t>
      </w:r>
      <w:r w:rsidRPr="009D03D0">
        <w:rPr>
          <w:rFonts w:cs="Times New Roman"/>
          <w:color w:val="000000" w:themeColor="text1"/>
          <w:szCs w:val="24"/>
        </w:rPr>
        <w:t>Levenberg–Marquardt</w:t>
      </w:r>
      <w:r w:rsidRPr="009D03D0">
        <w:rPr>
          <w:rFonts w:cs="Times New Roman" w:hint="eastAsia"/>
          <w:color w:val="000000" w:themeColor="text1"/>
          <w:szCs w:val="24"/>
        </w:rPr>
        <w:t>算法</w:t>
      </w:r>
      <w:r w:rsidR="00245589" w:rsidRPr="00245589">
        <w:rPr>
          <w:rFonts w:cs="Times New Roman"/>
          <w:color w:val="000000" w:themeColor="text1"/>
          <w:szCs w:val="24"/>
          <w:vertAlign w:val="superscript"/>
        </w:rPr>
        <w:t>[21]</w:t>
      </w:r>
      <w:r w:rsidRPr="009D03D0">
        <w:rPr>
          <w:rFonts w:cs="Times New Roman" w:hint="eastAsia"/>
          <w:color w:val="000000" w:themeColor="text1"/>
          <w:szCs w:val="24"/>
        </w:rPr>
        <w:t>使用</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+μ</m:t>
        </m:r>
        <m:r>
          <m:rPr>
            <m:sty m:val="bi"/>
          </m:rPr>
          <w:rPr>
            <w:rFonts w:ascii="Cambria Math" w:hAnsi="Cambria Math" w:cs="Times New Roman"/>
            <w:color w:val="000000" w:themeColor="text1"/>
            <w:szCs w:val="24"/>
          </w:rPr>
          <m:t>I</m:t>
        </m:r>
      </m:oMath>
      <w:r w:rsidRPr="009D03D0">
        <w:rPr>
          <w:rFonts w:cs="Times New Roman" w:hint="eastAsia"/>
          <w:color w:val="000000" w:themeColor="text1"/>
          <w:szCs w:val="24"/>
        </w:rPr>
        <w:t xml:space="preserve"> </w:t>
      </w:r>
      <w:r w:rsidRPr="009D03D0">
        <w:rPr>
          <w:rFonts w:cs="Times New Roman" w:hint="eastAsia"/>
          <w:color w:val="000000" w:themeColor="text1"/>
          <w:szCs w:val="24"/>
        </w:rPr>
        <w:t>代替</w:t>
      </w:r>
      <w:r w:rsidRPr="009D03D0">
        <w:rPr>
          <w:rFonts w:cs="Times New Roman" w:hint="eastAsia"/>
          <w:color w:val="000000" w:themeColor="text1"/>
          <w:szCs w:val="24"/>
        </w:rPr>
        <w:t xml:space="preserve"> </w:t>
      </w:r>
      <m:oMath>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oMath>
      <w:r w:rsidR="00AB1519">
        <w:rPr>
          <w:rFonts w:cs="Times New Roman" w:hint="eastAsia"/>
          <w:color w:val="000000" w:themeColor="text1"/>
          <w:szCs w:val="24"/>
        </w:rPr>
        <w:t>.</w:t>
      </w:r>
      <w:r w:rsidR="00AB1519">
        <w:rPr>
          <w:rFonts w:cs="Times New Roman"/>
          <w:color w:val="000000" w:themeColor="text1"/>
          <w:szCs w:val="24"/>
        </w:rPr>
        <w:t xml:space="preserve"> </w:t>
      </w:r>
      <m:oMath>
        <m:r>
          <w:rPr>
            <w:rFonts w:ascii="Cambria Math" w:hAnsi="Cambria Math" w:cs="Times New Roman"/>
            <w:color w:val="000000" w:themeColor="text1"/>
            <w:szCs w:val="24"/>
          </w:rPr>
          <m:t>μ</m:t>
        </m:r>
      </m:oMath>
      <w:r w:rsidRPr="009D03D0">
        <w:rPr>
          <w:rFonts w:cs="Times New Roman" w:hint="eastAsia"/>
          <w:color w:val="000000" w:themeColor="text1"/>
          <w:szCs w:val="24"/>
        </w:rPr>
        <w:t>为</w:t>
      </w:r>
      <w:r w:rsidRPr="009D03D0">
        <w:rPr>
          <w:rFonts w:cs="Times New Roman" w:hint="eastAsia"/>
          <w:color w:val="000000" w:themeColor="text1"/>
          <w:szCs w:val="24"/>
        </w:rPr>
        <w:t>LM</w:t>
      </w:r>
      <w:r w:rsidRPr="009D03D0">
        <w:rPr>
          <w:rFonts w:cs="Times New Roman" w:hint="eastAsia"/>
          <w:color w:val="000000" w:themeColor="text1"/>
          <w:szCs w:val="24"/>
        </w:rPr>
        <w:t>算法的惩罚因子，于是解得：</w:t>
      </w:r>
    </w:p>
    <w:p w14:paraId="12AC939D" w14:textId="6E355340" w:rsidR="004B5FE4"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r>
                <w:rPr>
                  <w:rFonts w:ascii="Cambria Math" w:hAnsi="Cambria Math" w:cs="Times New Roman" w:hint="eastAsia"/>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+μ</m:t>
                      </m:r>
                      <m:r>
                        <m:rPr>
                          <m:sty m:val="bi"/>
                        </m:rPr>
                        <w:rPr>
                          <w:rFonts w:ascii="Cambria Math" w:hAnsi="Cambria Math" w:cs="Times New Roman"/>
                          <w:color w:val="000000" w:themeColor="text1"/>
                          <w:szCs w:val="24"/>
                        </w:rPr>
                        <m:t>I</m:t>
                      </m:r>
                    </m:e>
                  </m:d>
                </m:e>
                <m:sup>
                  <m:r>
                    <w:rPr>
                      <w:rFonts w:ascii="Cambria Math" w:hAnsi="Cambria Math" w:cs="Times New Roman"/>
                      <w:color w:val="000000" w:themeColor="text1"/>
                      <w:szCs w:val="24"/>
                    </w:rPr>
                    <m:t>-1</m:t>
                  </m:r>
                </m:sup>
              </m:s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r>
                <m:rPr>
                  <m:sty m:val="bi"/>
                </m:rPr>
                <w:rPr>
                  <w:rFonts w:ascii="Cambria Math" w:hAnsi="Cambria Math" w:cs="Times New Roman"/>
                  <w:color w:val="000000" w:themeColor="text1"/>
                  <w:szCs w:val="24"/>
                </w:rPr>
                <m:t>ϕ</m:t>
              </m:r>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ctrlPr>
                    <w:rPr>
                      <w:rFonts w:ascii="Cambria Math" w:hAnsi="Cambria Math" w:cs="Times New Roman"/>
                      <w:b/>
                      <w:i/>
                      <w:color w:val="000000" w:themeColor="text1"/>
                      <w:szCs w:val="24"/>
                    </w:rPr>
                  </m:ctrlPr>
                </m:e>
                <m:sup>
                  <m:d>
                    <m:dPr>
                      <m:ctrlPr>
                        <w:rPr>
                          <w:rFonts w:ascii="Cambria Math" w:hAnsi="Cambria Math" w:cs="Times New Roman"/>
                          <w:b/>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5-58</m:t>
                  </m:r>
                </m:e>
              </m:d>
            </m:e>
          </m:eqArr>
        </m:oMath>
      </m:oMathPara>
    </w:p>
    <w:p w14:paraId="695A17DD" w14:textId="6E2E7808"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记</w:t>
      </w:r>
      <w:r w:rsidR="00AB1519">
        <w:rPr>
          <w:rFonts w:cs="Times New Roman" w:hint="eastAsia"/>
          <w:color w:val="000000" w:themeColor="text1"/>
          <w:szCs w:val="24"/>
        </w:rPr>
        <w:t>：</w:t>
      </w:r>
    </w:p>
    <w:p w14:paraId="4504C950" w14:textId="73295A3E" w:rsidR="004B5FE4"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Cambria Math"/>
                      <w:color w:val="000000" w:themeColor="text1"/>
                      <w:szCs w:val="24"/>
                    </w:rPr>
                    <m:t>h</m:t>
                  </m:r>
                  <m:ctrlPr>
                    <w:rPr>
                      <w:rFonts w:ascii="Cambria Math" w:hAnsi="Cambria Math" w:cs="Times New Roman" w:hint="eastAsia"/>
                      <w:i/>
                      <w:color w:val="000000" w:themeColor="text1"/>
                      <w:szCs w:val="24"/>
                    </w:rPr>
                  </m:ctrlPr>
                </m:e>
                <m:sub>
                  <m:r>
                    <w:rPr>
                      <w:rFonts w:ascii="Cambria Math" w:hAnsi="Cambria Math" w:cs="Times New Roman"/>
                      <w:color w:val="000000" w:themeColor="text1"/>
                      <w:szCs w:val="24"/>
                    </w:rPr>
                    <m:t>lm</m:t>
                  </m:r>
                </m:sub>
              </m:sSub>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+μ</m:t>
                      </m:r>
                      <m:r>
                        <m:rPr>
                          <m:sty m:val="bi"/>
                        </m:rPr>
                        <w:rPr>
                          <w:rFonts w:ascii="Cambria Math" w:hAnsi="Cambria Math" w:cs="Times New Roman"/>
                          <w:color w:val="000000" w:themeColor="text1"/>
                          <w:szCs w:val="24"/>
                        </w:rPr>
                        <m:t>I</m:t>
                      </m:r>
                    </m:e>
                  </m:d>
                </m:e>
                <m:sup>
                  <m:r>
                    <w:rPr>
                      <w:rFonts w:ascii="Cambria Math" w:hAnsi="Cambria Math" w:cs="Times New Roman"/>
                      <w:color w:val="000000" w:themeColor="text1"/>
                      <w:szCs w:val="24"/>
                    </w:rPr>
                    <m:t>-1</m:t>
                  </m:r>
                </m:sup>
              </m:s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r>
                <m:rPr>
                  <m:sty m:val="bi"/>
                </m:rPr>
                <w:rPr>
                  <w:rFonts w:ascii="Cambria Math" w:hAnsi="Cambria Math" w:cs="Times New Roman"/>
                  <w:color w:val="000000" w:themeColor="text1"/>
                  <w:szCs w:val="24"/>
                </w:rPr>
                <m:t>ϕ.</m:t>
              </m:r>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5-59</m:t>
                  </m:r>
                </m:e>
              </m:d>
            </m:e>
          </m:eqArr>
        </m:oMath>
      </m:oMathPara>
    </w:p>
    <w:p w14:paraId="7785DC01" w14:textId="62FE551D"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所以获取最小化目标函数的参数</w:t>
      </w:r>
      <w:r w:rsidRPr="009D03D0">
        <w:rPr>
          <w:rFonts w:cs="Times New Roman"/>
          <w:color w:val="000000" w:themeColor="text1"/>
          <w:szCs w:val="24"/>
        </w:rPr>
        <w:t xml:space="preserve"> </w:t>
      </w:r>
      <m:oMath>
        <m:r>
          <m:rPr>
            <m:sty m:val="bi"/>
          </m:rPr>
          <w:rPr>
            <w:rFonts w:ascii="Cambria Math" w:hAnsi="Cambria Math" w:cs="Times New Roman"/>
            <w:color w:val="000000" w:themeColor="text1"/>
            <w:szCs w:val="24"/>
          </w:rPr>
          <m:t>γ</m:t>
        </m:r>
        <m:r>
          <w:rPr>
            <w:rFonts w:ascii="Cambria Math" w:hAnsi="Cambria Math" w:cs="Times New Roman"/>
            <w:color w:val="000000" w:themeColor="text1"/>
            <w:szCs w:val="24"/>
          </w:rPr>
          <m:t>={α, β}</m:t>
        </m:r>
      </m:oMath>
      <w:r w:rsidRPr="009D03D0">
        <w:rPr>
          <w:rFonts w:cs="Times New Roman"/>
          <w:color w:val="000000" w:themeColor="text1"/>
          <w:szCs w:val="24"/>
        </w:rPr>
        <w:t xml:space="preserve"> </w:t>
      </w:r>
      <w:r w:rsidRPr="009D03D0">
        <w:rPr>
          <w:rFonts w:cs="Times New Roman" w:hint="eastAsia"/>
          <w:color w:val="000000" w:themeColor="text1"/>
          <w:szCs w:val="24"/>
        </w:rPr>
        <w:t>的方法：</w:t>
      </w:r>
    </w:p>
    <w:p w14:paraId="65560228" w14:textId="668A32AA" w:rsidR="00677908" w:rsidRPr="009D03D0" w:rsidRDefault="00677908" w:rsidP="00677908">
      <w:pPr>
        <w:pBdr>
          <w:top w:val="single" w:sz="6" w:space="1" w:color="auto"/>
          <w:bottom w:val="single" w:sz="6" w:space="1" w:color="auto"/>
        </w:pBdr>
        <w:ind w:firstLine="480"/>
        <w:rPr>
          <w:rFonts w:cs="Times New Roman"/>
          <w:color w:val="000000" w:themeColor="text1"/>
          <w:szCs w:val="24"/>
        </w:rPr>
      </w:pPr>
      <w:r w:rsidRPr="009D03D0">
        <w:rPr>
          <w:rFonts w:cs="Times New Roman" w:hint="eastAsia"/>
          <w:color w:val="000000" w:themeColor="text1"/>
          <w:szCs w:val="24"/>
        </w:rPr>
        <w:t>输入：初始值</w:t>
      </w:r>
      <m:oMath>
        <m:r>
          <w:rPr>
            <w:rFonts w:ascii="Cambria Math" w:hAnsi="Cambria Math" w:cs="Times New Roman"/>
            <w:color w:val="000000" w:themeColor="text1"/>
            <w:szCs w:val="24"/>
          </w:rPr>
          <m:t>α,  β</m:t>
        </m:r>
      </m:oMath>
      <w:r w:rsidRPr="009D03D0">
        <w:rPr>
          <w:rFonts w:cs="Times New Roman" w:hint="eastAsia"/>
          <w:color w:val="000000" w:themeColor="text1"/>
          <w:szCs w:val="24"/>
        </w:rPr>
        <w:t>,</w:t>
      </w:r>
      <w:r w:rsidRPr="009D03D0">
        <w:rPr>
          <w:rFonts w:cs="Times New Roman"/>
          <w:color w:val="000000" w:themeColor="text1"/>
          <w:szCs w:val="24"/>
        </w:rPr>
        <w:t xml:space="preserve"> </w:t>
      </w:r>
      <w:r w:rsidRPr="009D03D0">
        <w:rPr>
          <w:rFonts w:cs="Times New Roman" w:hint="eastAsia"/>
          <w:color w:val="000000" w:themeColor="text1"/>
          <w:szCs w:val="24"/>
        </w:rPr>
        <w:t>收敛误差</w:t>
      </w:r>
      <m:oMath>
        <m:r>
          <w:rPr>
            <w:rFonts w:ascii="Cambria Math" w:hAnsi="Cambria Math" w:cs="Times New Roman"/>
            <w:color w:val="000000" w:themeColor="text1"/>
            <w:szCs w:val="24"/>
          </w:rPr>
          <m:t xml:space="preserve">ϵ </m:t>
        </m:r>
      </m:oMath>
      <w:r w:rsidRPr="009D03D0">
        <w:rPr>
          <w:rFonts w:cs="Times New Roman" w:hint="eastAsia"/>
          <w:color w:val="000000" w:themeColor="text1"/>
          <w:szCs w:val="24"/>
        </w:rPr>
        <w:t>，令</w:t>
      </w:r>
      <w:r w:rsidRPr="009D03D0">
        <w:rPr>
          <w:rFonts w:cs="Times New Roman" w:hint="eastAsia"/>
          <w:color w:val="000000" w:themeColor="text1"/>
          <w:szCs w:val="24"/>
        </w:rPr>
        <w:t xml:space="preserve"> </w:t>
      </w:r>
      <m:oMath>
        <m:r>
          <w:rPr>
            <w:rFonts w:ascii="Cambria Math" w:hAnsi="Cambria Math" w:cs="Times New Roman" w:hint="eastAsia"/>
            <w:color w:val="000000" w:themeColor="text1"/>
            <w:szCs w:val="24"/>
          </w:rPr>
          <m:t>k</m:t>
        </m:r>
        <m:r>
          <w:rPr>
            <w:rFonts w:ascii="Cambria Math" w:hAnsi="Cambria Math" w:cs="Times New Roman"/>
            <w:color w:val="000000" w:themeColor="text1"/>
            <w:szCs w:val="24"/>
          </w:rPr>
          <m:t>=</m:t>
        </m:r>
      </m:oMath>
      <w:r w:rsidRPr="009D03D0">
        <w:rPr>
          <w:rFonts w:cs="Times New Roman"/>
          <w:color w:val="000000" w:themeColor="text1"/>
          <w:szCs w:val="24"/>
        </w:rPr>
        <w:t>0</w:t>
      </w:r>
    </w:p>
    <w:p w14:paraId="2F9D92AC" w14:textId="2B4DF6F2" w:rsidR="00677908" w:rsidRPr="009D03D0" w:rsidRDefault="00677908" w:rsidP="00A41FCC">
      <w:pPr>
        <w:pStyle w:val="a3"/>
        <w:numPr>
          <w:ilvl w:val="0"/>
          <w:numId w:val="7"/>
        </w:numPr>
        <w:ind w:firstLineChars="0"/>
        <w:rPr>
          <w:rFonts w:cs="Times New Roman"/>
          <w:color w:val="000000" w:themeColor="text1"/>
          <w:szCs w:val="24"/>
        </w:rPr>
      </w:pPr>
      <w:r w:rsidRPr="009D03D0">
        <w:rPr>
          <w:rFonts w:cs="Times New Roman" w:hint="eastAsia"/>
          <w:color w:val="000000" w:themeColor="text1"/>
          <w:szCs w:val="24"/>
        </w:rPr>
        <w:t>选取</w:t>
      </w:r>
      <m:oMath>
        <m:r>
          <w:rPr>
            <w:rFonts w:ascii="Cambria Math" w:hAnsi="Cambria Math" w:cs="Times New Roman"/>
            <w:color w:val="000000" w:themeColor="text1"/>
            <w:szCs w:val="24"/>
          </w:rPr>
          <m:t>μ</m:t>
        </m:r>
      </m:oMath>
      <w:r w:rsidR="00D27ECB">
        <w:rPr>
          <w:rFonts w:cs="Times New Roman"/>
          <w:color w:val="000000" w:themeColor="text1"/>
          <w:szCs w:val="24"/>
        </w:rPr>
        <w:t xml:space="preserve">, </w:t>
      </w:r>
      <w:r w:rsidRPr="009D03D0">
        <w:rPr>
          <w:rFonts w:cs="Times New Roman" w:hint="eastAsia"/>
          <w:color w:val="000000" w:themeColor="text1"/>
          <w:szCs w:val="24"/>
        </w:rPr>
        <w:t>计算</w:t>
      </w:r>
      <m:oMath>
        <m:sSub>
          <m:sSubPr>
            <m:ctrlPr>
              <w:rPr>
                <w:rFonts w:ascii="Cambria Math" w:hAnsi="Cambria Math" w:cs="Times New Roman"/>
                <w:i/>
                <w:color w:val="000000" w:themeColor="text1"/>
                <w:szCs w:val="24"/>
              </w:rPr>
            </m:ctrlPr>
          </m:sSubPr>
          <m:e>
            <m:r>
              <w:rPr>
                <w:rFonts w:ascii="Cambria Math" w:hAnsi="Cambria Math" w:cs="Cambria Math"/>
                <w:color w:val="000000" w:themeColor="text1"/>
                <w:szCs w:val="24"/>
              </w:rPr>
              <m:t>h</m:t>
            </m:r>
            <m:ctrlPr>
              <w:rPr>
                <w:rFonts w:ascii="Cambria Math" w:hAnsi="Cambria Math" w:cs="Times New Roman" w:hint="eastAsia"/>
                <w:i/>
                <w:color w:val="000000" w:themeColor="text1"/>
                <w:szCs w:val="24"/>
              </w:rPr>
            </m:ctrlPr>
          </m:e>
          <m:sub>
            <m:r>
              <w:rPr>
                <w:rFonts w:ascii="Cambria Math" w:hAnsi="Cambria Math" w:cs="Times New Roman"/>
                <w:color w:val="000000" w:themeColor="text1"/>
                <w:szCs w:val="24"/>
              </w:rPr>
              <m:t>lm</m:t>
            </m:r>
          </m:sub>
        </m:sSub>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+μ</m:t>
                </m:r>
                <m:r>
                  <m:rPr>
                    <m:sty m:val="bi"/>
                  </m:rPr>
                  <w:rPr>
                    <w:rFonts w:ascii="Cambria Math" w:hAnsi="Cambria Math" w:cs="Times New Roman"/>
                    <w:color w:val="000000" w:themeColor="text1"/>
                    <w:szCs w:val="24"/>
                  </w:rPr>
                  <m:t>I</m:t>
                </m:r>
              </m:e>
            </m:d>
          </m:e>
          <m:sup>
            <m:r>
              <w:rPr>
                <w:rFonts w:ascii="Cambria Math" w:hAnsi="Cambria Math" w:cs="Times New Roman"/>
                <w:color w:val="000000" w:themeColor="text1"/>
                <w:szCs w:val="24"/>
              </w:rPr>
              <m:t>-1</m:t>
            </m:r>
          </m:sup>
        </m:sSup>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A</m:t>
            </m:r>
          </m:e>
          <m:sub>
            <m:r>
              <w:rPr>
                <w:rFonts w:ascii="Cambria Math" w:hAnsi="Cambria Math" w:cs="Times New Roman"/>
                <w:color w:val="000000" w:themeColor="text1"/>
                <w:szCs w:val="24"/>
              </w:rPr>
              <m:t>k</m:t>
            </m:r>
          </m:sub>
          <m:sup>
            <m:r>
              <w:rPr>
                <w:rFonts w:ascii="Cambria Math" w:hAnsi="Cambria Math" w:cs="Times New Roman"/>
                <w:color w:val="000000" w:themeColor="text1"/>
                <w:szCs w:val="24"/>
              </w:rPr>
              <m:t>T</m:t>
            </m:r>
          </m:sup>
        </m:sSubSup>
        <m:r>
          <m:rPr>
            <m:sty m:val="bi"/>
          </m:rPr>
          <w:rPr>
            <w:rFonts w:ascii="Cambria Math" w:hAnsi="Cambria Math" w:cs="Times New Roman"/>
            <w:color w:val="000000" w:themeColor="text1"/>
            <w:szCs w:val="24"/>
          </w:rPr>
          <m:t>ϕ</m:t>
        </m:r>
      </m:oMath>
    </w:p>
    <w:p w14:paraId="4B1097AA" w14:textId="3B7B2EA2" w:rsidR="00677908" w:rsidRPr="009D03D0" w:rsidRDefault="00677908" w:rsidP="00A41FCC">
      <w:pPr>
        <w:pStyle w:val="a3"/>
        <w:numPr>
          <w:ilvl w:val="0"/>
          <w:numId w:val="7"/>
        </w:numPr>
        <w:ind w:firstLineChars="0"/>
        <w:rPr>
          <w:rFonts w:cs="Times New Roman"/>
          <w:color w:val="000000" w:themeColor="text1"/>
          <w:szCs w:val="24"/>
        </w:rPr>
      </w:pPr>
      <w:r w:rsidRPr="009D03D0">
        <w:rPr>
          <w:rFonts w:cs="Times New Roman" w:hint="eastAsia"/>
          <w:color w:val="000000" w:themeColor="text1"/>
          <w:szCs w:val="24"/>
        </w:rPr>
        <w:t>计算</w:t>
      </w:r>
      <m:oMath>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oMath>
      <w:r w:rsidRPr="009D03D0">
        <w:rPr>
          <w:rFonts w:cs="Times New Roman" w:hint="eastAsia"/>
          <w:color w:val="000000" w:themeColor="text1"/>
          <w:szCs w:val="24"/>
        </w:rPr>
        <w:t>=</w:t>
      </w:r>
      <m:oMath>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ctrlPr>
              <w:rPr>
                <w:rFonts w:ascii="Cambria Math" w:hAnsi="Cambria Math" w:cs="Times New Roman"/>
                <w:b/>
                <w:i/>
                <w:color w:val="000000" w:themeColor="text1"/>
                <w:szCs w:val="24"/>
              </w:rPr>
            </m:ctrlPr>
          </m:e>
          <m:sup>
            <m:d>
              <m:dPr>
                <m:ctrlPr>
                  <w:rPr>
                    <w:rFonts w:ascii="Cambria Math" w:hAnsi="Cambria Math" w:cs="Times New Roman"/>
                    <w:b/>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h</m:t>
            </m:r>
          </m:e>
          <m:sub>
            <m:r>
              <w:rPr>
                <w:rFonts w:ascii="Cambria Math" w:hAnsi="Cambria Math" w:cs="Times New Roman"/>
                <w:color w:val="000000" w:themeColor="text1"/>
                <w:szCs w:val="24"/>
              </w:rPr>
              <m:t>lm</m:t>
            </m:r>
          </m:sub>
        </m:sSub>
      </m:oMath>
    </w:p>
    <w:p w14:paraId="04199045" w14:textId="5D1958E6" w:rsidR="00677908" w:rsidRPr="00245589" w:rsidRDefault="00677908" w:rsidP="00245589">
      <w:pPr>
        <w:pStyle w:val="a3"/>
        <w:numPr>
          <w:ilvl w:val="0"/>
          <w:numId w:val="7"/>
        </w:numPr>
        <w:pBdr>
          <w:bottom w:val="single" w:sz="6" w:space="1" w:color="auto"/>
        </w:pBdr>
        <w:ind w:firstLineChars="0"/>
        <w:rPr>
          <w:rFonts w:cs="Times New Roman"/>
          <w:color w:val="000000" w:themeColor="text1"/>
          <w:szCs w:val="24"/>
        </w:rPr>
      </w:pPr>
      <w:r w:rsidRPr="009D03D0">
        <w:rPr>
          <w:rFonts w:cs="Times New Roman" w:hint="eastAsia"/>
          <w:color w:val="000000" w:themeColor="text1"/>
          <w:szCs w:val="24"/>
        </w:rPr>
        <w:t>计算</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e>
        </m:d>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oMath>
      <w:r w:rsidRPr="009D03D0">
        <w:rPr>
          <w:rFonts w:cs="Times New Roman" w:hint="eastAsia"/>
          <w:color w:val="000000" w:themeColor="text1"/>
          <w:szCs w:val="24"/>
        </w:rPr>
        <w:t>与</w:t>
      </w:r>
      <m:oMath>
        <m:r>
          <w:rPr>
            <w:rFonts w:ascii="Cambria Math" w:hAnsi="Cambria Math" w:cs="Times New Roman"/>
            <w:color w:val="000000" w:themeColor="text1"/>
            <w:szCs w:val="24"/>
          </w:rPr>
          <m:t>ϵ</m:t>
        </m:r>
      </m:oMath>
      <w:r w:rsidRPr="009D03D0">
        <w:rPr>
          <w:rFonts w:cs="Times New Roman" w:hint="eastAsia"/>
          <w:color w:val="000000" w:themeColor="text1"/>
          <w:szCs w:val="24"/>
        </w:rPr>
        <w:t>比较，大于则回到</w:t>
      </w:r>
      <w:r w:rsidRPr="009D03D0">
        <w:rPr>
          <w:rFonts w:cs="Times New Roman" w:hint="eastAsia"/>
          <w:color w:val="000000" w:themeColor="text1"/>
          <w:szCs w:val="24"/>
        </w:rPr>
        <w:t>1</w:t>
      </w:r>
      <w:r w:rsidRPr="009D03D0">
        <w:rPr>
          <w:rFonts w:cs="Times New Roman" w:hint="eastAsia"/>
          <w:color w:val="000000" w:themeColor="text1"/>
          <w:szCs w:val="24"/>
        </w:rPr>
        <w:t>，小于则结束</w:t>
      </w:r>
    </w:p>
    <w:p w14:paraId="25423517" w14:textId="77777777" w:rsidR="00AF7DE2" w:rsidRDefault="00677908" w:rsidP="00AF7DE2">
      <w:pPr>
        <w:ind w:firstLine="480"/>
        <w:rPr>
          <w:rFonts w:cs="Times New Roman"/>
          <w:color w:val="000000" w:themeColor="text1"/>
          <w:szCs w:val="24"/>
        </w:rPr>
      </w:pPr>
      <m:oMath>
        <m:r>
          <w:rPr>
            <w:rFonts w:ascii="Cambria Math" w:hAnsi="Cambria Math" w:cs="Times New Roman"/>
            <w:color w:val="000000" w:themeColor="text1"/>
            <w:szCs w:val="24"/>
          </w:rPr>
          <m:t>μ</m:t>
        </m:r>
      </m:oMath>
      <w:r w:rsidRPr="009D03D0">
        <w:rPr>
          <w:rFonts w:cs="Times New Roman" w:hint="eastAsia"/>
          <w:color w:val="000000" w:themeColor="text1"/>
          <w:szCs w:val="24"/>
        </w:rPr>
        <w:t xml:space="preserve"> </w:t>
      </w:r>
      <w:r w:rsidRPr="009D03D0">
        <w:rPr>
          <w:rFonts w:cs="Times New Roman" w:hint="eastAsia"/>
          <w:color w:val="000000" w:themeColor="text1"/>
          <w:szCs w:val="24"/>
        </w:rPr>
        <w:t>的选择采用信赖域方法求解</w:t>
      </w:r>
      <w:r w:rsidR="00F8293B" w:rsidRPr="009D03D0">
        <w:rPr>
          <w:rFonts w:cs="Times New Roman"/>
          <w:color w:val="000000" w:themeColor="text1"/>
          <w:szCs w:val="24"/>
          <w:vertAlign w:val="superscript"/>
        </w:rPr>
        <w:t>[21]</w:t>
      </w:r>
      <w:r w:rsidR="00AF7DE2">
        <w:rPr>
          <w:rFonts w:cs="Times New Roman" w:hint="eastAsia"/>
          <w:color w:val="000000" w:themeColor="text1"/>
          <w:szCs w:val="24"/>
        </w:rPr>
        <w:t>：</w:t>
      </w:r>
    </w:p>
    <w:p w14:paraId="66E54694" w14:textId="56195798" w:rsidR="00677908" w:rsidRPr="009D03D0" w:rsidRDefault="00677908" w:rsidP="00AF7DE2">
      <w:pPr>
        <w:ind w:firstLine="480"/>
        <w:rPr>
          <w:rFonts w:cs="Times New Roman"/>
          <w:color w:val="000000" w:themeColor="text1"/>
          <w:szCs w:val="24"/>
        </w:rPr>
      </w:pPr>
      <w:r w:rsidRPr="009D03D0">
        <w:rPr>
          <w:rFonts w:cs="Times New Roman" w:hint="eastAsia"/>
          <w:color w:val="000000" w:themeColor="text1"/>
          <w:szCs w:val="24"/>
        </w:rPr>
        <w:t>定义</w:t>
      </w:r>
    </w:p>
    <w:p w14:paraId="4546908E" w14:textId="224E0F51" w:rsidR="004B5FE4"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m:rPr>
                  <m:sty m:val="p"/>
                </m:rPr>
                <w:rPr>
                  <w:rFonts w:ascii="Cambria Math" w:hAnsi="Cambria Math" w:cs="Times New Roman"/>
                  <w:color w:val="000000" w:themeColor="text1"/>
                  <w:szCs w:val="24"/>
                </w:rPr>
                <m:t>Δ</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k+1</m:t>
                          </m:r>
                        </m:e>
                      </m:d>
                    </m:sup>
                  </m:sSup>
                </m:e>
              </m:d>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p</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d>
                <m:dPr>
                  <m:ctrlPr>
                    <w:rPr>
                      <w:rFonts w:ascii="Cambria Math" w:hAnsi="Cambria Math" w:cs="Times New Roman"/>
                      <w:i/>
                      <w:color w:val="000000" w:themeColor="text1"/>
                      <w:szCs w:val="24"/>
                    </w:rPr>
                  </m:ctrlPr>
                </m:dPr>
                <m:e>
                  <m:sSup>
                    <m:sSupPr>
                      <m:ctrlPr>
                        <w:rPr>
                          <w:rFonts w:ascii="Cambria Math" w:hAnsi="Cambria Math" w:cs="Times New Roman"/>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5-60</m:t>
                  </m:r>
                </m:e>
              </m:d>
            </m:e>
          </m:eqArr>
        </m:oMath>
      </m:oMathPara>
    </w:p>
    <w:p w14:paraId="64ABF8F0" w14:textId="081D7043" w:rsidR="004B5FE4"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h</m:t>
                  </m:r>
                </m:e>
              </m:d>
              <m:r>
                <w:rPr>
                  <w:rFonts w:ascii="Cambria Math" w:hAnsi="Cambria Math" w:cs="Times New Roman"/>
                  <w:color w:val="000000" w:themeColor="text1"/>
                  <w:szCs w:val="24"/>
                </w:rPr>
                <m:t>=</m:t>
              </m:r>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sSup>
                    <m:sSupPr>
                      <m:ctrlPr>
                        <w:rPr>
                          <w:rFonts w:ascii="Cambria Math" w:hAnsi="Cambria Math" w:cs="Times New Roman"/>
                          <w:b/>
                          <w:i/>
                          <w:color w:val="000000" w:themeColor="text1"/>
                          <w:szCs w:val="24"/>
                        </w:rPr>
                      </m:ctrlPr>
                    </m:sSupPr>
                    <m:e>
                      <m:r>
                        <m:rPr>
                          <m:sty m:val="bi"/>
                        </m:rPr>
                        <w:rPr>
                          <w:rFonts w:ascii="Cambria Math" w:hAnsi="Cambria Math" w:cs="Times New Roman"/>
                          <w:color w:val="000000" w:themeColor="text1"/>
                          <w:szCs w:val="24"/>
                        </w:rPr>
                        <m:t>γ</m:t>
                      </m:r>
                    </m:e>
                    <m:sup>
                      <m:d>
                        <m:dPr>
                          <m:ctrlPr>
                            <w:rPr>
                              <w:rFonts w:ascii="Cambria Math" w:hAnsi="Cambria Math" w:cs="Times New Roman"/>
                              <w:b/>
                              <w:i/>
                              <w:color w:val="000000" w:themeColor="text1"/>
                              <w:szCs w:val="24"/>
                            </w:rPr>
                          </m:ctrlPr>
                        </m:dPr>
                        <m:e>
                          <m:r>
                            <m:rPr>
                              <m:sty m:val="bi"/>
                            </m:rPr>
                            <w:rPr>
                              <w:rFonts w:ascii="Cambria Math" w:hAnsi="Cambria Math" w:cs="Times New Roman"/>
                              <w:color w:val="000000" w:themeColor="text1"/>
                              <w:szCs w:val="24"/>
                            </w:rPr>
                            <m:t>k</m:t>
                          </m:r>
                        </m:e>
                      </m:d>
                    </m:sup>
                  </m:sSup>
                </m:e>
              </m:d>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h</m:t>
                  </m:r>
                </m:e>
                <m:sub>
                  <m:r>
                    <w:rPr>
                      <w:rFonts w:ascii="Cambria Math" w:hAnsi="Cambria Math" w:cs="Times New Roman"/>
                      <w:color w:val="000000" w:themeColor="text1"/>
                      <w:szCs w:val="24"/>
                    </w:rPr>
                    <m:t>lm</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h</m:t>
                  </m:r>
                </m:e>
                <m:sub>
                  <m:r>
                    <w:rPr>
                      <w:rFonts w:ascii="Cambria Math" w:hAnsi="Cambria Math" w:cs="Times New Roman"/>
                      <w:color w:val="000000" w:themeColor="text1"/>
                      <w:szCs w:val="24"/>
                    </w:rPr>
                    <m:t>lm</m:t>
                  </m:r>
                </m:sub>
                <m:sup>
                  <m:r>
                    <w:rPr>
                      <w:rFonts w:ascii="Cambria Math" w:hAnsi="Cambria Math" w:cs="Times New Roman"/>
                      <w:color w:val="000000" w:themeColor="text1"/>
                      <w:szCs w:val="24"/>
                    </w:rPr>
                    <m:t>T</m:t>
                  </m:r>
                </m:sup>
              </m:sSubSup>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B</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h</m:t>
                  </m:r>
                </m:e>
                <m:sub>
                  <m:r>
                    <w:rPr>
                      <w:rFonts w:ascii="Cambria Math" w:hAnsi="Cambria Math" w:cs="Times New Roman"/>
                      <w:color w:val="000000" w:themeColor="text1"/>
                      <w:szCs w:val="24"/>
                    </w:rPr>
                    <m:t>lm</m:t>
                  </m:r>
                </m:sub>
              </m:sSub>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5-61</m:t>
                  </m:r>
                </m:e>
              </m:d>
            </m:e>
          </m:eqArr>
        </m:oMath>
      </m:oMathPara>
    </w:p>
    <w:p w14:paraId="191E915D" w14:textId="71DF2292" w:rsidR="00677908" w:rsidRPr="009D03D0" w:rsidRDefault="00AF7DE2" w:rsidP="00677908">
      <w:pPr>
        <w:ind w:firstLine="480"/>
        <w:rPr>
          <w:rFonts w:cs="Times New Roman"/>
          <w:color w:val="000000" w:themeColor="text1"/>
          <w:szCs w:val="24"/>
        </w:rPr>
      </w:pPr>
      <w:r>
        <w:rPr>
          <w:rFonts w:cs="Times New Roman" w:hint="eastAsia"/>
          <w:color w:val="000000" w:themeColor="text1"/>
          <w:szCs w:val="24"/>
        </w:rPr>
        <w:t>其中</w:t>
      </w:r>
      <m:oMath>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B</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oMath>
      <w:r w:rsidR="00677908" w:rsidRPr="009D03D0">
        <w:rPr>
          <w:rFonts w:cs="Times New Roman" w:hint="eastAsia"/>
          <w:color w:val="000000" w:themeColor="text1"/>
          <w:szCs w:val="24"/>
        </w:rPr>
        <w:t>为</w:t>
      </w:r>
      <m:oMath>
        <m:sSup>
          <m:sSupPr>
            <m:ctrlPr>
              <w:rPr>
                <w:rFonts w:ascii="Cambria Math" w:hAnsi="Cambria Math" w:cs="Times New Roman"/>
                <w:i/>
                <w:color w:val="000000" w:themeColor="text1"/>
                <w:szCs w:val="24"/>
              </w:rPr>
            </m:ctrlPr>
          </m:sSupPr>
          <m:e>
            <m:r>
              <m:rPr>
                <m:sty m:val="p"/>
              </m:rPr>
              <w:rPr>
                <w:rFonts w:ascii="Cambria Math" w:hAnsi="Cambria Math" w:cs="Times New Roman"/>
                <w:color w:val="000000" w:themeColor="text1"/>
                <w:szCs w:val="24"/>
              </w:rPr>
              <m:t>∇</m:t>
            </m:r>
            <m:ctrlPr>
              <w:rPr>
                <w:rFonts w:ascii="Cambria Math" w:hAnsi="Cambria Math" w:cs="Times New Roman"/>
                <w:color w:val="000000" w:themeColor="text1"/>
                <w:szCs w:val="24"/>
              </w:rPr>
            </m:ctrlPr>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p</m:t>
        </m:r>
        <m:d>
          <m:dPr>
            <m:ctrlPr>
              <w:rPr>
                <w:rFonts w:ascii="Cambria Math" w:hAnsi="Cambria Math" w:cs="Times New Roman"/>
                <w:i/>
                <w:color w:val="000000" w:themeColor="text1"/>
                <w:szCs w:val="24"/>
              </w:rPr>
            </m:ctrlPr>
          </m:dPr>
          <m:e>
            <m:r>
              <m:rPr>
                <m:sty m:val="bi"/>
              </m:rPr>
              <w:rPr>
                <w:rFonts w:ascii="Cambria Math" w:hAnsi="Cambria Math" w:cs="Times New Roman"/>
                <w:color w:val="000000" w:themeColor="text1"/>
                <w:szCs w:val="24"/>
              </w:rPr>
              <m:t>γ</m:t>
            </m:r>
          </m:e>
        </m:d>
      </m:oMath>
      <w:r w:rsidR="00677908" w:rsidRPr="009D03D0">
        <w:rPr>
          <w:rFonts w:cs="Times New Roman" w:hint="eastAsia"/>
          <w:color w:val="000000" w:themeColor="text1"/>
          <w:szCs w:val="24"/>
        </w:rPr>
        <w:t>的第</w:t>
      </w:r>
      <m:oMath>
        <m:r>
          <w:rPr>
            <w:rFonts w:ascii="Cambria Math" w:hAnsi="Cambria Math" w:cs="Times New Roman"/>
            <w:color w:val="000000" w:themeColor="text1"/>
            <w:szCs w:val="24"/>
          </w:rPr>
          <m:t>k</m:t>
        </m:r>
      </m:oMath>
      <w:r w:rsidR="00677908" w:rsidRPr="009D03D0">
        <w:rPr>
          <w:rFonts w:cs="Times New Roman" w:hint="eastAsia"/>
          <w:color w:val="000000" w:themeColor="text1"/>
          <w:szCs w:val="24"/>
        </w:rPr>
        <w:t>次近似。</w:t>
      </w:r>
    </w:p>
    <w:p w14:paraId="44BB670A" w14:textId="55011D88" w:rsidR="00677908" w:rsidRPr="009D03D0" w:rsidRDefault="00677908" w:rsidP="00677908">
      <w:pPr>
        <w:ind w:firstLine="480"/>
        <w:rPr>
          <w:rFonts w:cs="Times New Roman"/>
          <w:i/>
          <w:color w:val="000000" w:themeColor="text1"/>
          <w:szCs w:val="24"/>
        </w:rPr>
      </w:pPr>
      <m:oMath>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m:t>
            </m:r>
          </m:e>
          <m: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k</m:t>
                </m:r>
              </m:e>
            </m:d>
          </m:sup>
        </m:sSup>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0</m:t>
            </m:r>
          </m:e>
        </m:d>
        <m:r>
          <m:rPr>
            <m:sty m:val="p"/>
          </m:rP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ctrlPr>
              <w:rPr>
                <w:rFonts w:ascii="Cambria Math" w:hAnsi="Cambria Math" w:cs="Times New Roman"/>
                <w:color w:val="000000" w:themeColor="text1"/>
                <w:szCs w:val="24"/>
              </w:rPr>
            </m:ctrlPr>
          </m:e>
          <m:sub>
            <m:r>
              <w:rPr>
                <w:rFonts w:ascii="Cambria Math" w:hAnsi="Cambria Math" w:cs="Times New Roman"/>
                <w:color w:val="000000" w:themeColor="text1"/>
                <w:szCs w:val="24"/>
              </w:rPr>
              <m:t>k</m:t>
            </m:r>
          </m:sub>
        </m:sSub>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h</m:t>
                </m:r>
              </m:e>
              <m:sub>
                <m:r>
                  <w:rPr>
                    <w:rFonts w:ascii="Cambria Math" w:hAnsi="Cambria Math" w:cs="Times New Roman"/>
                    <w:color w:val="000000" w:themeColor="text1"/>
                    <w:szCs w:val="24"/>
                  </w:rPr>
                  <m:t>k</m:t>
                </m:r>
              </m:sub>
            </m:sSub>
          </m:e>
        </m:d>
      </m:oMath>
      <w:r w:rsidR="00F922CA" w:rsidRPr="009D03D0">
        <w:rPr>
          <w:rFonts w:cs="Times New Roman" w:hint="eastAsia"/>
          <w:i/>
          <w:color w:val="000000" w:themeColor="text1"/>
          <w:szCs w:val="24"/>
        </w:rPr>
        <w:t>s</w:t>
      </w:r>
    </w:p>
    <w:p w14:paraId="646CC4B2" w14:textId="1A5B4140" w:rsidR="00677908" w:rsidRPr="009D03D0" w:rsidRDefault="00677908" w:rsidP="00245589">
      <w:pPr>
        <w:ind w:firstLine="480"/>
        <w:rPr>
          <w:rFonts w:cs="Times New Roman"/>
          <w:color w:val="000000" w:themeColor="text1"/>
          <w:szCs w:val="24"/>
        </w:rPr>
      </w:pPr>
      <w:r w:rsidRPr="009D03D0">
        <w:rPr>
          <w:rFonts w:cs="Times New Roman" w:hint="eastAsia"/>
          <w:color w:val="000000" w:themeColor="text1"/>
          <w:szCs w:val="24"/>
        </w:rPr>
        <w:t>即通过监控步长质量：</w:t>
      </w:r>
    </w:p>
    <w:p w14:paraId="75368C19" w14:textId="116D5496" w:rsidR="00F922CA"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hint="eastAsia"/>
                      <w:color w:val="000000" w:themeColor="text1"/>
                      <w:szCs w:val="24"/>
                    </w:rPr>
                    <m:t>q</m:t>
                  </m:r>
                  <m:ctrlPr>
                    <w:rPr>
                      <w:rFonts w:ascii="Cambria Math" w:hAnsi="Cambria Math" w:cs="Times New Roman" w:hint="eastAsia"/>
                      <w:i/>
                      <w:color w:val="000000" w:themeColor="text1"/>
                      <w:szCs w:val="24"/>
                    </w:rPr>
                  </m:ctrlP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k</m:t>
                      </m:r>
                    </m:sub>
                  </m:sSub>
                </m:num>
                <m:den>
                  <m: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k</m:t>
                      </m:r>
                    </m:sub>
                  </m:sSub>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5-62</m:t>
                  </m:r>
                </m:e>
              </m:d>
            </m:e>
          </m:eqArr>
        </m:oMath>
      </m:oMathPara>
    </w:p>
    <w:p w14:paraId="6B6B8A92" w14:textId="409C531D"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初始时</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μ</m:t>
            </m:r>
          </m:e>
          <m:sub>
            <m:r>
              <w:rPr>
                <w:rFonts w:ascii="Cambria Math" w:hAnsi="Cambria Math" w:cs="Times New Roman"/>
                <w:color w:val="000000" w:themeColor="text1"/>
                <w:szCs w:val="24"/>
              </w:rPr>
              <m:t>0</m:t>
            </m:r>
          </m:sub>
        </m:sSub>
      </m:oMath>
      <w:r w:rsidRPr="009D03D0">
        <w:rPr>
          <w:rFonts w:cs="Times New Roman" w:hint="eastAsia"/>
          <w:color w:val="000000" w:themeColor="text1"/>
          <w:szCs w:val="24"/>
        </w:rPr>
        <w:t>选择尽量小，如果步长</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&lt;0</m:t>
        </m:r>
      </m:oMath>
      <w:r w:rsidRPr="009D03D0">
        <w:rPr>
          <w:rFonts w:cs="Times New Roman" w:hint="eastAsia"/>
          <w:color w:val="000000" w:themeColor="text1"/>
          <w:szCs w:val="24"/>
        </w:rPr>
        <w:t>，那么</w:t>
      </w:r>
      <m:oMath>
        <m:r>
          <m:rPr>
            <m:sty m:val="p"/>
          </m:rPr>
          <w:rPr>
            <w:rFonts w:ascii="Cambria Math" w:hAnsi="Cambria Math" w:cs="Times New Roman"/>
            <w:color w:val="000000" w:themeColor="text1"/>
            <w:szCs w:val="24"/>
          </w:rPr>
          <m:t>Δ</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k</m:t>
            </m:r>
          </m:sub>
        </m:sSub>
        <m:r>
          <w:rPr>
            <w:rFonts w:ascii="Cambria Math" w:hAnsi="Cambria Math" w:cs="Times New Roman"/>
            <w:color w:val="000000" w:themeColor="text1"/>
            <w:szCs w:val="24"/>
          </w:rPr>
          <m:t>&lt;0</m:t>
        </m:r>
      </m:oMath>
      <w:r w:rsidRPr="009D03D0">
        <w:rPr>
          <w:rFonts w:cs="Times New Roman" w:hint="eastAsia"/>
          <w:color w:val="000000" w:themeColor="text1"/>
          <w:szCs w:val="24"/>
        </w:rPr>
        <w:t>，迭代点失效，需要缩小信赖半径</w:t>
      </w:r>
      <m:oMath>
        <m:r>
          <w:rPr>
            <w:rFonts w:ascii="Cambria Math" w:hAnsi="Cambria Math" w:cs="Times New Roman"/>
            <w:color w:val="000000" w:themeColor="text1"/>
            <w:szCs w:val="24"/>
          </w:rPr>
          <m:t>μ</m:t>
        </m:r>
      </m:oMath>
      <w:r w:rsidRPr="009D03D0">
        <w:rPr>
          <w:rFonts w:cs="Times New Roman" w:hint="eastAsia"/>
          <w:color w:val="000000" w:themeColor="text1"/>
          <w:szCs w:val="24"/>
        </w:rPr>
        <w:t>重新求解。</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k</m:t>
            </m:r>
          </m:sub>
        </m:sSub>
      </m:oMath>
      <w:r w:rsidRPr="009D03D0">
        <w:rPr>
          <w:rFonts w:cs="Times New Roman" w:hint="eastAsia"/>
          <w:color w:val="000000" w:themeColor="text1"/>
          <w:szCs w:val="24"/>
        </w:rPr>
        <w:t>接近</w:t>
      </w:r>
      <w:r w:rsidRPr="009D03D0">
        <w:rPr>
          <w:rFonts w:cs="Times New Roman"/>
          <w:color w:val="000000" w:themeColor="text1"/>
          <w:szCs w:val="24"/>
        </w:rPr>
        <w:t>1</w:t>
      </w:r>
      <w:r w:rsidRPr="009D03D0">
        <w:rPr>
          <w:rFonts w:cs="Times New Roman" w:hint="eastAsia"/>
          <w:color w:val="000000" w:themeColor="text1"/>
          <w:szCs w:val="24"/>
        </w:rPr>
        <w:t>，新迭代点效果较好可以继续，下一次可以增加信赖半径</w:t>
      </w:r>
      <m:oMath>
        <m:r>
          <w:rPr>
            <w:rFonts w:ascii="Cambria Math" w:hAnsi="Cambria Math" w:cs="Times New Roman"/>
            <w:color w:val="000000" w:themeColor="text1"/>
            <w:szCs w:val="24"/>
          </w:rPr>
          <m:t>μ</m:t>
        </m:r>
      </m:oMath>
      <w:r w:rsidRPr="009D03D0">
        <w:rPr>
          <w:rFonts w:cs="Times New Roman" w:hint="eastAsia"/>
          <w:color w:val="000000" w:themeColor="text1"/>
          <w:szCs w:val="24"/>
        </w:rPr>
        <w:t>，其余情况保持不变。</w:t>
      </w:r>
    </w:p>
    <w:p w14:paraId="17AFEA98" w14:textId="5C2F14A5" w:rsidR="00677908" w:rsidRPr="009D03D0" w:rsidRDefault="00677908" w:rsidP="00677908">
      <w:pPr>
        <w:ind w:firstLine="480"/>
        <w:rPr>
          <w:rFonts w:cs="Times New Roman"/>
          <w:color w:val="000000" w:themeColor="text1"/>
          <w:szCs w:val="24"/>
        </w:rPr>
      </w:pPr>
      <w:r w:rsidRPr="009D03D0">
        <w:rPr>
          <w:rFonts w:cs="Times New Roman" w:hint="eastAsia"/>
          <w:color w:val="000000" w:themeColor="text1"/>
          <w:szCs w:val="24"/>
        </w:rPr>
        <w:t>在拟合了</w:t>
      </w:r>
      <w:r w:rsidRPr="009D03D0">
        <w:rPr>
          <w:rFonts w:cs="Times New Roman" w:hint="eastAsia"/>
          <w:color w:val="000000" w:themeColor="text1"/>
          <w:szCs w:val="24"/>
        </w:rPr>
        <w:t>Gamma</w:t>
      </w:r>
      <w:r w:rsidRPr="009D03D0">
        <w:rPr>
          <w:rFonts w:cs="Times New Roman" w:hint="eastAsia"/>
          <w:color w:val="000000" w:themeColor="text1"/>
          <w:szCs w:val="24"/>
        </w:rPr>
        <w:t>函数之后，考虑</w:t>
      </w:r>
      <w:r w:rsidRPr="009D03D0">
        <w:rPr>
          <w:rFonts w:cs="Times New Roman"/>
          <w:color w:val="000000" w:themeColor="text1"/>
          <w:szCs w:val="24"/>
        </w:rPr>
        <w:t>按照一定的时间间隔，维护每一条在模型中参与计算的</w:t>
      </w:r>
      <w:r w:rsidRPr="009D03D0">
        <w:rPr>
          <w:rFonts w:cs="Times New Roman" w:hint="eastAsia"/>
          <w:color w:val="000000" w:themeColor="text1"/>
          <w:szCs w:val="24"/>
        </w:rPr>
        <w:t>文章情感得分自适应淘汰变量</w:t>
      </w:r>
      <m:oMath>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ζ</m:t>
            </m:r>
          </m:e>
          <m:sub>
            <m:r>
              <m:rPr>
                <m:sty m:val="p"/>
              </m:rPr>
              <w:rPr>
                <w:rFonts w:ascii="Cambria Math" w:hAnsi="Cambria Math" w:cs="Times New Roman"/>
                <w:color w:val="000000" w:themeColor="text1"/>
                <w:szCs w:val="24"/>
              </w:rPr>
              <m:t>i</m:t>
            </m:r>
          </m:sub>
        </m:sSub>
        <m:r>
          <w:rPr>
            <w:rFonts w:ascii="Cambria Math" w:hAnsi="Cambria Math" w:cs="Times New Roman"/>
            <w:color w:val="000000" w:themeColor="text1"/>
            <w:szCs w:val="24"/>
          </w:rPr>
          <m:t>, 0&lt;i≤N</m:t>
        </m:r>
      </m:oMath>
      <w:r w:rsidRPr="009D03D0">
        <w:rPr>
          <w:rFonts w:cs="Times New Roman" w:hint="eastAsia"/>
          <w:color w:val="000000" w:themeColor="text1"/>
          <w:szCs w:val="24"/>
        </w:rPr>
        <w:t>。由于淘汰变量的数学定义，使得淘汰变量本身</w:t>
      </w:r>
      <w:r w:rsidRPr="009D03D0">
        <w:rPr>
          <w:rFonts w:cs="Times New Roman"/>
          <w:color w:val="000000" w:themeColor="text1"/>
          <w:szCs w:val="24"/>
        </w:rPr>
        <w:t>服从正态分布</w:t>
      </w:r>
      <w:r w:rsidRPr="009D03D0">
        <w:rPr>
          <w:rFonts w:cs="Times New Roman" w:hint="eastAsia"/>
          <w:color w:val="000000" w:themeColor="text1"/>
          <w:szCs w:val="24"/>
        </w:rPr>
        <w:t>，越靠正态曲线左侧的数据在模型中越不重要，越靠正态曲线右侧的的数据在模型中越重要。根据</w:t>
      </w:r>
      <w:r w:rsidRPr="009D03D0">
        <w:rPr>
          <w:rFonts w:cs="Times New Roman" w:hint="eastAsia"/>
          <w:color w:val="000000" w:themeColor="text1"/>
          <w:szCs w:val="24"/>
        </w:rPr>
        <w:t>Gamma</w:t>
      </w:r>
      <w:r w:rsidRPr="009D03D0">
        <w:rPr>
          <w:rFonts w:cs="Times New Roman" w:hint="eastAsia"/>
          <w:color w:val="000000" w:themeColor="text1"/>
          <w:szCs w:val="24"/>
        </w:rPr>
        <w:t>函数的特性，随着时间的推进，一条数据在模型中贡献会快速由普通到最大，然后渐渐不重要。</w:t>
      </w:r>
    </w:p>
    <w:p w14:paraId="52C77DE4" w14:textId="3E139284" w:rsidR="00677908" w:rsidRPr="009D03D0" w:rsidRDefault="00677908" w:rsidP="00245589">
      <w:pPr>
        <w:ind w:firstLine="480"/>
        <w:rPr>
          <w:rFonts w:cs="Times New Roman"/>
          <w:color w:val="000000" w:themeColor="text1"/>
          <w:szCs w:val="24"/>
        </w:rPr>
      </w:pPr>
      <w:r w:rsidRPr="009D03D0">
        <w:rPr>
          <w:rFonts w:cs="Times New Roman" w:hint="eastAsia"/>
          <w:color w:val="000000" w:themeColor="text1"/>
          <w:szCs w:val="24"/>
        </w:rPr>
        <w:t>为了得到淘汰变量决定的具体的淘汰策略，首先通</w:t>
      </w:r>
      <w:r w:rsidRPr="009D03D0">
        <w:rPr>
          <w:rFonts w:cs="Times New Roman"/>
          <w:color w:val="000000" w:themeColor="text1"/>
          <w:szCs w:val="24"/>
        </w:rPr>
        <w:t>过极大似然</w:t>
      </w:r>
      <w:r w:rsidRPr="009D03D0">
        <w:rPr>
          <w:rFonts w:cs="Times New Roman" w:hint="eastAsia"/>
          <w:color w:val="000000" w:themeColor="text1"/>
          <w:szCs w:val="24"/>
        </w:rPr>
        <w:t>法，</w:t>
      </w:r>
      <w:r w:rsidRPr="009D03D0">
        <w:rPr>
          <w:rFonts w:cs="Times New Roman"/>
          <w:color w:val="000000" w:themeColor="text1"/>
          <w:szCs w:val="24"/>
        </w:rPr>
        <w:t>计算出正态分布的参数估计</w:t>
      </w:r>
      <w:r w:rsidRPr="009D03D0">
        <w:rPr>
          <w:rFonts w:cs="Times New Roman" w:hint="eastAsia"/>
          <w:color w:val="000000" w:themeColor="text1"/>
          <w:szCs w:val="24"/>
        </w:rPr>
        <w:t>：</w:t>
      </w:r>
    </w:p>
    <w:p w14:paraId="0FD9EB68" w14:textId="56A190BC" w:rsidR="00F922CA" w:rsidRPr="009D03D0" w:rsidRDefault="00A20880" w:rsidP="00677908">
      <w:pPr>
        <w:ind w:firstLine="480"/>
        <w:jc w:val="center"/>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acc>
                <m:accPr>
                  <m:ctrlPr>
                    <w:rPr>
                      <w:rFonts w:ascii="Cambria Math" w:hAnsi="Cambria Math" w:cs="Times New Roman"/>
                      <w:color w:val="000000" w:themeColor="text1"/>
                      <w:szCs w:val="24"/>
                    </w:rPr>
                  </m:ctrlPr>
                </m:accPr>
                <m:e>
                  <m:r>
                    <w:rPr>
                      <w:rFonts w:ascii="Cambria Math" w:hAnsi="Cambria Math" w:cs="Times New Roman"/>
                      <w:color w:val="000000" w:themeColor="text1"/>
                      <w:szCs w:val="24"/>
                    </w:rPr>
                    <m:t>μ</m:t>
                  </m:r>
                  <m:ctrlPr>
                    <w:rPr>
                      <w:rFonts w:ascii="Cambria Math" w:hAnsi="Cambria Math" w:cs="Times New Roman"/>
                      <w:i/>
                      <w:color w:val="000000" w:themeColor="text1"/>
                      <w:szCs w:val="24"/>
                    </w:rPr>
                  </m:ctrlPr>
                </m:e>
              </m:acc>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nary>
                    <m:naryPr>
                      <m:chr m:val="∑"/>
                      <m:ctrlPr>
                        <w:rPr>
                          <w:rFonts w:ascii="Cambria Math" w:hAnsi="Cambria Math" w:cs="Times New Roman"/>
                          <w:i/>
                          <w:color w:val="000000" w:themeColor="text1"/>
                          <w:szCs w:val="24"/>
                        </w:rPr>
                      </m:ctrlPr>
                    </m:naryPr>
                    <m:sub>
                      <m:r>
                        <w:rPr>
                          <w:rFonts w:ascii="Cambria Math" w:hAnsi="Cambria Math" w:cs="Times New Roman"/>
                          <w:color w:val="000000" w:themeColor="text1"/>
                          <w:szCs w:val="24"/>
                        </w:rPr>
                        <m:t>1</m:t>
                      </m:r>
                    </m:sub>
                    <m:sup>
                      <m:r>
                        <w:rPr>
                          <w:rFonts w:ascii="Cambria Math" w:hAnsi="Cambria Math" w:cs="Times New Roman"/>
                          <w:color w:val="000000" w:themeColor="text1"/>
                          <w:szCs w:val="24"/>
                        </w:rPr>
                        <m:t>N</m:t>
                      </m:r>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ζ</m:t>
                          </m:r>
                        </m:e>
                        <m:sub>
                          <m:r>
                            <w:rPr>
                              <w:rFonts w:ascii="Cambria Math" w:hAnsi="Cambria Math" w:cs="Times New Roman"/>
                              <w:color w:val="000000" w:themeColor="text1"/>
                              <w:szCs w:val="24"/>
                            </w:rPr>
                            <m:t>i</m:t>
                          </m:r>
                        </m:sub>
                      </m:sSub>
                    </m:e>
                  </m:nary>
                </m:num>
                <m:den>
                  <m:r>
                    <w:rPr>
                      <w:rFonts w:ascii="Cambria Math" w:hAnsi="Cambria Math" w:cs="Times New Roman"/>
                      <w:color w:val="000000" w:themeColor="text1"/>
                      <w:szCs w:val="24"/>
                    </w:rPr>
                    <m:t>N</m:t>
                  </m:r>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5-63</m:t>
                  </m:r>
                </m:e>
              </m:d>
            </m:e>
          </m:eqArr>
        </m:oMath>
      </m:oMathPara>
    </w:p>
    <w:p w14:paraId="48A53A41" w14:textId="0F3A7216" w:rsidR="00F922CA" w:rsidRPr="009D03D0" w:rsidRDefault="00A20880" w:rsidP="00677908">
      <w:pPr>
        <w:ind w:firstLine="480"/>
        <w:jc w:val="center"/>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acc>
                <m:accPr>
                  <m:ctrlPr>
                    <w:rPr>
                      <w:rFonts w:ascii="Cambria Math" w:hAnsi="Cambria Math" w:cs="Times New Roman"/>
                      <w:color w:val="000000" w:themeColor="text1"/>
                      <w:szCs w:val="24"/>
                    </w:rPr>
                  </m:ctrlPr>
                </m:accPr>
                <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σ</m:t>
                      </m:r>
                    </m:e>
                    <m:sup>
                      <m:r>
                        <w:rPr>
                          <w:rFonts w:ascii="Cambria Math" w:hAnsi="Cambria Math" w:cs="Times New Roman"/>
                          <w:color w:val="000000" w:themeColor="text1"/>
                          <w:szCs w:val="24"/>
                        </w:rPr>
                        <m:t>2</m:t>
                      </m:r>
                    </m:sup>
                  </m:sSup>
                  <m:ctrlPr>
                    <w:rPr>
                      <w:rFonts w:ascii="Cambria Math" w:hAnsi="Cambria Math" w:cs="Times New Roman"/>
                      <w:i/>
                      <w:color w:val="000000" w:themeColor="text1"/>
                      <w:szCs w:val="24"/>
                    </w:rPr>
                  </m:ctrlPr>
                </m:e>
              </m:acc>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sSup>
                    <m:sSupPr>
                      <m:ctrlPr>
                        <w:rPr>
                          <w:rFonts w:ascii="Cambria Math" w:hAnsi="Cambria Math" w:cs="Times New Roman"/>
                          <w:i/>
                          <w:color w:val="000000" w:themeColor="text1"/>
                          <w:szCs w:val="24"/>
                        </w:rPr>
                      </m:ctrlPr>
                    </m:sSup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ζ</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m:t>
                          </m:r>
                          <m:acc>
                            <m:accPr>
                              <m:ctrlPr>
                                <w:rPr>
                                  <w:rFonts w:ascii="Cambria Math" w:hAnsi="Cambria Math" w:cs="Times New Roman"/>
                                  <w:i/>
                                  <w:color w:val="000000" w:themeColor="text1"/>
                                  <w:szCs w:val="24"/>
                                </w:rPr>
                              </m:ctrlPr>
                            </m:accPr>
                            <m:e>
                              <m:r>
                                <w:rPr>
                                  <w:rFonts w:ascii="Cambria Math" w:hAnsi="Cambria Math" w:cs="Times New Roman"/>
                                  <w:color w:val="000000" w:themeColor="text1"/>
                                  <w:szCs w:val="24"/>
                                </w:rPr>
                                <m:t>μ</m:t>
                              </m:r>
                            </m:e>
                          </m:acc>
                        </m:e>
                      </m:d>
                    </m:e>
                    <m:sup>
                      <m:r>
                        <w:rPr>
                          <w:rFonts w:ascii="Cambria Math" w:hAnsi="Cambria Math" w:cs="Times New Roman"/>
                          <w:color w:val="000000" w:themeColor="text1"/>
                          <w:szCs w:val="24"/>
                        </w:rPr>
                        <m:t>2</m:t>
                      </m:r>
                    </m:sup>
                  </m:sSup>
                </m:num>
                <m:den>
                  <m:r>
                    <w:rPr>
                      <w:rFonts w:ascii="Cambria Math" w:hAnsi="Cambria Math" w:cs="Times New Roman"/>
                      <w:color w:val="000000" w:themeColor="text1"/>
                      <w:szCs w:val="24"/>
                    </w:rPr>
                    <m:t>N-1</m:t>
                  </m:r>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5-64</m:t>
                  </m:r>
                </m:e>
              </m:d>
            </m:e>
          </m:eqArr>
        </m:oMath>
      </m:oMathPara>
    </w:p>
    <w:p w14:paraId="20F8BE53" w14:textId="35E8FC57"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t>记</w:t>
      </w:r>
      <w:r w:rsidRPr="009D03D0">
        <w:rPr>
          <w:rFonts w:cs="Times New Roman" w:hint="eastAsia"/>
          <w:color w:val="000000" w:themeColor="text1"/>
          <w:szCs w:val="24"/>
        </w:rPr>
        <w:t>：</w:t>
      </w:r>
    </w:p>
    <w:p w14:paraId="09D59D3D" w14:textId="3C5FD20B" w:rsidR="00AF7DE2"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acc>
                <m:accPr>
                  <m:ctrlPr>
                    <w:rPr>
                      <w:rFonts w:ascii="Cambria Math" w:hAnsi="Cambria Math" w:cs="Times New Roman"/>
                      <w:i/>
                      <w:color w:val="000000" w:themeColor="text1"/>
                      <w:szCs w:val="24"/>
                    </w:rPr>
                  </m:ctrlPr>
                </m:accPr>
                <m:e>
                  <m:r>
                    <w:rPr>
                      <w:rFonts w:ascii="Cambria Math" w:hAnsi="Cambria Math" w:cs="Times New Roman"/>
                      <w:color w:val="000000" w:themeColor="text1"/>
                      <w:szCs w:val="24"/>
                    </w:rPr>
                    <m:t>Φ</m:t>
                  </m:r>
                </m:e>
              </m:acc>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x</m:t>
                  </m:r>
                </m:e>
              </m:d>
              <m:r>
                <w:rPr>
                  <w:rFonts w:ascii="Cambria Math" w:hAnsi="Cambria Math" w:cs="Times New Roman"/>
                  <w:color w:val="000000" w:themeColor="text1"/>
                  <w:szCs w:val="24"/>
                </w:rPr>
                <m:t>=Φ</m:t>
              </m:r>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x-</m:t>
                      </m:r>
                      <m:acc>
                        <m:accPr>
                          <m:ctrlPr>
                            <w:rPr>
                              <w:rFonts w:ascii="Cambria Math" w:hAnsi="Cambria Math" w:cs="Times New Roman"/>
                              <w:i/>
                              <w:color w:val="000000" w:themeColor="text1"/>
                              <w:szCs w:val="24"/>
                            </w:rPr>
                          </m:ctrlPr>
                        </m:accPr>
                        <m:e>
                          <m:r>
                            <w:rPr>
                              <w:rFonts w:ascii="Cambria Math" w:hAnsi="Cambria Math" w:cs="Times New Roman"/>
                              <w:color w:val="000000" w:themeColor="text1"/>
                              <w:szCs w:val="24"/>
                            </w:rPr>
                            <m:t>μ</m:t>
                          </m:r>
                        </m:e>
                      </m:acc>
                    </m:num>
                    <m:den>
                      <m:acc>
                        <m:accPr>
                          <m:ctrlPr>
                            <w:rPr>
                              <w:rFonts w:ascii="Cambria Math" w:hAnsi="Cambria Math" w:cs="Times New Roman"/>
                              <w:i/>
                              <w:color w:val="000000" w:themeColor="text1"/>
                              <w:szCs w:val="24"/>
                            </w:rPr>
                          </m:ctrlPr>
                        </m:accPr>
                        <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σ</m:t>
                              </m:r>
                            </m:e>
                            <m:sup>
                              <m:r>
                                <w:rPr>
                                  <w:rFonts w:ascii="Cambria Math" w:hAnsi="Cambria Math" w:cs="Times New Roman"/>
                                  <w:color w:val="000000" w:themeColor="text1"/>
                                  <w:szCs w:val="24"/>
                                </w:rPr>
                                <m:t>2</m:t>
                              </m:r>
                            </m:sup>
                          </m:sSup>
                        </m:e>
                      </m:acc>
                    </m:den>
                  </m:f>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5-65</m:t>
                  </m:r>
                </m:e>
              </m:d>
            </m:e>
          </m:eqArr>
        </m:oMath>
      </m:oMathPara>
    </w:p>
    <w:p w14:paraId="78FD634C" w14:textId="1677B7DF" w:rsidR="00677908" w:rsidRPr="009D03D0" w:rsidRDefault="00677908" w:rsidP="00677908">
      <w:pPr>
        <w:ind w:firstLine="480"/>
        <w:rPr>
          <w:rFonts w:cs="Times New Roman"/>
          <w:color w:val="000000" w:themeColor="text1"/>
          <w:szCs w:val="24"/>
        </w:rPr>
      </w:pPr>
      <w:r w:rsidRPr="009D03D0">
        <w:rPr>
          <w:rFonts w:cs="Times New Roman"/>
          <w:color w:val="000000" w:themeColor="text1"/>
          <w:szCs w:val="24"/>
        </w:rPr>
        <w:t>定义数据最大容量</w:t>
      </w:r>
      <w:r w:rsidR="00AF7DE2">
        <w:rPr>
          <w:rFonts w:cs="Times New Roman" w:hint="eastAsia"/>
          <w:color w:val="000000" w:themeColor="text1"/>
          <w:szCs w:val="24"/>
        </w:rPr>
        <w:t>：</w:t>
      </w:r>
    </w:p>
    <w:p w14:paraId="076B2BE6" w14:textId="4DD682FB" w:rsidR="00F922CA" w:rsidRPr="009D03D0" w:rsidRDefault="00A20880" w:rsidP="00677908">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V=kv.#</m:t>
              </m:r>
              <m:d>
                <m:dPr>
                  <m:ctrlPr>
                    <w:rPr>
                      <w:rFonts w:ascii="Cambria Math" w:hAnsi="Cambria Math"/>
                      <w:i/>
                      <w:color w:val="000000" w:themeColor="text1"/>
                    </w:rPr>
                  </m:ctrlPr>
                </m:dPr>
                <m:e>
                  <m:r>
                    <m:rPr>
                      <m:nor/>
                    </m:rPr>
                    <w:rPr>
                      <w:color w:val="000000" w:themeColor="text1"/>
                    </w:rPr>
                    <m:t>5-66</m:t>
                  </m:r>
                </m:e>
              </m:d>
            </m:e>
          </m:eqArr>
        </m:oMath>
      </m:oMathPara>
    </w:p>
    <w:p w14:paraId="7E342CBF" w14:textId="30DB812E" w:rsidR="00677908" w:rsidRPr="009D03D0" w:rsidRDefault="00677908" w:rsidP="00677908">
      <w:pPr>
        <w:ind w:firstLine="480"/>
        <w:rPr>
          <w:rFonts w:cs="Times New Roman"/>
          <w:i/>
          <w:color w:val="000000" w:themeColor="text1"/>
          <w:szCs w:val="24"/>
        </w:rPr>
      </w:pPr>
      <w:r w:rsidRPr="009D03D0">
        <w:rPr>
          <w:rFonts w:cs="Times New Roman" w:hint="eastAsia"/>
          <w:color w:val="000000" w:themeColor="text1"/>
          <w:szCs w:val="24"/>
        </w:rPr>
        <w:t>其中</w:t>
      </w:r>
      <m:oMath>
        <m:r>
          <w:rPr>
            <w:rFonts w:ascii="Cambria Math" w:hAnsi="Cambria Math" w:cs="Times New Roman"/>
            <w:color w:val="000000" w:themeColor="text1"/>
            <w:szCs w:val="24"/>
          </w:rPr>
          <m:t>v</m:t>
        </m:r>
      </m:oMath>
      <w:r w:rsidRPr="009D03D0">
        <w:rPr>
          <w:rFonts w:cs="Times New Roman"/>
          <w:color w:val="000000" w:themeColor="text1"/>
          <w:szCs w:val="24"/>
        </w:rPr>
        <w:t>为当前话题的</w:t>
      </w:r>
      <w:r w:rsidRPr="009D03D0">
        <w:rPr>
          <w:rFonts w:cs="Times New Roman" w:hint="eastAsia"/>
          <w:color w:val="000000" w:themeColor="text1"/>
          <w:szCs w:val="24"/>
        </w:rPr>
        <w:t>默认允许的文章数量</w:t>
      </w:r>
      <w:r w:rsidRPr="009D03D0">
        <w:rPr>
          <w:rFonts w:cs="Times New Roman"/>
          <w:color w:val="000000" w:themeColor="text1"/>
          <w:szCs w:val="24"/>
        </w:rPr>
        <w:t>，有效时间为</w:t>
      </w:r>
      <m:oMath>
        <m:r>
          <m:rPr>
            <m:sty m:val="p"/>
          </m:rPr>
          <w:rPr>
            <w:rFonts w:ascii="Cambria Math" w:hAnsi="Cambria Math" w:cs="Times New Roman"/>
            <w:color w:val="000000" w:themeColor="text1"/>
            <w:szCs w:val="24"/>
          </w:rPr>
          <m:t>τ</m:t>
        </m:r>
      </m:oMath>
      <w:r w:rsidRPr="009D03D0">
        <w:rPr>
          <w:rFonts w:cs="Times New Roman" w:hint="eastAsia"/>
          <w:color w:val="000000" w:themeColor="text1"/>
          <w:szCs w:val="24"/>
        </w:rPr>
        <w:t>，选取淘汰阈值为</w:t>
      </w:r>
      <m:oMath>
        <m:r>
          <w:rPr>
            <w:rFonts w:ascii="Cambria Math" w:hAnsi="Cambria Math" w:cs="Times New Roman"/>
            <w:color w:val="000000" w:themeColor="text1"/>
            <w:szCs w:val="24"/>
          </w:rPr>
          <m:t>m</m:t>
        </m:r>
      </m:oMath>
      <w:r w:rsidRPr="009D03D0">
        <w:rPr>
          <w:rFonts w:cs="Times New Roman" w:hint="eastAsia"/>
          <w:color w:val="000000" w:themeColor="text1"/>
          <w:szCs w:val="24"/>
        </w:rPr>
        <w:t>，数据池为</w:t>
      </w:r>
      <m:oMath>
        <m:r>
          <w:rPr>
            <w:rFonts w:ascii="Cambria Math" w:hAnsi="Cambria Math" w:cs="Times New Roman" w:hint="eastAsia"/>
            <w:color w:val="000000" w:themeColor="text1"/>
            <w:szCs w:val="24"/>
          </w:rPr>
          <m:t>S</m:t>
        </m:r>
      </m:oMath>
      <w:r w:rsidR="00133F61">
        <w:rPr>
          <w:rFonts w:cs="Times New Roman" w:hint="eastAsia"/>
          <w:color w:val="000000" w:themeColor="text1"/>
          <w:szCs w:val="24"/>
        </w:rPr>
        <w:t>.</w:t>
      </w:r>
    </w:p>
    <w:p w14:paraId="32A59778" w14:textId="6208A3D3" w:rsidR="00677908" w:rsidRPr="009D03D0" w:rsidRDefault="00677908" w:rsidP="00245589">
      <w:pPr>
        <w:pBdr>
          <w:bottom w:val="single" w:sz="6" w:space="1" w:color="auto"/>
        </w:pBdr>
        <w:ind w:firstLine="480"/>
        <w:rPr>
          <w:rFonts w:cs="Times New Roman"/>
          <w:color w:val="000000" w:themeColor="text1"/>
          <w:szCs w:val="24"/>
        </w:rPr>
      </w:pPr>
      <w:r w:rsidRPr="009D03D0">
        <w:rPr>
          <w:rFonts w:cs="Times New Roman"/>
          <w:color w:val="000000" w:themeColor="text1"/>
          <w:szCs w:val="24"/>
        </w:rPr>
        <w:t>按照如下规则选择进行更新：</w:t>
      </w:r>
    </w:p>
    <w:p w14:paraId="15B0A8A5" w14:textId="1D45A26E" w:rsidR="00677908" w:rsidRPr="009D03D0" w:rsidRDefault="00677908" w:rsidP="00A41FCC">
      <w:pPr>
        <w:pStyle w:val="a3"/>
        <w:numPr>
          <w:ilvl w:val="0"/>
          <w:numId w:val="3"/>
        </w:numPr>
        <w:ind w:firstLineChars="0"/>
        <w:rPr>
          <w:rFonts w:cs="Times New Roman"/>
          <w:color w:val="000000" w:themeColor="text1"/>
          <w:szCs w:val="24"/>
        </w:rPr>
      </w:pPr>
      <w:r w:rsidRPr="009D03D0">
        <w:rPr>
          <w:rFonts w:cs="Times New Roman"/>
          <w:color w:val="000000" w:themeColor="text1"/>
          <w:szCs w:val="24"/>
        </w:rPr>
        <w:t>每一次时间窗口，将</w:t>
      </w:r>
      <w:r w:rsidRPr="009D03D0">
        <w:rPr>
          <w:rFonts w:cs="Times New Roman" w:hint="eastAsia"/>
          <w:color w:val="000000" w:themeColor="text1"/>
          <w:szCs w:val="24"/>
        </w:rPr>
        <w:t>模型中</w:t>
      </w:r>
      <w:r w:rsidRPr="009D03D0">
        <w:rPr>
          <w:rFonts w:cs="Times New Roman"/>
          <w:color w:val="000000" w:themeColor="text1"/>
          <w:szCs w:val="24"/>
        </w:rPr>
        <w:t>超过时间</w:t>
      </w:r>
      <m:oMath>
        <m:r>
          <w:rPr>
            <w:rFonts w:ascii="Cambria Math" w:hAnsi="Cambria Math" w:cs="Times New Roman"/>
            <w:color w:val="000000" w:themeColor="text1"/>
            <w:szCs w:val="24"/>
          </w:rPr>
          <m:t>τ</m:t>
        </m:r>
      </m:oMath>
      <w:r w:rsidRPr="009D03D0">
        <w:rPr>
          <w:rFonts w:cs="Times New Roman"/>
          <w:color w:val="000000" w:themeColor="text1"/>
          <w:szCs w:val="24"/>
        </w:rPr>
        <w:t>的</w:t>
      </w:r>
      <w:r w:rsidRPr="009D03D0">
        <w:rPr>
          <w:rFonts w:cs="Times New Roman" w:hint="eastAsia"/>
          <w:color w:val="000000" w:themeColor="text1"/>
          <w:szCs w:val="24"/>
        </w:rPr>
        <w:t>文章数</w:t>
      </w:r>
      <w:r w:rsidRPr="009D03D0">
        <w:rPr>
          <w:rFonts w:cs="Times New Roman"/>
          <w:color w:val="000000" w:themeColor="text1"/>
          <w:szCs w:val="24"/>
        </w:rPr>
        <w:t>据淘汰出有效推特，重新计算有效推特数量</w:t>
      </w:r>
      <m:oMath>
        <m:r>
          <w:rPr>
            <w:rFonts w:ascii="Cambria Math" w:hAnsi="Cambria Math" w:cs="Times New Roman"/>
            <w:color w:val="000000" w:themeColor="text1"/>
            <w:szCs w:val="24"/>
          </w:rPr>
          <m:t>v</m:t>
        </m:r>
      </m:oMath>
      <w:r w:rsidRPr="009D03D0">
        <w:rPr>
          <w:rFonts w:cs="Times New Roman" w:hint="eastAsia"/>
          <w:color w:val="000000" w:themeColor="text1"/>
          <w:szCs w:val="24"/>
        </w:rPr>
        <w:t>，重新</w:t>
      </w:r>
      <w:r w:rsidRPr="009D03D0">
        <w:rPr>
          <w:rFonts w:cs="Times New Roman"/>
          <w:color w:val="000000" w:themeColor="text1"/>
          <w:szCs w:val="24"/>
        </w:rPr>
        <w:t>计算一次参数估计</w:t>
      </w:r>
      <m:oMath>
        <m:acc>
          <m:accPr>
            <m:ctrlPr>
              <w:rPr>
                <w:rFonts w:ascii="Cambria Math" w:hAnsi="Cambria Math" w:cs="Times New Roman"/>
                <w:i/>
                <w:color w:val="000000" w:themeColor="text1"/>
                <w:szCs w:val="24"/>
              </w:rPr>
            </m:ctrlPr>
          </m:accPr>
          <m:e>
            <m:r>
              <w:rPr>
                <w:rFonts w:ascii="Cambria Math" w:hAnsi="Cambria Math" w:cs="Times New Roman"/>
                <w:color w:val="000000" w:themeColor="text1"/>
                <w:szCs w:val="24"/>
              </w:rPr>
              <m:t>μ</m:t>
            </m:r>
          </m:e>
        </m:acc>
        <m:r>
          <w:rPr>
            <w:rFonts w:ascii="Cambria Math" w:hAnsi="Cambria Math" w:cs="Times New Roman"/>
            <w:color w:val="000000" w:themeColor="text1"/>
            <w:szCs w:val="24"/>
          </w:rPr>
          <m:t xml:space="preserve">,  </m:t>
        </m:r>
        <m:acc>
          <m:accPr>
            <m:ctrlPr>
              <w:rPr>
                <w:rFonts w:ascii="Cambria Math" w:hAnsi="Cambria Math" w:cs="Times New Roman"/>
                <w:color w:val="000000" w:themeColor="text1"/>
                <w:szCs w:val="24"/>
              </w:rPr>
            </m:ctrlPr>
          </m:accPr>
          <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σ</m:t>
                </m:r>
              </m:e>
              <m:sup>
                <m:r>
                  <w:rPr>
                    <w:rFonts w:ascii="Cambria Math" w:hAnsi="Cambria Math" w:cs="Times New Roman"/>
                    <w:color w:val="000000" w:themeColor="text1"/>
                    <w:szCs w:val="24"/>
                  </w:rPr>
                  <m:t>2</m:t>
                </m:r>
              </m:sup>
            </m:sSup>
            <m:ctrlPr>
              <w:rPr>
                <w:rFonts w:ascii="Cambria Math" w:hAnsi="Cambria Math" w:cs="Times New Roman"/>
                <w:i/>
                <w:color w:val="000000" w:themeColor="text1"/>
                <w:szCs w:val="24"/>
              </w:rPr>
            </m:ctrlPr>
          </m:e>
        </m:acc>
      </m:oMath>
      <w:r w:rsidRPr="009D03D0">
        <w:rPr>
          <w:rFonts w:cs="Times New Roman"/>
          <w:color w:val="000000" w:themeColor="text1"/>
          <w:szCs w:val="24"/>
        </w:rPr>
        <w:t>，</w:t>
      </w:r>
    </w:p>
    <w:p w14:paraId="35427172" w14:textId="06CAA8F5" w:rsidR="00677908" w:rsidRPr="009D03D0" w:rsidRDefault="00677908" w:rsidP="00A41FCC">
      <w:pPr>
        <w:pStyle w:val="a3"/>
        <w:numPr>
          <w:ilvl w:val="0"/>
          <w:numId w:val="3"/>
        </w:numPr>
        <w:ind w:firstLineChars="0"/>
        <w:rPr>
          <w:rFonts w:cs="Times New Roman"/>
          <w:color w:val="000000" w:themeColor="text1"/>
          <w:szCs w:val="24"/>
        </w:rPr>
      </w:pPr>
      <w:r w:rsidRPr="009D03D0">
        <w:rPr>
          <w:rFonts w:cs="Times New Roman"/>
          <w:color w:val="000000" w:themeColor="text1"/>
          <w:szCs w:val="24"/>
        </w:rPr>
        <w:t>每一次时间窗口，</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ζ</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&lt;Φ</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m</m:t>
            </m:r>
          </m:e>
        </m:d>
      </m:oMath>
      <w:r w:rsidRPr="009D03D0">
        <w:rPr>
          <w:rFonts w:cs="Times New Roman"/>
          <w:color w:val="000000" w:themeColor="text1"/>
          <w:szCs w:val="24"/>
        </w:rPr>
        <w:t>的数据进行模型淘汰</w:t>
      </w:r>
    </w:p>
    <w:p w14:paraId="51070266" w14:textId="3C712929" w:rsidR="00677908" w:rsidRPr="009D03D0" w:rsidRDefault="00677908" w:rsidP="00A41FCC">
      <w:pPr>
        <w:pStyle w:val="a3"/>
        <w:numPr>
          <w:ilvl w:val="0"/>
          <w:numId w:val="3"/>
        </w:numPr>
        <w:pBdr>
          <w:bottom w:val="single" w:sz="6" w:space="1" w:color="auto"/>
        </w:pBdr>
        <w:ind w:firstLineChars="0"/>
        <w:rPr>
          <w:rFonts w:cs="Times New Roman"/>
          <w:color w:val="000000" w:themeColor="text1"/>
          <w:szCs w:val="24"/>
        </w:rPr>
      </w:pPr>
      <w:r w:rsidRPr="009D03D0">
        <w:rPr>
          <w:rFonts w:cs="Times New Roman"/>
          <w:color w:val="000000" w:themeColor="text1"/>
          <w:szCs w:val="24"/>
        </w:rPr>
        <w:t>每一次</w:t>
      </w:r>
      <w:r w:rsidRPr="009D03D0">
        <w:rPr>
          <w:rFonts w:cs="Times New Roman" w:hint="eastAsia"/>
          <w:color w:val="000000" w:themeColor="text1"/>
          <w:szCs w:val="24"/>
        </w:rPr>
        <w:t>时间窗口，将新来数据加入数据池，淘汰数据池中超过时间</w:t>
      </w:r>
      <w:r w:rsidRPr="009D03D0">
        <w:rPr>
          <w:rFonts w:cs="Times New Roman" w:hint="eastAsia"/>
          <w:color w:val="000000" w:themeColor="text1"/>
          <w:szCs w:val="24"/>
        </w:rPr>
        <w:t xml:space="preserve"> </w:t>
      </w:r>
      <m:oMath>
        <m:r>
          <w:rPr>
            <w:rFonts w:ascii="Cambria Math" w:hAnsi="Cambria Math" w:cs="Times New Roman"/>
            <w:color w:val="000000" w:themeColor="text1"/>
            <w:szCs w:val="24"/>
          </w:rPr>
          <m:t xml:space="preserve">τ </m:t>
        </m:r>
      </m:oMath>
      <w:r w:rsidRPr="009D03D0">
        <w:rPr>
          <w:rFonts w:cs="Times New Roman" w:hint="eastAsia"/>
          <w:color w:val="000000" w:themeColor="text1"/>
          <w:szCs w:val="24"/>
        </w:rPr>
        <w:t>的已经过期的数据。将数据池中</w:t>
      </w:r>
      <m:oMath>
        <m:r>
          <w:rPr>
            <w:rFonts w:ascii="Cambria Math" w:hAnsi="Cambria Math" w:cs="Times New Roman" w:hint="eastAsia"/>
            <w:color w:val="000000" w:themeColor="text1"/>
            <w:szCs w:val="24"/>
          </w:rPr>
          <m:t>ζ</m:t>
        </m:r>
        <m:r>
          <w:rPr>
            <w:rFonts w:ascii="Cambria Math" w:hAnsi="Cambria Math" w:cs="Times New Roman"/>
            <w:color w:val="000000" w:themeColor="text1"/>
            <w:szCs w:val="24"/>
          </w:rPr>
          <m:t>&gt;Φ</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m</m:t>
            </m:r>
          </m:e>
        </m:d>
      </m:oMath>
      <w:r w:rsidRPr="009D03D0">
        <w:rPr>
          <w:rFonts w:cs="Times New Roman"/>
          <w:color w:val="000000" w:themeColor="text1"/>
          <w:szCs w:val="24"/>
        </w:rPr>
        <w:t>的数据会加入模型更新，</w:t>
      </w:r>
      <w:r w:rsidRPr="009D03D0">
        <w:rPr>
          <w:rFonts w:cs="Times New Roman" w:hint="eastAsia"/>
          <w:color w:val="000000" w:themeColor="text1"/>
          <w:szCs w:val="24"/>
        </w:rPr>
        <w:t>没有加入模型的数据重新加入数据池，</w:t>
      </w:r>
      <w:r w:rsidRPr="009D03D0">
        <w:rPr>
          <w:rFonts w:cs="Times New Roman"/>
          <w:color w:val="000000" w:themeColor="text1"/>
          <w:szCs w:val="24"/>
        </w:rPr>
        <w:t>如果此时模型中的数据大于</w:t>
      </w:r>
      <w:r w:rsidRPr="0044027D">
        <w:rPr>
          <w:rFonts w:cs="Times New Roman"/>
          <w:i/>
          <w:color w:val="000000" w:themeColor="text1"/>
          <w:szCs w:val="24"/>
        </w:rPr>
        <w:t>V</w:t>
      </w:r>
      <w:r w:rsidRPr="009D03D0">
        <w:rPr>
          <w:rFonts w:cs="Times New Roman"/>
          <w:color w:val="000000" w:themeColor="text1"/>
          <w:szCs w:val="24"/>
        </w:rPr>
        <w:t>，则将</w:t>
      </w:r>
      <w:r w:rsidRPr="009D03D0">
        <w:rPr>
          <w:rFonts w:cs="Times New Roman" w:hint="eastAsia"/>
          <w:color w:val="000000" w:themeColor="text1"/>
          <w:szCs w:val="24"/>
        </w:rPr>
        <w:t>模型中</w:t>
      </w:r>
      <w:r w:rsidRPr="009D03D0">
        <w:rPr>
          <w:rFonts w:cs="Times New Roman"/>
          <w:color w:val="000000" w:themeColor="text1"/>
          <w:szCs w:val="24"/>
        </w:rPr>
        <w:t>的</w:t>
      </w:r>
      <w:r w:rsidRPr="009D03D0">
        <w:rPr>
          <w:rFonts w:cs="Times New Roman" w:hint="eastAsia"/>
          <w:color w:val="000000" w:themeColor="text1"/>
          <w:szCs w:val="24"/>
        </w:rPr>
        <w:t>按照</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ζ</m:t>
            </m:r>
          </m:e>
          <m:sub>
            <m:r>
              <w:rPr>
                <w:rFonts w:ascii="Cambria Math" w:hAnsi="Cambria Math" w:cs="Times New Roman"/>
                <w:color w:val="000000" w:themeColor="text1"/>
                <w:szCs w:val="24"/>
              </w:rPr>
              <m:t>i</m:t>
            </m:r>
          </m:sub>
        </m:sSub>
      </m:oMath>
      <w:r w:rsidRPr="009D03D0">
        <w:rPr>
          <w:rFonts w:cs="Times New Roman" w:hint="eastAsia"/>
          <w:color w:val="000000" w:themeColor="text1"/>
          <w:szCs w:val="24"/>
        </w:rPr>
        <w:t>从小到大的顺序进行末位</w:t>
      </w:r>
      <w:r w:rsidRPr="009D03D0">
        <w:rPr>
          <w:rFonts w:cs="Times New Roman"/>
          <w:color w:val="000000" w:themeColor="text1"/>
          <w:szCs w:val="24"/>
        </w:rPr>
        <w:t>模型淘汰。</w:t>
      </w:r>
    </w:p>
    <w:p w14:paraId="14F3D0AF" w14:textId="77777777" w:rsidR="00677908" w:rsidRPr="009D03D0" w:rsidRDefault="00677908" w:rsidP="00677908">
      <w:pPr>
        <w:pBdr>
          <w:top w:val="single" w:sz="6" w:space="1" w:color="auto"/>
          <w:bottom w:val="single" w:sz="6" w:space="1" w:color="auto"/>
        </w:pBdr>
        <w:ind w:firstLine="480"/>
        <w:rPr>
          <w:rFonts w:cs="Times New Roman"/>
          <w:color w:val="000000" w:themeColor="text1"/>
          <w:szCs w:val="24"/>
        </w:rPr>
      </w:pPr>
      <w:r w:rsidRPr="009D03D0">
        <w:rPr>
          <w:rFonts w:cs="Times New Roman" w:hint="eastAsia"/>
          <w:color w:val="000000" w:themeColor="text1"/>
          <w:szCs w:val="24"/>
        </w:rPr>
        <w:t>结束</w:t>
      </w:r>
    </w:p>
    <w:p w14:paraId="6467A17F" w14:textId="339F78BE" w:rsidR="00677908" w:rsidRPr="009D03D0" w:rsidRDefault="0044027D" w:rsidP="00677908">
      <w:pPr>
        <w:ind w:firstLine="480"/>
        <w:rPr>
          <w:color w:val="000000" w:themeColor="text1"/>
        </w:rPr>
      </w:pPr>
      <w:r w:rsidRPr="0044027D">
        <w:rPr>
          <w:rFonts w:hint="eastAsia"/>
          <w:color w:val="000000" w:themeColor="text1"/>
        </w:rPr>
        <w:t>调整</w:t>
      </w:r>
      <w:r w:rsidR="00677908" w:rsidRPr="0044027D">
        <w:rPr>
          <w:i/>
          <w:color w:val="000000" w:themeColor="text1"/>
        </w:rPr>
        <w:t>k</w:t>
      </w:r>
      <w:r w:rsidR="00677908" w:rsidRPr="009D03D0">
        <w:rPr>
          <w:color w:val="000000" w:themeColor="text1"/>
        </w:rPr>
        <w:t>的大小可以调整参与影响</w:t>
      </w:r>
      <w:r w:rsidR="00677908" w:rsidRPr="009D03D0">
        <w:rPr>
          <w:rFonts w:hint="eastAsia"/>
          <w:color w:val="000000" w:themeColor="text1"/>
        </w:rPr>
        <w:t>文章</w:t>
      </w:r>
      <w:r w:rsidR="00677908" w:rsidRPr="009D03D0">
        <w:rPr>
          <w:color w:val="000000" w:themeColor="text1"/>
        </w:rPr>
        <w:t>的数量</w:t>
      </w:r>
      <w:r w:rsidR="00677908" w:rsidRPr="009D03D0">
        <w:rPr>
          <w:rFonts w:hint="eastAsia"/>
          <w:color w:val="000000" w:themeColor="text1"/>
        </w:rPr>
        <w:t>，</w:t>
      </w:r>
      <w:r w:rsidR="00677908" w:rsidRPr="0044027D">
        <w:rPr>
          <w:rFonts w:hint="eastAsia"/>
          <w:i/>
          <w:color w:val="000000" w:themeColor="text1"/>
        </w:rPr>
        <w:t>k</w:t>
      </w:r>
      <w:r w:rsidR="00677908" w:rsidRPr="009D03D0">
        <w:rPr>
          <w:rFonts w:hint="eastAsia"/>
          <w:color w:val="000000" w:themeColor="text1"/>
        </w:rPr>
        <w:t>取比较大时，其参与影响模型的总数量会比较多，</w:t>
      </w:r>
      <w:r w:rsidR="00677908" w:rsidRPr="0044027D">
        <w:rPr>
          <w:rFonts w:hint="eastAsia"/>
          <w:i/>
          <w:color w:val="000000" w:themeColor="text1"/>
        </w:rPr>
        <w:t>k</w:t>
      </w:r>
      <w:r w:rsidR="00677908" w:rsidRPr="009D03D0">
        <w:rPr>
          <w:rFonts w:hint="eastAsia"/>
          <w:color w:val="000000" w:themeColor="text1"/>
        </w:rPr>
        <w:t>取比较小时，每次末位淘汰的数据会比较多，会影响使得</w:t>
      </w:r>
      <m:oMath>
        <m:r>
          <w:rPr>
            <w:rFonts w:ascii="Cambria Math" w:hAnsi="Cambria Math"/>
            <w:color w:val="000000" w:themeColor="text1"/>
          </w:rPr>
          <m:t>μ</m:t>
        </m:r>
      </m:oMath>
      <w:r w:rsidR="00677908" w:rsidRPr="009D03D0">
        <w:rPr>
          <w:rFonts w:hint="eastAsia"/>
          <w:color w:val="000000" w:themeColor="text1"/>
        </w:rPr>
        <w:t>的向正态曲线右侧移动，会使得加入的数据要求更严格。所以</w:t>
      </w:r>
      <w:r w:rsidR="00677908" w:rsidRPr="0044027D">
        <w:rPr>
          <w:rFonts w:hint="eastAsia"/>
          <w:i/>
          <w:color w:val="000000" w:themeColor="text1"/>
        </w:rPr>
        <w:t>k</w:t>
      </w:r>
      <w:r w:rsidR="00677908" w:rsidRPr="009D03D0">
        <w:rPr>
          <w:rFonts w:hint="eastAsia"/>
          <w:color w:val="000000" w:themeColor="text1"/>
        </w:rPr>
        <w:t>比较小时重新计算的复杂度会降低。</w:t>
      </w:r>
    </w:p>
    <w:p w14:paraId="76AB6305" w14:textId="675DAFA1" w:rsidR="00677908" w:rsidRPr="009D03D0" w:rsidRDefault="0044027D" w:rsidP="00677908">
      <w:pPr>
        <w:ind w:firstLine="480"/>
        <w:rPr>
          <w:color w:val="000000" w:themeColor="text1"/>
        </w:rPr>
      </w:pPr>
      <m:oMath>
        <m:r>
          <w:rPr>
            <w:rFonts w:ascii="Cambria Math" w:hAnsi="Cambria Math"/>
            <w:color w:val="000000" w:themeColor="text1"/>
          </w:rPr>
          <m:t>τ</m:t>
        </m:r>
      </m:oMath>
      <w:r w:rsidR="00677908" w:rsidRPr="009D03D0">
        <w:rPr>
          <w:color w:val="000000" w:themeColor="text1"/>
        </w:rPr>
        <w:t>可以调整不同话题热度的变化速度</w:t>
      </w:r>
      <w:r w:rsidR="00677908" w:rsidRPr="009D03D0">
        <w:rPr>
          <w:rFonts w:hint="eastAsia"/>
          <w:color w:val="000000" w:themeColor="text1"/>
        </w:rPr>
        <w:t>，一般而言，</w:t>
      </w:r>
      <m:oMath>
        <m:r>
          <w:rPr>
            <w:rFonts w:ascii="Cambria Math" w:hAnsi="Cambria Math"/>
            <w:color w:val="000000" w:themeColor="text1"/>
          </w:rPr>
          <m:t>τ</m:t>
        </m:r>
      </m:oMath>
      <w:r w:rsidR="00677908" w:rsidRPr="009D03D0">
        <w:rPr>
          <w:rFonts w:hint="eastAsia"/>
          <w:color w:val="000000" w:themeColor="text1"/>
        </w:rPr>
        <w:t>的取值应该与</w:t>
      </w:r>
      <w:r w:rsidR="00677908" w:rsidRPr="009D03D0">
        <w:rPr>
          <w:rFonts w:hint="eastAsia"/>
          <w:color w:val="000000" w:themeColor="text1"/>
        </w:rPr>
        <w:t>Gamma</w:t>
      </w:r>
      <w:r w:rsidR="00677908" w:rsidRPr="009D03D0">
        <w:rPr>
          <w:rFonts w:hint="eastAsia"/>
          <w:color w:val="000000" w:themeColor="text1"/>
        </w:rPr>
        <w:t>函数的</w:t>
      </w:r>
      <m:oMath>
        <m:r>
          <w:rPr>
            <w:rFonts w:ascii="Cambria Math" w:hAnsi="Cambria Math"/>
            <w:color w:val="000000" w:themeColor="text1"/>
          </w:rPr>
          <m:t>β</m:t>
        </m:r>
      </m:oMath>
      <w:r w:rsidR="00677908" w:rsidRPr="009D03D0">
        <w:rPr>
          <w:rFonts w:hint="eastAsia"/>
          <w:color w:val="000000" w:themeColor="text1"/>
        </w:rPr>
        <w:t>保持相对一致。可以取</w:t>
      </w:r>
      <m:oMath>
        <m:r>
          <w:rPr>
            <w:rFonts w:ascii="Cambria Math" w:hAnsi="Cambria Math"/>
            <w:color w:val="000000" w:themeColor="text1"/>
          </w:rPr>
          <m:t>τ</m:t>
        </m:r>
      </m:oMath>
      <w:r w:rsidR="00677908" w:rsidRPr="009D03D0">
        <w:rPr>
          <w:rFonts w:hint="eastAsia"/>
          <w:color w:val="000000" w:themeColor="text1"/>
        </w:rPr>
        <w:t>与</w:t>
      </w:r>
      <m:oMath>
        <m:r>
          <w:rPr>
            <w:rFonts w:ascii="Cambria Math" w:hAnsi="Cambria Math"/>
            <w:color w:val="000000" w:themeColor="text1"/>
          </w:rPr>
          <m:t>β</m:t>
        </m:r>
      </m:oMath>
      <w:r w:rsidR="00677908" w:rsidRPr="009D03D0">
        <w:rPr>
          <w:rFonts w:hint="eastAsia"/>
          <w:color w:val="000000" w:themeColor="text1"/>
        </w:rPr>
        <w:t>保持线性的关系。</w:t>
      </w:r>
    </w:p>
    <w:p w14:paraId="2802A783" w14:textId="7025D184" w:rsidR="00677908" w:rsidRPr="009D03D0" w:rsidRDefault="00677908" w:rsidP="00245589">
      <w:pPr>
        <w:ind w:firstLine="480"/>
        <w:rPr>
          <w:color w:val="000000" w:themeColor="text1"/>
        </w:rPr>
      </w:pPr>
      <w:r w:rsidRPr="009D03D0">
        <w:rPr>
          <w:color w:val="000000" w:themeColor="text1"/>
        </w:rPr>
        <w:t>通过调整</w:t>
      </w:r>
      <w:r w:rsidRPr="003A3BC2">
        <w:rPr>
          <w:i/>
          <w:color w:val="000000" w:themeColor="text1"/>
        </w:rPr>
        <w:t>m</w:t>
      </w:r>
      <w:r w:rsidRPr="009D03D0">
        <w:rPr>
          <w:color w:val="000000" w:themeColor="text1"/>
        </w:rPr>
        <w:t>可以调整</w:t>
      </w:r>
      <w:r w:rsidRPr="009D03D0">
        <w:rPr>
          <w:rFonts w:hint="eastAsia"/>
          <w:color w:val="000000" w:themeColor="text1"/>
        </w:rPr>
        <w:t>加入</w:t>
      </w:r>
      <w:r w:rsidRPr="009D03D0">
        <w:rPr>
          <w:color w:val="000000" w:themeColor="text1"/>
        </w:rPr>
        <w:t>模型</w:t>
      </w:r>
      <w:r w:rsidRPr="009D03D0">
        <w:rPr>
          <w:rFonts w:hint="eastAsia"/>
          <w:color w:val="000000" w:themeColor="text1"/>
        </w:rPr>
        <w:t>数据的准入阈值，阈值较大时对于模型的计算量会小，参与计算的数据的情感倾向会普遍比较明显，偏向中立的情感评价加入的概率会变小。阈值较小时，参与计算的数据计算量会变多，计算数据的情感</w:t>
      </w:r>
      <w:r w:rsidRPr="009D03D0">
        <w:rPr>
          <w:rFonts w:hint="eastAsia"/>
          <w:color w:val="000000" w:themeColor="text1"/>
        </w:rPr>
        <w:lastRenderedPageBreak/>
        <w:t>倾向对于整个平台而言更有代表性。</w:t>
      </w:r>
    </w:p>
    <w:p w14:paraId="08E10743" w14:textId="7830564A" w:rsidR="00677908" w:rsidRPr="009D03D0" w:rsidRDefault="00677908" w:rsidP="00245589">
      <w:pPr>
        <w:ind w:firstLine="480"/>
        <w:rPr>
          <w:color w:val="000000" w:themeColor="text1"/>
        </w:rPr>
      </w:pPr>
      <w:r w:rsidRPr="009D03D0">
        <w:rPr>
          <w:color w:val="000000" w:themeColor="text1"/>
        </w:rPr>
        <w:t>每一次时间窗口</w:t>
      </w:r>
      <w:r w:rsidRPr="009D03D0">
        <w:rPr>
          <w:rFonts w:hint="eastAsia"/>
          <w:color w:val="000000" w:themeColor="text1"/>
        </w:rPr>
        <w:t>在完成更新之</w:t>
      </w:r>
      <w:r w:rsidRPr="009D03D0">
        <w:rPr>
          <w:color w:val="000000" w:themeColor="text1"/>
        </w:rPr>
        <w:t>后会计算出每一</w:t>
      </w:r>
      <w:r w:rsidRPr="009D03D0">
        <w:rPr>
          <w:rFonts w:hint="eastAsia"/>
          <w:color w:val="000000" w:themeColor="text1"/>
        </w:rPr>
        <w:t>篇文章</w:t>
      </w:r>
      <w:r w:rsidRPr="009D03D0">
        <w:rPr>
          <w:color w:val="000000" w:themeColor="text1"/>
        </w:rPr>
        <w:t>数据的情感得分，通过计算其社交影响力的加权平均值，可以计算出该话题对应的上市公司最终的情感评分。</w:t>
      </w:r>
    </w:p>
    <w:p w14:paraId="24BDF440" w14:textId="0A20BD0A" w:rsidR="00677908" w:rsidRPr="009D03D0" w:rsidRDefault="00E546A2" w:rsidP="004408EA">
      <w:pPr>
        <w:pStyle w:val="3"/>
        <w:spacing w:before="163" w:after="163"/>
      </w:pPr>
      <w:bookmarkStart w:id="253" w:name="_Toc2274915"/>
      <w:bookmarkStart w:id="254" w:name="_Toc3724969"/>
      <w:r w:rsidRPr="009D03D0">
        <w:rPr>
          <w:rFonts w:hint="eastAsia"/>
        </w:rPr>
        <w:t>5</w:t>
      </w:r>
      <w:r w:rsidRPr="009D03D0">
        <w:t xml:space="preserve">.3.3 </w:t>
      </w:r>
      <w:r w:rsidR="002A7220" w:rsidRPr="009D03D0">
        <w:t>Passive Aggres</w:t>
      </w:r>
      <w:r w:rsidR="009C06EA">
        <w:t>s</w:t>
      </w:r>
      <w:r w:rsidR="002A7220" w:rsidRPr="009D03D0">
        <w:t>ive</w:t>
      </w:r>
      <w:r w:rsidRPr="009D03D0">
        <w:t xml:space="preserve"> SVM</w:t>
      </w:r>
      <w:r w:rsidRPr="009D03D0">
        <w:rPr>
          <w:rFonts w:hint="eastAsia"/>
        </w:rPr>
        <w:t>算法的设计</w:t>
      </w:r>
      <w:bookmarkEnd w:id="253"/>
      <w:bookmarkEnd w:id="254"/>
    </w:p>
    <w:p w14:paraId="2E97311B" w14:textId="76C5A4B1" w:rsidR="00E546A2" w:rsidRPr="009D03D0" w:rsidRDefault="00E546A2" w:rsidP="00245589">
      <w:pPr>
        <w:ind w:firstLine="480"/>
        <w:rPr>
          <w:rFonts w:cs="Times New Roman"/>
          <w:color w:val="000000" w:themeColor="text1"/>
          <w:szCs w:val="24"/>
        </w:rPr>
      </w:pPr>
      <w:r w:rsidRPr="009D03D0">
        <w:rPr>
          <w:rFonts w:cs="Times New Roman"/>
          <w:color w:val="000000" w:themeColor="text1"/>
          <w:szCs w:val="24"/>
        </w:rPr>
        <w:t>利用</w:t>
      </w:r>
      <w:r w:rsidRPr="009D03D0">
        <w:rPr>
          <w:rFonts w:cs="Times New Roman" w:hint="eastAsia"/>
          <w:color w:val="000000" w:themeColor="text1"/>
          <w:szCs w:val="24"/>
        </w:rPr>
        <w:t>在线的</w:t>
      </w:r>
      <w:r w:rsidRPr="009D03D0">
        <w:rPr>
          <w:rFonts w:cs="Times New Roman"/>
          <w:color w:val="000000" w:themeColor="text1"/>
          <w:szCs w:val="24"/>
        </w:rPr>
        <w:t>SVM</w:t>
      </w:r>
      <w:r w:rsidRPr="009D03D0">
        <w:rPr>
          <w:rFonts w:cs="Times New Roman"/>
          <w:color w:val="000000" w:themeColor="text1"/>
          <w:szCs w:val="24"/>
        </w:rPr>
        <w:t>的算法，可以自适应的调整模型的更改速度，</w:t>
      </w:r>
      <w:r w:rsidR="003969BD">
        <w:rPr>
          <w:rFonts w:cs="Times New Roman" w:hint="eastAsia"/>
          <w:color w:val="000000" w:themeColor="text1"/>
          <w:szCs w:val="24"/>
        </w:rPr>
        <w:t>而</w:t>
      </w:r>
      <w:r w:rsidRPr="009D03D0">
        <w:rPr>
          <w:rFonts w:cs="Times New Roman"/>
          <w:color w:val="000000" w:themeColor="text1"/>
          <w:szCs w:val="24"/>
        </w:rPr>
        <w:t>不用重新计算所有数据，但是存在由于参数设置问题导致模型更新过快，旧的数据尚未产生其足够的舆论影响即被淘汰的情况</w:t>
      </w:r>
      <w:r w:rsidRPr="009D03D0">
        <w:rPr>
          <w:rFonts w:cs="Times New Roman" w:hint="eastAsia"/>
          <w:color w:val="000000" w:themeColor="text1"/>
          <w:szCs w:val="24"/>
        </w:rPr>
        <w:t>，亦或者历史数据产生的沉淀效应无法在时间上对模型产生完整影响。</w:t>
      </w:r>
      <w:r w:rsidRPr="009D03D0">
        <w:rPr>
          <w:rFonts w:cs="Times New Roman"/>
          <w:color w:val="000000" w:themeColor="text1"/>
          <w:szCs w:val="24"/>
        </w:rPr>
        <w:t>在此基础上，</w:t>
      </w:r>
      <w:r w:rsidR="009B3502">
        <w:rPr>
          <w:rFonts w:cs="Times New Roman" w:hint="eastAsia"/>
          <w:color w:val="000000" w:themeColor="text1"/>
          <w:szCs w:val="24"/>
        </w:rPr>
        <w:t>本文</w:t>
      </w:r>
      <w:r w:rsidRPr="009D03D0">
        <w:rPr>
          <w:rFonts w:cs="Times New Roman" w:hint="eastAsia"/>
          <w:color w:val="000000" w:themeColor="text1"/>
          <w:szCs w:val="24"/>
        </w:rPr>
        <w:t>提出使用</w:t>
      </w:r>
      <w:r w:rsidRPr="009D03D0">
        <w:rPr>
          <w:rFonts w:cs="Times New Roman"/>
          <w:color w:val="000000" w:themeColor="text1"/>
          <w:szCs w:val="24"/>
        </w:rPr>
        <w:t>一种新的在线</w:t>
      </w:r>
      <w:r w:rsidRPr="009D03D0">
        <w:rPr>
          <w:rFonts w:cs="Times New Roman"/>
          <w:color w:val="000000" w:themeColor="text1"/>
          <w:szCs w:val="24"/>
        </w:rPr>
        <w:t>SVM</w:t>
      </w:r>
      <w:r w:rsidRPr="009D03D0">
        <w:rPr>
          <w:rFonts w:cs="Times New Roman"/>
          <w:color w:val="000000" w:themeColor="text1"/>
          <w:szCs w:val="24"/>
        </w:rPr>
        <w:t>算法</w:t>
      </w:r>
      <w:r w:rsidRPr="009D03D0">
        <w:rPr>
          <w:rFonts w:cs="Times New Roman" w:hint="eastAsia"/>
          <w:color w:val="000000" w:themeColor="text1"/>
          <w:szCs w:val="24"/>
        </w:rPr>
        <w:t>，称为增减量</w:t>
      </w:r>
      <w:r w:rsidRPr="009D03D0">
        <w:rPr>
          <w:rFonts w:cs="Times New Roman" w:hint="eastAsia"/>
          <w:color w:val="000000" w:themeColor="text1"/>
          <w:szCs w:val="24"/>
        </w:rPr>
        <w:t>SVM</w:t>
      </w:r>
      <w:r w:rsidRPr="009D03D0">
        <w:rPr>
          <w:rFonts w:cs="Times New Roman" w:hint="eastAsia"/>
          <w:color w:val="000000" w:themeColor="text1"/>
          <w:szCs w:val="24"/>
        </w:rPr>
        <w:t>算法</w:t>
      </w:r>
      <w:r w:rsidRPr="009D03D0">
        <w:rPr>
          <w:rFonts w:cs="Times New Roman"/>
          <w:color w:val="000000" w:themeColor="text1"/>
          <w:szCs w:val="24"/>
        </w:rPr>
        <w:t>，通过对目标函数进行变形，从而能达到满足一定条件下最小化每一条数据对模型产生的影响</w:t>
      </w:r>
      <w:r w:rsidRPr="009D03D0">
        <w:rPr>
          <w:rFonts w:cs="Times New Roman" w:hint="eastAsia"/>
          <w:color w:val="000000" w:themeColor="text1"/>
          <w:szCs w:val="24"/>
        </w:rPr>
        <w:t>，使得每一条数据都能产生其对</w:t>
      </w:r>
      <w:r w:rsidR="003A3BC2">
        <w:rPr>
          <w:rFonts w:cs="Times New Roman" w:hint="eastAsia"/>
          <w:color w:val="000000" w:themeColor="text1"/>
          <w:szCs w:val="24"/>
        </w:rPr>
        <w:t>模型</w:t>
      </w:r>
      <w:r w:rsidRPr="009D03D0">
        <w:rPr>
          <w:rFonts w:cs="Times New Roman" w:hint="eastAsia"/>
          <w:color w:val="000000" w:themeColor="text1"/>
          <w:szCs w:val="24"/>
        </w:rPr>
        <w:t>的影响而不使得历史数据的影响被快速覆盖。</w:t>
      </w:r>
    </w:p>
    <w:p w14:paraId="46177A12" w14:textId="7534DF19" w:rsidR="00E546A2" w:rsidRPr="009D03D0" w:rsidRDefault="00E546A2" w:rsidP="00245589">
      <w:pPr>
        <w:ind w:firstLine="480"/>
        <w:rPr>
          <w:rFonts w:cs="Times New Roman"/>
          <w:color w:val="000000" w:themeColor="text1"/>
          <w:szCs w:val="24"/>
        </w:rPr>
      </w:pPr>
      <w:r w:rsidRPr="009D03D0">
        <w:rPr>
          <w:rFonts w:cs="Times New Roman"/>
          <w:color w:val="000000" w:themeColor="text1"/>
          <w:szCs w:val="24"/>
        </w:rPr>
        <w:t>将</w:t>
      </w:r>
      <w:r w:rsidR="00997908" w:rsidRPr="009D03D0">
        <w:rPr>
          <w:rFonts w:cs="Times New Roman"/>
          <w:color w:val="000000" w:themeColor="text1"/>
          <w:szCs w:val="24"/>
        </w:rPr>
        <w:t>当前时刻现有所有的对于该对象的语言评价</w:t>
      </w:r>
      <w:r w:rsidR="003A3BC2">
        <w:rPr>
          <w:rFonts w:cs="Times New Roman" w:hint="eastAsia"/>
          <w:color w:val="000000" w:themeColor="text1"/>
          <w:szCs w:val="24"/>
        </w:rPr>
        <w:t>的</w:t>
      </w:r>
      <w:r w:rsidR="00997908" w:rsidRPr="009D03D0">
        <w:rPr>
          <w:rFonts w:cs="Times New Roman" w:hint="eastAsia"/>
          <w:color w:val="000000" w:themeColor="text1"/>
          <w:szCs w:val="24"/>
        </w:rPr>
        <w:t>情感得分以及该时间内</w:t>
      </w:r>
      <w:r w:rsidR="00997908" w:rsidRPr="009D03D0">
        <w:rPr>
          <w:rFonts w:cs="Times New Roman"/>
          <w:color w:val="000000" w:themeColor="text1"/>
          <w:szCs w:val="24"/>
        </w:rPr>
        <w:t>新到来的的某一条</w:t>
      </w:r>
      <w:r w:rsidR="003A3BC2">
        <w:rPr>
          <w:rFonts w:cs="Times New Roman" w:hint="eastAsia"/>
          <w:color w:val="000000" w:themeColor="text1"/>
          <w:szCs w:val="24"/>
        </w:rPr>
        <w:t>或</w:t>
      </w:r>
      <w:r w:rsidR="00997908" w:rsidRPr="009D03D0">
        <w:rPr>
          <w:rFonts w:cs="Times New Roman"/>
          <w:color w:val="000000" w:themeColor="text1"/>
          <w:szCs w:val="24"/>
        </w:rPr>
        <w:t>多条评价</w:t>
      </w:r>
      <w:r w:rsidRPr="009D03D0">
        <w:rPr>
          <w:rFonts w:cs="Times New Roman"/>
          <w:color w:val="000000" w:themeColor="text1"/>
          <w:szCs w:val="24"/>
        </w:rPr>
        <w:t>进行组合定义</w:t>
      </w:r>
      <w:r w:rsidR="00E92378" w:rsidRPr="009D03D0">
        <w:rPr>
          <w:rFonts w:cs="Times New Roman" w:hint="eastAsia"/>
          <w:color w:val="000000" w:themeColor="text1"/>
          <w:szCs w:val="24"/>
        </w:rPr>
        <w:t>，即</w:t>
      </w:r>
      <w:r w:rsidRPr="009D03D0">
        <w:rPr>
          <w:rFonts w:cs="Times New Roman" w:hint="eastAsia"/>
          <w:color w:val="000000" w:themeColor="text1"/>
          <w:szCs w:val="24"/>
        </w:rPr>
        <w:t>当前时刻所有的评价矩阵</w:t>
      </w:r>
    </w:p>
    <w:p w14:paraId="1FB41BD0" w14:textId="00B79116" w:rsidR="00E546A2" w:rsidRPr="009D03D0" w:rsidRDefault="00A20880" w:rsidP="00F922CA">
      <w:pPr>
        <w:ind w:firstLine="480"/>
        <w:jc w:val="center"/>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m:t>
              </m:r>
              <m:d>
                <m:dPr>
                  <m:begChr m:val="["/>
                  <m:endChr m:val="]"/>
                  <m:ctrlPr>
                    <w:rPr>
                      <w:rFonts w:ascii="Cambria Math" w:hAnsi="Cambria Math" w:cs="Times New Roman"/>
                      <w:i/>
                      <w:color w:val="000000" w:themeColor="text1"/>
                      <w:szCs w:val="24"/>
                    </w:rPr>
                  </m:ctrlPr>
                </m:dPr>
                <m:e>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w</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 xml:space="preserve">, </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w</m:t>
                      </m:r>
                    </m:e>
                    <m:sub>
                      <m:r>
                        <w:rPr>
                          <w:rFonts w:ascii="Cambria Math" w:hAnsi="Cambria Math" w:cs="Times New Roman"/>
                          <w:color w:val="000000" w:themeColor="text1"/>
                          <w:szCs w:val="24"/>
                        </w:rPr>
                        <m:t>c</m:t>
                      </m:r>
                    </m:sub>
                    <m:sup>
                      <m:r>
                        <w:rPr>
                          <w:rFonts w:ascii="Cambria Math" w:hAnsi="Cambria Math" w:cs="Times New Roman"/>
                          <w:color w:val="000000" w:themeColor="text1"/>
                          <w:szCs w:val="24"/>
                        </w:rPr>
                        <m:t>T</m:t>
                      </m:r>
                    </m:sup>
                  </m:sSubSup>
                </m:e>
              </m:d>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R</m:t>
                  </m:r>
                </m:e>
                <m:sup>
                  <m:d>
                    <m:dPr>
                      <m:begChr m:val="{"/>
                      <m:endChr m:val="}"/>
                      <m:ctrlPr>
                        <w:rPr>
                          <w:rFonts w:ascii="Cambria Math" w:hAnsi="Cambria Math" w:cs="Times New Roman"/>
                          <w:i/>
                          <w:color w:val="000000" w:themeColor="text1"/>
                          <w:szCs w:val="24"/>
                        </w:rPr>
                      </m:ctrlPr>
                    </m:dPr>
                    <m:e>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m</m:t>
                              </m:r>
                            </m:e>
                            <m:sub>
                              <m:r>
                                <w:rPr>
                                  <w:rFonts w:ascii="Cambria Math" w:hAnsi="Cambria Math" w:cs="Times New Roman"/>
                                  <w:color w:val="000000" w:themeColor="text1"/>
                                  <w:szCs w:val="24"/>
                                </w:rPr>
                                <m:t>1</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m</m:t>
                              </m:r>
                            </m:e>
                            <m:sub>
                              <m:r>
                                <w:rPr>
                                  <w:rFonts w:ascii="Cambria Math" w:hAnsi="Cambria Math" w:cs="Times New Roman"/>
                                  <w:color w:val="000000" w:themeColor="text1"/>
                                  <w:szCs w:val="24"/>
                                </w:rPr>
                                <m:t>2</m:t>
                              </m:r>
                            </m:sub>
                          </m:sSub>
                        </m:e>
                      </m:d>
                      <m:r>
                        <w:rPr>
                          <w:rFonts w:ascii="Cambria Math" w:hAnsi="Cambria Math" w:cs="Times New Roman"/>
                          <w:color w:val="000000" w:themeColor="text1"/>
                          <w:szCs w:val="24"/>
                        </w:rPr>
                        <m:t>* k</m:t>
                      </m:r>
                    </m:e>
                  </m:d>
                </m:sup>
              </m:s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5-67</m:t>
                  </m:r>
                </m:e>
              </m:d>
            </m:e>
          </m:eqArr>
        </m:oMath>
      </m:oMathPara>
    </w:p>
    <w:p w14:paraId="5B9BBAC6" w14:textId="0DF2C11D" w:rsidR="00E546A2" w:rsidRPr="009D03D0" w:rsidRDefault="00E546A2" w:rsidP="00245589">
      <w:pPr>
        <w:ind w:firstLine="480"/>
        <w:rPr>
          <w:rFonts w:cs="Times New Roman"/>
          <w:color w:val="000000" w:themeColor="text1"/>
          <w:szCs w:val="24"/>
        </w:rPr>
      </w:pPr>
      <w:r w:rsidRPr="009D03D0">
        <w:rPr>
          <w:rFonts w:cs="Times New Roman"/>
          <w:color w:val="000000" w:themeColor="text1"/>
          <w:szCs w:val="24"/>
        </w:rPr>
        <w:t>为了达到满足一定条件下最小化</w:t>
      </w:r>
      <w:r w:rsidRPr="009D03D0">
        <w:rPr>
          <w:rFonts w:cs="Times New Roman" w:hint="eastAsia"/>
          <w:color w:val="000000" w:themeColor="text1"/>
          <w:szCs w:val="24"/>
        </w:rPr>
        <w:t>当前时刻</w:t>
      </w:r>
      <w:r w:rsidRPr="009D03D0">
        <w:rPr>
          <w:rFonts w:cs="Times New Roman"/>
          <w:color w:val="000000" w:themeColor="text1"/>
          <w:szCs w:val="24"/>
        </w:rPr>
        <w:t>每一条数据对模型产生的影响的效果</w:t>
      </w:r>
      <w:r w:rsidRPr="009D03D0">
        <w:rPr>
          <w:rFonts w:cs="Times New Roman" w:hint="eastAsia"/>
          <w:color w:val="000000" w:themeColor="text1"/>
          <w:szCs w:val="24"/>
        </w:rPr>
        <w:t>，即最小化</w:t>
      </w:r>
      <m:oMath>
        <m:sSub>
          <m:sSubPr>
            <m:ctrlPr>
              <w:rPr>
                <w:rFonts w:ascii="Cambria Math" w:hAnsi="Cambria Math" w:cs="Times New Roman"/>
                <w:color w:val="000000" w:themeColor="text1"/>
                <w:szCs w:val="24"/>
              </w:rPr>
            </m:ctrlPr>
          </m:sSubPr>
          <m:e>
            <m:r>
              <w:rPr>
                <w:rFonts w:ascii="Cambria Math" w:hAnsi="Cambria Math" w:cs="Times New Roman"/>
                <w:color w:val="000000" w:themeColor="text1"/>
                <w:szCs w:val="24"/>
              </w:rPr>
              <m:t>W</m:t>
            </m:r>
            <m:ctrlPr>
              <w:rPr>
                <w:rFonts w:ascii="Cambria Math" w:hAnsi="Cambria Math" w:cs="Times New Roman"/>
                <w:i/>
                <w:color w:val="000000" w:themeColor="text1"/>
                <w:szCs w:val="24"/>
              </w:rPr>
            </m:ctrlPr>
          </m:e>
          <m:sub>
            <m:r>
              <m:rPr>
                <m:sty m:val="p"/>
              </m:rPr>
              <w:rPr>
                <w:rFonts w:ascii="Cambria Math" w:hAnsi="Cambria Math" w:cs="Times New Roman"/>
                <w:color w:val="000000" w:themeColor="text1"/>
                <w:szCs w:val="24"/>
              </w:rPr>
              <m:t>t</m:t>
            </m:r>
          </m:sub>
        </m:sSub>
      </m:oMath>
      <w:r w:rsidRPr="009D03D0">
        <w:rPr>
          <w:rFonts w:cs="Times New Roman"/>
          <w:color w:val="000000" w:themeColor="text1"/>
          <w:szCs w:val="24"/>
        </w:rPr>
        <w:t>，可以认为找到最小化的目标函数</w:t>
      </w:r>
    </w:p>
    <w:p w14:paraId="00593153" w14:textId="3E100843" w:rsidR="00E546A2" w:rsidRPr="009D03D0" w:rsidRDefault="00A20880" w:rsidP="00E546A2">
      <w:pPr>
        <w:ind w:firstLine="480"/>
        <w:rPr>
          <w:rFonts w:ascii="Cambria Math" w:hAnsi="Cambria Math" w:cs="Times New Roman"/>
          <w:color w:val="000000" w:themeColor="text1"/>
          <w:szCs w:val="24"/>
          <w:oMath/>
        </w:rPr>
      </w:pPr>
      <m:oMathPara>
        <m:oMath>
          <m:func>
            <m:funcPr>
              <m:ctrlPr>
                <w:rPr>
                  <w:rFonts w:ascii="Cambria Math" w:hAnsi="Cambria Math" w:cs="Times New Roman"/>
                  <w:i/>
                  <w:color w:val="000000" w:themeColor="text1"/>
                  <w:szCs w:val="24"/>
                </w:rPr>
              </m:ctrlPr>
            </m:funcPr>
            <m:fName>
              <m:r>
                <w:rPr>
                  <w:rFonts w:ascii="Cambria Math" w:hAnsi="Cambria Math" w:cs="Times New Roman"/>
                  <w:color w:val="000000" w:themeColor="text1"/>
                  <w:szCs w:val="24"/>
                </w:rPr>
                <m:t>min</m:t>
              </m:r>
            </m:fName>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bSup>
                    <m:sSubSupPr>
                      <m:ctrlPr>
                        <w:rPr>
                          <w:rFonts w:ascii="Cambria Math" w:hAnsi="Cambria Math" w:cs="Times New Roman"/>
                          <w:i/>
                          <w:color w:val="000000" w:themeColor="text1"/>
                          <w:szCs w:val="24"/>
                        </w:rPr>
                      </m:ctrlPr>
                    </m:sSubSupPr>
                    <m:e>
                      <m:d>
                        <m:dPr>
                          <m:begChr m:val="‖"/>
                          <m:endChr m:val="‖"/>
                          <m:ctrlPr>
                            <w:rPr>
                              <w:rFonts w:ascii="Cambria Math" w:hAnsi="Cambria Math" w:cs="Times New Roman"/>
                              <w:i/>
                              <w:color w:val="000000" w:themeColor="text1"/>
                              <w:szCs w:val="24"/>
                            </w:rPr>
                          </m:ctrlPr>
                        </m:dPr>
                        <m:e>
                          <m:r>
                            <w:rPr>
                              <w:rFonts w:ascii="Cambria Math" w:hAnsi="Cambria Math" w:cs="Times New Roman" w:hint="eastAsia"/>
                              <w:color w:val="000000" w:themeColor="text1"/>
                              <w:szCs w:val="24"/>
                            </w:rPr>
                            <m:t>W</m:t>
                          </m:r>
                        </m:e>
                      </m:d>
                    </m:e>
                    <m:sub>
                      <m:r>
                        <w:rPr>
                          <w:rFonts w:ascii="Cambria Math" w:hAnsi="Cambria Math" w:cs="Times New Roman"/>
                          <w:color w:val="000000" w:themeColor="text1"/>
                          <w:szCs w:val="24"/>
                        </w:rPr>
                        <m:t>t</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r>
                    <w:rPr>
                      <w:rFonts w:ascii="Cambria Math" w:hAnsi="Cambria Math" w:cs="Times New Roman"/>
                      <w:color w:val="000000" w:themeColor="text1"/>
                      <w:szCs w:val="24"/>
                    </w:rPr>
                    <m:t>C</m:t>
                  </m:r>
                  <m:nary>
                    <m:naryPr>
                      <m:chr m:val="∑"/>
                      <m:subHide m:val="1"/>
                      <m:supHide m:val="1"/>
                      <m:ctrlPr>
                        <w:rPr>
                          <w:rFonts w:ascii="Cambria Math" w:hAnsi="Cambria Math" w:cs="Times New Roman"/>
                          <w:i/>
                          <w:color w:val="000000" w:themeColor="text1"/>
                          <w:szCs w:val="24"/>
                        </w:rPr>
                      </m:ctrlPr>
                    </m:naryPr>
                    <m:sub/>
                    <m:sup/>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k</m:t>
                          </m:r>
                        </m:sub>
                      </m:sSub>
                    </m:e>
                  </m:nary>
                </m:e>
              </m:d>
            </m:e>
          </m:func>
          <m:r>
            <m:rPr>
              <m:sty m:val="p"/>
            </m:rPr>
            <w:rPr>
              <w:rFonts w:ascii="Cambria Math" w:hAnsi="Cambria Math" w:cs="Times New Roman"/>
              <w:color w:val="000000" w:themeColor="text1"/>
              <w:szCs w:val="24"/>
            </w:rPr>
            <m:t>,</m:t>
          </m:r>
        </m:oMath>
      </m:oMathPara>
    </w:p>
    <w:p w14:paraId="252ECB9A" w14:textId="1AA91AC0" w:rsidR="00E378AA" w:rsidRPr="009D03D0" w:rsidRDefault="00A20880"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 xml:space="preserve">s.t. </m:t>
              </m:r>
              <m:sSubSup>
                <m:sSubSupPr>
                  <m:ctrlPr>
                    <w:rPr>
                      <w:rFonts w:ascii="Cambria Math" w:hAnsi="Cambria Math" w:cs="Times New Roman"/>
                      <w:i/>
                      <w:color w:val="000000" w:themeColor="text1"/>
                      <w:szCs w:val="24"/>
                    </w:rPr>
                  </m:ctrlPr>
                </m:sSubSupPr>
                <m:e>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n</m:t>
                          </m:r>
                        </m:sub>
                      </m:sSub>
                    </m:e>
                  </m:d>
                </m:e>
                <m:sub>
                  <m:r>
                    <w:rPr>
                      <w:rFonts w:ascii="Cambria Math" w:hAnsi="Cambria Math" w:cs="Times New Roman"/>
                      <w:color w:val="000000" w:themeColor="text1"/>
                      <w:szCs w:val="24"/>
                    </w:rPr>
                    <m:t>2</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m:t>
              </m:r>
              <m:sSubSup>
                <m:sSubSupPr>
                  <m:ctrlPr>
                    <w:rPr>
                      <w:rFonts w:ascii="Cambria Math" w:hAnsi="Cambria Math" w:cs="Times New Roman"/>
                      <w:i/>
                      <w:color w:val="000000" w:themeColor="text1"/>
                      <w:szCs w:val="24"/>
                    </w:rPr>
                  </m:ctrlPr>
                </m:sSubSupPr>
                <m:e>
                  <m:d>
                    <m:dPr>
                      <m:begChr m:val="‖"/>
                      <m:endChr m:val="‖"/>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W</m:t>
                          </m:r>
                        </m:e>
                        <m:sub>
                          <m:r>
                            <w:rPr>
                              <w:rFonts w:ascii="Cambria Math" w:hAnsi="Cambria Math" w:cs="Times New Roman"/>
                              <w:color w:val="000000" w:themeColor="text1"/>
                              <w:szCs w:val="24"/>
                            </w:rPr>
                            <m:t>n</m:t>
                          </m:r>
                        </m:sub>
                      </m:sSub>
                    </m:e>
                  </m:d>
                </m:e>
                <m:sub>
                  <m:r>
                    <w:rPr>
                      <w:rFonts w:ascii="Cambria Math" w:hAnsi="Cambria Math" w:cs="Times New Roman"/>
                      <w:color w:val="000000" w:themeColor="text1"/>
                      <w:szCs w:val="24"/>
                    </w:rPr>
                    <m:t>2</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≥δ</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i</m:t>
                  </m:r>
                </m:sub>
              </m:sSub>
              <m:r>
                <w:rPr>
                  <w:rFonts w:ascii="Cambria Math" w:hAnsi="Cambria Math" w:cs="Times New Roman"/>
                  <w:color w:val="000000" w:themeColor="text1"/>
                  <w:szCs w:val="24"/>
                </w:rPr>
                <m:t>,  ∀ i.#</m:t>
              </m:r>
              <m:d>
                <m:dPr>
                  <m:ctrlPr>
                    <w:rPr>
                      <w:rFonts w:ascii="Cambria Math" w:hAnsi="Cambria Math"/>
                      <w:i/>
                      <w:color w:val="000000" w:themeColor="text1"/>
                    </w:rPr>
                  </m:ctrlPr>
                </m:dPr>
                <m:e>
                  <m:r>
                    <m:rPr>
                      <m:nor/>
                    </m:rPr>
                    <w:rPr>
                      <w:color w:val="000000" w:themeColor="text1"/>
                    </w:rPr>
                    <m:t>5-68</m:t>
                  </m:r>
                </m:e>
              </m:d>
            </m:e>
          </m:eqArr>
        </m:oMath>
      </m:oMathPara>
    </w:p>
    <w:p w14:paraId="5B1AB444" w14:textId="395A1DEA" w:rsidR="00E546A2" w:rsidRPr="009D03D0" w:rsidRDefault="00E546A2" w:rsidP="00245589">
      <w:pPr>
        <w:ind w:firstLine="480"/>
        <w:rPr>
          <w:rFonts w:cs="Times New Roman"/>
          <w:color w:val="000000" w:themeColor="text1"/>
          <w:szCs w:val="24"/>
        </w:rPr>
      </w:pPr>
      <w:r w:rsidRPr="009D03D0">
        <w:rPr>
          <w:rFonts w:cs="Times New Roman" w:hint="eastAsia"/>
          <w:color w:val="000000" w:themeColor="text1"/>
          <w:szCs w:val="24"/>
        </w:rPr>
        <w:t>其中，</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k</m:t>
            </m:r>
          </m:sub>
        </m:sSub>
      </m:oMath>
      <w:r w:rsidRPr="009D03D0">
        <w:rPr>
          <w:rFonts w:cs="Times New Roman" w:hint="eastAsia"/>
          <w:color w:val="000000" w:themeColor="text1"/>
          <w:szCs w:val="24"/>
        </w:rPr>
        <w:t>为模型中允许犯错的松弛变量，</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oMath>
      <w:r w:rsidRPr="009D03D0">
        <w:rPr>
          <w:rFonts w:cs="Times New Roman" w:hint="eastAsia"/>
          <w:color w:val="000000" w:themeColor="text1"/>
          <w:szCs w:val="24"/>
        </w:rPr>
        <w:t>为被允许加入模型数据，</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oMath>
      <w:r w:rsidRPr="009D03D0">
        <w:rPr>
          <w:rFonts w:cs="Times New Roman" w:hint="eastAsia"/>
          <w:color w:val="000000" w:themeColor="text1"/>
          <w:szCs w:val="24"/>
        </w:rPr>
        <w:t>为被拒绝加入模型</w:t>
      </w:r>
      <w:r w:rsidR="00323069" w:rsidRPr="009D03D0">
        <w:rPr>
          <w:rFonts w:cs="Times New Roman" w:hint="eastAsia"/>
          <w:color w:val="000000" w:themeColor="text1"/>
          <w:szCs w:val="24"/>
        </w:rPr>
        <w:t>或者从模型中淘汰</w:t>
      </w:r>
      <w:r w:rsidRPr="009D03D0">
        <w:rPr>
          <w:rFonts w:cs="Times New Roman" w:hint="eastAsia"/>
          <w:color w:val="000000" w:themeColor="text1"/>
          <w:szCs w:val="24"/>
        </w:rPr>
        <w:t>的数据。</w:t>
      </w:r>
    </w:p>
    <w:p w14:paraId="2A827DFB" w14:textId="513A6D07" w:rsidR="00E546A2" w:rsidRPr="009D03D0" w:rsidRDefault="00E546A2" w:rsidP="00245589">
      <w:pPr>
        <w:ind w:firstLine="480"/>
        <w:rPr>
          <w:rFonts w:cs="Times New Roman"/>
          <w:color w:val="000000" w:themeColor="text1"/>
          <w:szCs w:val="24"/>
        </w:rPr>
      </w:pPr>
      <w:r w:rsidRPr="009D03D0">
        <w:rPr>
          <w:rFonts w:cs="Times New Roman"/>
          <w:color w:val="000000" w:themeColor="text1"/>
          <w:szCs w:val="24"/>
        </w:rPr>
        <w:t>对于此类目标函数，可以使用在线被动攻击算法</w:t>
      </w:r>
      <w:r w:rsidRPr="009D03D0">
        <w:rPr>
          <w:rFonts w:cs="Times New Roman"/>
          <w:color w:val="000000" w:themeColor="text1"/>
          <w:szCs w:val="24"/>
          <w:vertAlign w:val="superscript"/>
        </w:rPr>
        <w:t>[</w:t>
      </w:r>
      <w:r w:rsidR="00F8293B" w:rsidRPr="009D03D0">
        <w:rPr>
          <w:rFonts w:cs="Times New Roman" w:hint="eastAsia"/>
          <w:color w:val="000000" w:themeColor="text1"/>
          <w:szCs w:val="24"/>
          <w:vertAlign w:val="superscript"/>
        </w:rPr>
        <w:t>2</w:t>
      </w:r>
      <w:r w:rsidR="00F8293B" w:rsidRPr="009D03D0">
        <w:rPr>
          <w:rFonts w:cs="Times New Roman"/>
          <w:color w:val="000000" w:themeColor="text1"/>
          <w:szCs w:val="24"/>
          <w:vertAlign w:val="superscript"/>
        </w:rPr>
        <w:t>2</w:t>
      </w:r>
      <w:r w:rsidRPr="009D03D0">
        <w:rPr>
          <w:rFonts w:cs="Times New Roman"/>
          <w:color w:val="000000" w:themeColor="text1"/>
          <w:szCs w:val="24"/>
          <w:vertAlign w:val="superscript"/>
        </w:rPr>
        <w:t>]</w:t>
      </w:r>
      <w:r w:rsidRPr="009D03D0">
        <w:rPr>
          <w:rFonts w:cs="Times New Roman"/>
          <w:color w:val="000000" w:themeColor="text1"/>
          <w:szCs w:val="24"/>
        </w:rPr>
        <w:t>(Online Passive Aggressive Algorithms, Crammer)</w:t>
      </w:r>
      <w:r w:rsidRPr="009D03D0">
        <w:rPr>
          <w:rFonts w:cs="Times New Roman"/>
          <w:color w:val="000000" w:themeColor="text1"/>
          <w:szCs w:val="24"/>
        </w:rPr>
        <w:t>变形为迭代方式优化，即每一步需找到</w:t>
      </w:r>
    </w:p>
    <w:p w14:paraId="6B27C186" w14:textId="12C30820" w:rsidR="00E546A2" w:rsidRPr="009D03D0" w:rsidRDefault="00A20880" w:rsidP="00E546A2">
      <w:pPr>
        <w:ind w:firstLine="480"/>
        <w:rPr>
          <w:rFonts w:cs="Times New Roman"/>
          <w:color w:val="000000" w:themeColor="text1"/>
          <w:szCs w:val="24"/>
        </w:rPr>
      </w:pPr>
      <m:oMathPara>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t+1</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p>
            <m:sSupPr>
              <m:ctrlPr>
                <w:rPr>
                  <w:rFonts w:ascii="Cambria Math" w:hAnsi="Cambria Math" w:cs="Times New Roman"/>
                  <w:i/>
                  <w:color w:val="000000" w:themeColor="text1"/>
                  <w:szCs w:val="24"/>
                </w:rPr>
              </m:ctrlPr>
            </m:sSupPr>
            <m:e>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e>
              </m:d>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 xml:space="preserve">+ C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oMath>
      </m:oMathPara>
    </w:p>
    <w:p w14:paraId="52C6C048" w14:textId="1E581A0D" w:rsidR="00E378AA" w:rsidRPr="009D03D0" w:rsidRDefault="00A20880"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 xml:space="preserve">s.t.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 xml:space="preserve"> 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Q</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Q</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≥δ</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  ∀i.#</m:t>
              </m:r>
              <m:d>
                <m:dPr>
                  <m:ctrlPr>
                    <w:rPr>
                      <w:rFonts w:ascii="Cambria Math" w:hAnsi="Cambria Math"/>
                      <w:i/>
                      <w:color w:val="000000" w:themeColor="text1"/>
                    </w:rPr>
                  </m:ctrlPr>
                </m:dPr>
                <m:e>
                  <m:r>
                    <m:rPr>
                      <m:nor/>
                    </m:rPr>
                    <w:rPr>
                      <w:color w:val="000000" w:themeColor="text1"/>
                    </w:rPr>
                    <m:t>5-69</m:t>
                  </m:r>
                </m:e>
              </m:d>
            </m:e>
          </m:eqArr>
        </m:oMath>
      </m:oMathPara>
    </w:p>
    <w:p w14:paraId="590F8629" w14:textId="77777777" w:rsidR="00E546A2" w:rsidRPr="009D03D0" w:rsidRDefault="00E546A2" w:rsidP="00E546A2">
      <w:pPr>
        <w:ind w:firstLine="480"/>
        <w:rPr>
          <w:rFonts w:cs="Times New Roman"/>
          <w:color w:val="000000" w:themeColor="text1"/>
          <w:szCs w:val="24"/>
        </w:rPr>
      </w:pPr>
      <w:r w:rsidRPr="009D03D0">
        <w:rPr>
          <w:rFonts w:cs="Times New Roman" w:hint="eastAsia"/>
          <w:color w:val="000000" w:themeColor="text1"/>
          <w:szCs w:val="24"/>
        </w:rPr>
        <w:t>其中</w:t>
      </w:r>
    </w:p>
    <w:p w14:paraId="6FE9848A" w14:textId="439947AD" w:rsidR="00E378AA" w:rsidRPr="009D03D0" w:rsidRDefault="00A20880"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Q=W</m:t>
              </m:r>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W</m:t>
                  </m:r>
                </m:e>
                <m:sup>
                  <m:r>
                    <w:rPr>
                      <w:rFonts w:ascii="Cambria Math" w:hAnsi="Cambria Math" w:cs="Times New Roman"/>
                      <w:color w:val="000000" w:themeColor="text1"/>
                      <w:szCs w:val="24"/>
                    </w:rPr>
                    <m:t>T</m:t>
                  </m:r>
                </m:sup>
              </m:s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5-70</m:t>
                  </m:r>
                </m:e>
              </m:d>
            </m:e>
          </m:eqArr>
        </m:oMath>
      </m:oMathPara>
    </w:p>
    <w:p w14:paraId="1F57802E" w14:textId="1F189148" w:rsidR="00E546A2" w:rsidRPr="009D03D0" w:rsidRDefault="00E546A2" w:rsidP="00E546A2">
      <w:pPr>
        <w:ind w:firstLine="480"/>
        <w:rPr>
          <w:rFonts w:cs="Times New Roman"/>
          <w:color w:val="000000" w:themeColor="text1"/>
          <w:szCs w:val="24"/>
        </w:rPr>
      </w:pPr>
      <w:r w:rsidRPr="009D03D0">
        <w:rPr>
          <w:rFonts w:cs="Times New Roman"/>
          <w:color w:val="000000" w:themeColor="text1"/>
          <w:szCs w:val="24"/>
        </w:rPr>
        <w:t>目标方程是为了保证</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t+1</m:t>
            </m:r>
          </m:sub>
        </m:sSub>
      </m:oMath>
      <w:r w:rsidRPr="009D03D0">
        <w:rPr>
          <w:rFonts w:cs="Times New Roman"/>
          <w:color w:val="000000" w:themeColor="text1"/>
          <w:szCs w:val="24"/>
        </w:rPr>
        <w:t>能够尽可能的高效分类，同时</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hint="eastAsia"/>
                <w:color w:val="000000" w:themeColor="text1"/>
                <w:szCs w:val="24"/>
              </w:rPr>
              <m:t>t+1</m:t>
            </m:r>
          </m:sub>
        </m:sSub>
      </m:oMath>
      <w:r w:rsidRPr="009D03D0">
        <w:rPr>
          <w:rFonts w:cs="Times New Roman"/>
          <w:color w:val="000000" w:themeColor="text1"/>
          <w:szCs w:val="24"/>
        </w:rPr>
        <w:t>应当尽可能和</w:t>
      </w:r>
      <w:r w:rsidRPr="009D03D0">
        <w:rPr>
          <w:rFonts w:cs="Times New Roman" w:hint="eastAsia"/>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oMath>
      <w:r w:rsidRPr="009D03D0">
        <w:rPr>
          <w:rFonts w:cs="Times New Roman"/>
          <w:color w:val="000000" w:themeColor="text1"/>
          <w:szCs w:val="24"/>
        </w:rPr>
        <w:t>保持相近，以便能保留先前步的结果。</w:t>
      </w:r>
      <w:r w:rsidRPr="009D03D0">
        <w:rPr>
          <w:rFonts w:cs="Times New Roman" w:hint="eastAsia"/>
          <w:color w:val="000000" w:themeColor="text1"/>
          <w:szCs w:val="24"/>
        </w:rPr>
        <w:t>目标</w:t>
      </w:r>
      <w:r w:rsidRPr="009D03D0">
        <w:rPr>
          <w:rFonts w:cs="Times New Roman"/>
          <w:color w:val="000000" w:themeColor="text1"/>
          <w:szCs w:val="24"/>
        </w:rPr>
        <w:t>方程的拉格朗日函数为：</w:t>
      </w:r>
    </w:p>
    <w:p w14:paraId="38C8036E" w14:textId="1BC079DC" w:rsidR="00E378AA" w:rsidRPr="009D03D0" w:rsidRDefault="00A20880"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Q,ξ</m:t>
                  </m:r>
                </m:e>
              </m:d>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bSup>
                <m:sSubSupPr>
                  <m:ctrlPr>
                    <w:rPr>
                      <w:rFonts w:ascii="Cambria Math" w:hAnsi="Cambria Math" w:cs="Times New Roman"/>
                      <w:i/>
                      <w:color w:val="000000" w:themeColor="text1"/>
                      <w:szCs w:val="24"/>
                    </w:rPr>
                  </m:ctrlPr>
                </m:sSubSupPr>
                <m:e>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Q-Q</m:t>
                      </m:r>
                    </m:e>
                  </m:d>
                </m:e>
                <m:sub>
                  <m:r>
                    <w:rPr>
                      <w:rFonts w:ascii="Cambria Math" w:hAnsi="Cambria Math" w:cs="Times New Roman"/>
                      <w:color w:val="000000" w:themeColor="text1"/>
                      <w:szCs w:val="24"/>
                    </w:rPr>
                    <m:t>t</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+C</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Q</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Q</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+δ</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e>
              </m:d>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5-71</m:t>
                  </m:r>
                </m:e>
              </m:d>
            </m:e>
          </m:eqArr>
        </m:oMath>
      </m:oMathPara>
    </w:p>
    <w:p w14:paraId="0FCA718B" w14:textId="13284989" w:rsidR="00E546A2" w:rsidRPr="009D03D0" w:rsidRDefault="00E546A2" w:rsidP="00E546A2">
      <w:pPr>
        <w:ind w:firstLine="480"/>
        <w:rPr>
          <w:rFonts w:cs="Times New Roman"/>
          <w:color w:val="000000" w:themeColor="text1"/>
          <w:szCs w:val="24"/>
        </w:rPr>
      </w:pPr>
      <w:r w:rsidRPr="009D03D0">
        <w:rPr>
          <w:rFonts w:cs="Times New Roman"/>
          <w:color w:val="000000" w:themeColor="text1"/>
          <w:szCs w:val="24"/>
        </w:rPr>
        <w:t>其中</w:t>
      </w:r>
      <m:oMath>
        <m:r>
          <w:rPr>
            <w:rFonts w:ascii="Cambria Math" w:hAnsi="Cambria Math" w:cs="Times New Roman"/>
            <w:color w:val="000000" w:themeColor="text1"/>
            <w:szCs w:val="24"/>
          </w:rPr>
          <m:t>β</m:t>
        </m:r>
      </m:oMath>
      <w:r w:rsidRPr="009D03D0">
        <w:rPr>
          <w:rFonts w:cs="Times New Roman"/>
          <w:color w:val="000000" w:themeColor="text1"/>
          <w:szCs w:val="24"/>
        </w:rPr>
        <w:t>为函数的拉格朗日乘子，求出</w:t>
      </w:r>
      <w:r w:rsidRPr="003A3BC2">
        <w:rPr>
          <w:rFonts w:cs="Times New Roman"/>
          <w:i/>
          <w:color w:val="000000" w:themeColor="text1"/>
          <w:szCs w:val="24"/>
        </w:rPr>
        <w:t>L</w:t>
      </w:r>
      <w:r w:rsidRPr="009D03D0">
        <w:rPr>
          <w:rFonts w:cs="Times New Roman"/>
          <w:color w:val="000000" w:themeColor="text1"/>
          <w:szCs w:val="24"/>
        </w:rPr>
        <w:t>对于</w:t>
      </w:r>
      <w:r w:rsidRPr="003A3BC2">
        <w:rPr>
          <w:rFonts w:cs="Times New Roman"/>
          <w:i/>
          <w:color w:val="000000" w:themeColor="text1"/>
          <w:szCs w:val="24"/>
        </w:rPr>
        <w:t>Q</w:t>
      </w:r>
      <w:r w:rsidRPr="009D03D0">
        <w:rPr>
          <w:rFonts w:cs="Times New Roman"/>
          <w:color w:val="000000" w:themeColor="text1"/>
          <w:szCs w:val="24"/>
        </w:rPr>
        <w:t>,</w:t>
      </w:r>
      <w:r w:rsidR="00133F61">
        <w:rPr>
          <w:rFonts w:cs="Times New Roman" w:hint="eastAsia"/>
          <w:color w:val="000000" w:themeColor="text1"/>
          <w:szCs w:val="24"/>
        </w:rPr>
        <w:t xml:space="preserve"> </w:t>
      </w:r>
      <m:oMath>
        <m:r>
          <w:rPr>
            <w:rFonts w:ascii="Cambria Math" w:hAnsi="Cambria Math" w:cs="Times New Roman"/>
            <w:color w:val="000000" w:themeColor="text1"/>
            <w:szCs w:val="24"/>
          </w:rPr>
          <m:t>ξ</m:t>
        </m:r>
      </m:oMath>
      <w:r w:rsidRPr="009D03D0">
        <w:rPr>
          <w:rFonts w:cs="Times New Roman"/>
          <w:color w:val="000000" w:themeColor="text1"/>
          <w:szCs w:val="24"/>
        </w:rPr>
        <w:t>的偏微分为</w:t>
      </w:r>
      <w:r w:rsidRPr="009D03D0">
        <w:rPr>
          <w:rFonts w:cs="Times New Roman"/>
          <w:color w:val="000000" w:themeColor="text1"/>
          <w:szCs w:val="24"/>
        </w:rPr>
        <w:t>0</w:t>
      </w:r>
      <w:r w:rsidRPr="009D03D0">
        <w:rPr>
          <w:rFonts w:cs="Times New Roman"/>
          <w:color w:val="000000" w:themeColor="text1"/>
          <w:szCs w:val="24"/>
        </w:rPr>
        <w:t>的点：</w:t>
      </w:r>
    </w:p>
    <w:p w14:paraId="64729678" w14:textId="7CCF0189" w:rsidR="00E546A2" w:rsidRPr="009D03D0" w:rsidRDefault="00133F61" w:rsidP="00E546A2">
      <w:pPr>
        <w:ind w:firstLine="480"/>
        <w:rPr>
          <w:rFonts w:cs="Times New Roman"/>
          <w:color w:val="000000" w:themeColor="text1"/>
          <w:szCs w:val="24"/>
        </w:rPr>
      </w:pPr>
      <w:r>
        <w:rPr>
          <w:rFonts w:cs="Times New Roman" w:hint="eastAsia"/>
          <w:color w:val="000000" w:themeColor="text1"/>
          <w:szCs w:val="24"/>
        </w:rPr>
        <w:t>不妨</w:t>
      </w:r>
      <w:r w:rsidR="00E546A2" w:rsidRPr="009D03D0">
        <w:rPr>
          <w:rFonts w:cs="Times New Roman"/>
          <w:color w:val="000000" w:themeColor="text1"/>
          <w:szCs w:val="24"/>
        </w:rPr>
        <w:t>令</w:t>
      </w:r>
      <w:r>
        <w:rPr>
          <w:rFonts w:cs="Times New Roman" w:hint="eastAsia"/>
          <w:color w:val="000000" w:themeColor="text1"/>
          <w:szCs w:val="24"/>
        </w:rPr>
        <w:t>：</w:t>
      </w:r>
    </w:p>
    <w:p w14:paraId="5D2D16DA" w14:textId="61C3CB2C" w:rsidR="00E378AA" w:rsidRPr="009D03D0" w:rsidRDefault="00A20880"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G=</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5-72</m:t>
                  </m:r>
                </m:e>
              </m:d>
            </m:e>
          </m:eqArr>
        </m:oMath>
      </m:oMathPara>
    </w:p>
    <w:p w14:paraId="1BE1E848" w14:textId="7CCE50A5" w:rsidR="00E378AA" w:rsidRPr="009D03D0" w:rsidRDefault="00A20880"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 ξ</m:t>
                      </m:r>
                    </m:e>
                  </m:d>
                </m:num>
                <m:den>
                  <m:r>
                    <w:rPr>
                      <w:rFonts w:ascii="Cambria Math" w:hAnsi="Cambria Math" w:cs="Times New Roman"/>
                      <w:color w:val="000000" w:themeColor="text1"/>
                      <w:szCs w:val="24"/>
                    </w:rPr>
                    <m:t>∂Q</m:t>
                  </m:r>
                </m:den>
              </m:f>
              <m:r>
                <w:rPr>
                  <w:rFonts w:ascii="Cambria Math" w:hAnsi="Cambria Math" w:cs="Times New Roman"/>
                  <w:color w:val="000000" w:themeColor="text1"/>
                  <w:szCs w:val="24"/>
                </w:rPr>
                <m:t>=Q-</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+βG=0.#</m:t>
              </m:r>
              <m:d>
                <m:dPr>
                  <m:ctrlPr>
                    <w:rPr>
                      <w:rFonts w:ascii="Cambria Math" w:hAnsi="Cambria Math"/>
                      <w:i/>
                      <w:color w:val="000000" w:themeColor="text1"/>
                    </w:rPr>
                  </m:ctrlPr>
                </m:dPr>
                <m:e>
                  <m:r>
                    <m:rPr>
                      <m:nor/>
                    </m:rPr>
                    <w:rPr>
                      <w:color w:val="000000" w:themeColor="text1"/>
                    </w:rPr>
                    <m:t>5-73</m:t>
                  </m:r>
                </m:e>
              </m:d>
            </m:e>
          </m:eqArr>
        </m:oMath>
      </m:oMathPara>
    </w:p>
    <w:p w14:paraId="07FDF086" w14:textId="7771AF93" w:rsidR="00E546A2" w:rsidRPr="009D03D0" w:rsidRDefault="00E546A2" w:rsidP="00E546A2">
      <w:pPr>
        <w:ind w:firstLine="480"/>
        <w:rPr>
          <w:rFonts w:ascii="Cambria Math" w:hAnsi="Cambria Math" w:cs="Times New Roman"/>
          <w:color w:val="000000" w:themeColor="text1"/>
          <w:szCs w:val="24"/>
          <w:oMath/>
        </w:rPr>
      </w:pPr>
      <w:r w:rsidRPr="009D03D0">
        <w:rPr>
          <w:rFonts w:cs="Times New Roman" w:hint="eastAsia"/>
          <w:color w:val="000000" w:themeColor="text1"/>
          <w:szCs w:val="24"/>
        </w:rPr>
        <w:t>得到</w:t>
      </w:r>
      <w:r w:rsidR="00133F61">
        <w:rPr>
          <w:rFonts w:cs="Times New Roman" w:hint="eastAsia"/>
          <w:color w:val="000000" w:themeColor="text1"/>
          <w:szCs w:val="24"/>
        </w:rPr>
        <w:t>：</w:t>
      </w:r>
    </w:p>
    <w:p w14:paraId="0B700054" w14:textId="6A8EC503" w:rsidR="00E378AA" w:rsidRPr="009D03D0" w:rsidRDefault="00A20880"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Q=</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-βG.#</m:t>
              </m:r>
              <m:d>
                <m:dPr>
                  <m:ctrlPr>
                    <w:rPr>
                      <w:rFonts w:ascii="Cambria Math" w:hAnsi="Cambria Math"/>
                      <w:i/>
                      <w:color w:val="000000" w:themeColor="text1"/>
                    </w:rPr>
                  </m:ctrlPr>
                </m:dPr>
                <m:e>
                  <m:r>
                    <m:rPr>
                      <m:nor/>
                    </m:rPr>
                    <w:rPr>
                      <w:color w:val="000000" w:themeColor="text1"/>
                    </w:rPr>
                    <m:t>5-74</m:t>
                  </m:r>
                </m:e>
              </m:d>
            </m:e>
          </m:eqArr>
        </m:oMath>
      </m:oMathPara>
    </w:p>
    <w:p w14:paraId="2311F5A8" w14:textId="223E58CF" w:rsidR="00E546A2" w:rsidRPr="009D03D0" w:rsidRDefault="00E546A2" w:rsidP="00E546A2">
      <w:pPr>
        <w:ind w:firstLine="480"/>
        <w:rPr>
          <w:rFonts w:ascii="Cambria Math" w:hAnsi="Cambria Math" w:cs="Times New Roman"/>
          <w:color w:val="000000" w:themeColor="text1"/>
          <w:szCs w:val="24"/>
          <w:oMath/>
        </w:rPr>
      </w:pPr>
      <w:r w:rsidRPr="009D03D0">
        <w:rPr>
          <w:rFonts w:cs="Times New Roman" w:hint="eastAsia"/>
          <w:color w:val="000000" w:themeColor="text1"/>
          <w:szCs w:val="24"/>
        </w:rPr>
        <w:t>并且有</w:t>
      </w:r>
      <w:r w:rsidR="00133F61">
        <w:rPr>
          <w:rFonts w:cs="Times New Roman" w:hint="eastAsia"/>
          <w:color w:val="000000" w:themeColor="text1"/>
          <w:szCs w:val="24"/>
        </w:rPr>
        <w:t>：</w:t>
      </w:r>
    </w:p>
    <w:p w14:paraId="05A7651D" w14:textId="223D973B" w:rsidR="00E378AA" w:rsidRPr="009D03D0" w:rsidRDefault="00A20880"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∂L</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Q, ξ</m:t>
                      </m:r>
                    </m:e>
                  </m:d>
                </m:num>
                <m:den>
                  <m:r>
                    <w:rPr>
                      <w:rFonts w:ascii="Cambria Math" w:hAnsi="Cambria Math" w:cs="Times New Roman"/>
                      <w:color w:val="000000" w:themeColor="text1"/>
                      <w:szCs w:val="24"/>
                    </w:rPr>
                    <m:t>∂ ξ</m:t>
                  </m:r>
                </m:den>
              </m:f>
              <m:r>
                <w:rPr>
                  <w:rFonts w:ascii="Cambria Math" w:hAnsi="Cambria Math" w:cs="Times New Roman"/>
                  <w:color w:val="000000" w:themeColor="text1"/>
                  <w:szCs w:val="24"/>
                </w:rPr>
                <m:t>=C</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-β=0#</m:t>
              </m:r>
              <m:d>
                <m:dPr>
                  <m:ctrlPr>
                    <w:rPr>
                      <w:rFonts w:ascii="Cambria Math" w:hAnsi="Cambria Math"/>
                      <w:i/>
                      <w:color w:val="000000" w:themeColor="text1"/>
                    </w:rPr>
                  </m:ctrlPr>
                </m:dPr>
                <m:e>
                  <m:r>
                    <m:rPr>
                      <m:nor/>
                    </m:rPr>
                    <w:rPr>
                      <w:color w:val="000000" w:themeColor="text1"/>
                    </w:rPr>
                    <m:t>5-75</m:t>
                  </m:r>
                </m:e>
              </m:d>
            </m:e>
          </m:eqArr>
        </m:oMath>
      </m:oMathPara>
    </w:p>
    <w:p w14:paraId="2E08BF4C" w14:textId="77777777" w:rsidR="00E546A2" w:rsidRPr="009D03D0" w:rsidRDefault="00E546A2" w:rsidP="00E546A2">
      <w:pPr>
        <w:ind w:firstLine="480"/>
        <w:rPr>
          <w:rFonts w:cs="Times New Roman"/>
          <w:color w:val="000000" w:themeColor="text1"/>
          <w:szCs w:val="24"/>
        </w:rPr>
      </w:pPr>
      <w:r w:rsidRPr="009D03D0">
        <w:rPr>
          <w:rFonts w:cs="Times New Roman" w:hint="eastAsia"/>
          <w:color w:val="000000" w:themeColor="text1"/>
          <w:szCs w:val="24"/>
        </w:rPr>
        <w:t>得到</w:t>
      </w:r>
    </w:p>
    <w:p w14:paraId="196FECB8" w14:textId="281FEEC7" w:rsidR="00E378AA" w:rsidRPr="009D03D0" w:rsidRDefault="00A20880" w:rsidP="00E546A2">
      <w:pPr>
        <w:ind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ξ</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β</m:t>
                  </m:r>
                </m:num>
                <m:den>
                  <m:r>
                    <w:rPr>
                      <w:rFonts w:ascii="Cambria Math" w:hAnsi="Cambria Math" w:cs="Times New Roman"/>
                      <w:color w:val="000000" w:themeColor="text1"/>
                      <w:szCs w:val="24"/>
                    </w:rPr>
                    <m:t>C</m:t>
                  </m:r>
                </m:den>
              </m:f>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5-76</m:t>
                  </m:r>
                </m:e>
              </m:d>
              <m:ctrlPr>
                <w:rPr>
                  <w:rFonts w:ascii="Cambria Math" w:hAnsi="Cambria Math" w:cs="Times New Roman"/>
                  <w:i/>
                  <w:color w:val="000000" w:themeColor="text1"/>
                  <w:szCs w:val="24"/>
                </w:rPr>
              </m:ctrlPr>
            </m:e>
          </m:eqArr>
        </m:oMath>
      </m:oMathPara>
    </w:p>
    <w:p w14:paraId="2223FAC5" w14:textId="77777777" w:rsidR="00E546A2" w:rsidRPr="009D03D0" w:rsidRDefault="00E546A2" w:rsidP="00E546A2">
      <w:pPr>
        <w:ind w:firstLine="480"/>
        <w:rPr>
          <w:rFonts w:cs="Times New Roman"/>
          <w:color w:val="000000" w:themeColor="text1"/>
          <w:szCs w:val="24"/>
        </w:rPr>
      </w:pPr>
      <w:r w:rsidRPr="009D03D0">
        <w:rPr>
          <w:rFonts w:cs="Times New Roman"/>
          <w:color w:val="000000" w:themeColor="text1"/>
          <w:szCs w:val="24"/>
        </w:rPr>
        <w:t>重新代入方程</w:t>
      </w:r>
      <w:r w:rsidRPr="009D03D0">
        <w:rPr>
          <w:rFonts w:cs="Times New Roman" w:hint="eastAsia"/>
          <w:color w:val="000000" w:themeColor="text1"/>
          <w:szCs w:val="24"/>
        </w:rPr>
        <w:t>，可以得到</w:t>
      </w:r>
      <w:r w:rsidRPr="009D03D0">
        <w:rPr>
          <w:rFonts w:cs="Times New Roman"/>
          <w:color w:val="000000" w:themeColor="text1"/>
          <w:szCs w:val="24"/>
        </w:rPr>
        <w:t>：</w:t>
      </w:r>
    </w:p>
    <w:p w14:paraId="23390490" w14:textId="112963C9" w:rsidR="00E378AA" w:rsidRPr="009D03D0" w:rsidRDefault="00A20880" w:rsidP="00E546A2">
      <w:pPr>
        <w:ind w:firstLine="480"/>
        <w:rPr>
          <w:rFonts w:cs="Times New Roman"/>
          <w:color w:val="000000" w:themeColor="text1"/>
          <w:szCs w:val="24"/>
        </w:rPr>
      </w:pPr>
      <m:oMathPara>
        <m:oMathParaPr>
          <m:jc m:val="left"/>
        </m:oMathParaPr>
        <m:oMath>
          <m:eqArr>
            <m:eqArrPr>
              <m:maxDist m:val="1"/>
              <m:ctrlPr>
                <w:rPr>
                  <w:rFonts w:ascii="Cambria Math" w:hAnsi="Cambria Math" w:cs="Times New Roman"/>
                  <w:color w:val="000000" w:themeColor="text1"/>
                  <w:szCs w:val="24"/>
                </w:rPr>
              </m:ctrlPr>
            </m:eqArrPr>
            <m:e>
              <m:m>
                <m:mPr>
                  <m:cGpRule m:val="3"/>
                  <m:cGp m:val="100"/>
                  <m:mcs>
                    <m:mc>
                      <m:mcPr>
                        <m:count m:val="2"/>
                        <m:mcJc m:val="center"/>
                      </m:mcPr>
                    </m:mc>
                    <m:mc>
                      <m:mcPr>
                        <m:count m:val="1"/>
                        <m:mcJc m:val="left"/>
                      </m:mcPr>
                    </m:mc>
                  </m:mcs>
                  <m:ctrlPr>
                    <w:rPr>
                      <w:rFonts w:ascii="Cambria Math" w:hAnsi="Cambria Math" w:cs="Times New Roman"/>
                      <w:color w:val="000000" w:themeColor="text1"/>
                      <w:szCs w:val="24"/>
                    </w:rPr>
                  </m:ctrlPr>
                </m:mPr>
                <m:mr>
                  <m:e>
                    <m:r>
                      <m:rPr>
                        <m:sty m:val="p"/>
                      </m:rPr>
                      <w:rPr>
                        <w:rFonts w:ascii="Cambria Math" w:hAnsi="Cambria Math" w:cs="Times New Roman"/>
                        <w:color w:val="000000" w:themeColor="text1"/>
                        <w:szCs w:val="24"/>
                      </w:rPr>
                      <m:t>L</m:t>
                    </m:r>
                    <m:d>
                      <m:dPr>
                        <m:ctrlPr>
                          <w:rPr>
                            <w:rFonts w:ascii="Cambria Math" w:hAnsi="Cambria Math" w:cs="Times New Roman"/>
                            <w:color w:val="000000" w:themeColor="text1"/>
                            <w:szCs w:val="24"/>
                          </w:rPr>
                        </m:ctrlPr>
                      </m:dPr>
                      <m:e>
                        <m:r>
                          <m:rPr>
                            <m:sty m:val="p"/>
                          </m:rPr>
                          <w:rPr>
                            <w:rFonts w:ascii="Cambria Math" w:hAnsi="Cambria Math" w:cs="Times New Roman"/>
                            <w:color w:val="000000" w:themeColor="text1"/>
                            <w:szCs w:val="24"/>
                          </w:rPr>
                          <m:t>Q,ξ</m:t>
                        </m:r>
                      </m:e>
                    </m:d>
                  </m:e>
                  <m:e>
                    <m:r>
                      <w:rPr>
                        <w:rFonts w:ascii="Cambria Math" w:hAnsi="Cambria Math" w:cs="Times New Roman"/>
                        <w:color w:val="000000" w:themeColor="text1"/>
                        <w:szCs w:val="24"/>
                      </w:rPr>
                      <m:t>=</m:t>
                    </m:r>
                  </m:e>
                  <m:e>
                    <m:f>
                      <m:fPr>
                        <m:ctrlPr>
                          <w:rPr>
                            <w:rFonts w:ascii="Cambria Math" w:hAnsi="Cambria Math" w:cs="Times New Roman"/>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p>
                      <m:sSupPr>
                        <m:ctrlPr>
                          <w:rPr>
                            <w:rFonts w:ascii="Cambria Math" w:hAnsi="Cambria Math" w:cs="Times New Roman"/>
                            <w:color w:val="000000" w:themeColor="text1"/>
                            <w:szCs w:val="24"/>
                          </w:rPr>
                        </m:ctrlPr>
                      </m:sSupPr>
                      <m:e>
                        <m:d>
                          <m:dPr>
                            <m:begChr m:val="‖"/>
                            <m:endChr m:val="‖"/>
                            <m:ctrlPr>
                              <w:rPr>
                                <w:rFonts w:ascii="Cambria Math" w:hAnsi="Cambria Math" w:cs="Times New Roman"/>
                                <w:color w:val="000000" w:themeColor="text1"/>
                                <w:szCs w:val="24"/>
                              </w:rPr>
                            </m:ctrlPr>
                          </m:dPr>
                          <m:e>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Q</m:t>
                                </m:r>
                              </m:e>
                              <m:sub>
                                <m:r>
                                  <m:rPr>
                                    <m:sty m:val="p"/>
                                  </m:rPr>
                                  <w:rPr>
                                    <w:rFonts w:ascii="Cambria Math" w:hAnsi="Cambria Math" w:cs="Times New Roman"/>
                                    <w:color w:val="000000" w:themeColor="text1"/>
                                    <w:szCs w:val="24"/>
                                  </w:rPr>
                                  <m:t>t</m:t>
                                </m:r>
                              </m:sub>
                            </m:sSub>
                            <m:r>
                              <m:rPr>
                                <m:sty m:val="p"/>
                              </m:rPr>
                              <w:rPr>
                                <w:rFonts w:ascii="Cambria Math" w:hAnsi="Cambria Math" w:cs="Times New Roman"/>
                                <w:color w:val="000000" w:themeColor="text1"/>
                                <w:szCs w:val="24"/>
                              </w:rPr>
                              <m:t>+βG–</m:t>
                            </m:r>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Q</m:t>
                                </m:r>
                              </m:e>
                              <m:sub>
                                <m:r>
                                  <m:rPr>
                                    <m:sty m:val="p"/>
                                  </m:rPr>
                                  <w:rPr>
                                    <w:rFonts w:ascii="Cambria Math" w:hAnsi="Cambria Math" w:cs="Times New Roman"/>
                                    <w:color w:val="000000" w:themeColor="text1"/>
                                    <w:szCs w:val="24"/>
                                  </w:rPr>
                                  <m:t>t</m:t>
                                </m:r>
                              </m:sub>
                            </m:sSub>
                          </m:e>
                        </m:d>
                      </m:e>
                      <m:sup>
                        <m:r>
                          <m:rPr>
                            <m:sty m:val="p"/>
                          </m:rPr>
                          <w:rPr>
                            <w:rFonts w:ascii="Cambria Math" w:hAnsi="Cambria Math" w:cs="Times New Roman"/>
                            <w:color w:val="000000" w:themeColor="text1"/>
                            <w:szCs w:val="24"/>
                          </w:rPr>
                          <m:t>2</m:t>
                        </m:r>
                      </m:sup>
                    </m:sSup>
                    <m:r>
                      <m:rPr>
                        <m:sty m:val="p"/>
                      </m:rPr>
                      <w:rPr>
                        <w:rFonts w:ascii="Cambria Math" w:hAnsi="Cambria Math" w:cs="Times New Roman"/>
                        <w:color w:val="000000" w:themeColor="text1"/>
                        <w:szCs w:val="24"/>
                      </w:rPr>
                      <m:t>+</m:t>
                    </m:r>
                    <m:f>
                      <m:fPr>
                        <m:ctrlPr>
                          <w:rPr>
                            <w:rFonts w:ascii="Cambria Math" w:hAnsi="Cambria Math" w:cs="Times New Roman"/>
                            <w:color w:val="000000" w:themeColor="text1"/>
                            <w:szCs w:val="24"/>
                          </w:rPr>
                        </m:ctrlPr>
                      </m:fPr>
                      <m:num>
                        <m:r>
                          <w:rPr>
                            <w:rFonts w:ascii="Cambria Math" w:hAnsi="Cambria Math" w:cs="Times New Roman"/>
                            <w:color w:val="000000" w:themeColor="text1"/>
                            <w:szCs w:val="24"/>
                          </w:rPr>
                          <m:t>1</m:t>
                        </m:r>
                      </m:num>
                      <m:den>
                        <m:r>
                          <w:rPr>
                            <w:rFonts w:ascii="Cambria Math" w:hAnsi="Cambria Math" w:cs="Times New Roman"/>
                            <w:color w:val="000000" w:themeColor="text1"/>
                            <w:szCs w:val="24"/>
                          </w:rPr>
                          <m:t>2</m:t>
                        </m:r>
                      </m:den>
                    </m:f>
                    <m:sSup>
                      <m:sSupPr>
                        <m:ctrlPr>
                          <w:rPr>
                            <w:rFonts w:ascii="Cambria Math" w:hAnsi="Cambria Math" w:cs="Times New Roman"/>
                            <w:color w:val="000000" w:themeColor="text1"/>
                            <w:szCs w:val="24"/>
                          </w:rPr>
                        </m:ctrlPr>
                      </m:sSupPr>
                      <m:e>
                        <m:d>
                          <m:dPr>
                            <m:ctrlPr>
                              <w:rPr>
                                <w:rFonts w:ascii="Cambria Math" w:hAnsi="Cambria Math" w:cs="Times New Roman"/>
                                <w:color w:val="000000" w:themeColor="text1"/>
                                <w:szCs w:val="24"/>
                              </w:rPr>
                            </m:ctrlPr>
                          </m:dPr>
                          <m:e>
                            <m:f>
                              <m:fPr>
                                <m:ctrlPr>
                                  <w:rPr>
                                    <w:rFonts w:ascii="Cambria Math" w:hAnsi="Cambria Math" w:cs="Times New Roman"/>
                                    <w:color w:val="000000" w:themeColor="text1"/>
                                    <w:szCs w:val="24"/>
                                  </w:rPr>
                                </m:ctrlPr>
                              </m:fPr>
                              <m:num>
                                <m:r>
                                  <w:rPr>
                                    <w:rFonts w:ascii="Cambria Math" w:hAnsi="Cambria Math" w:cs="Times New Roman"/>
                                    <w:color w:val="000000" w:themeColor="text1"/>
                                    <w:szCs w:val="24"/>
                                  </w:rPr>
                                  <m:t>β</m:t>
                                </m:r>
                              </m:num>
                              <m:den>
                                <m:r>
                                  <w:rPr>
                                    <w:rFonts w:ascii="Cambria Math" w:hAnsi="Cambria Math" w:cs="Times New Roman"/>
                                    <w:color w:val="000000" w:themeColor="text1"/>
                                    <w:szCs w:val="24"/>
                                  </w:rPr>
                                  <m:t>C</m:t>
                                </m:r>
                              </m:den>
                            </m:f>
                          </m:e>
                        </m:d>
                      </m:e>
                      <m:sup>
                        <m:r>
                          <m:rPr>
                            <m:sty m:val="p"/>
                          </m:rPr>
                          <w:rPr>
                            <w:rFonts w:ascii="Cambria Math" w:hAnsi="Cambria Math" w:cs="Times New Roman"/>
                            <w:color w:val="000000" w:themeColor="text1"/>
                            <w:szCs w:val="24"/>
                          </w:rPr>
                          <m:t>2</m:t>
                        </m:r>
                      </m:sup>
                    </m:sSup>
                    <m:r>
                      <m:rPr>
                        <m:sty m:val="p"/>
                      </m:rPr>
                      <w:rPr>
                        <w:rFonts w:ascii="Cambria Math" w:hAnsi="Cambria Math" w:cs="Times New Roman"/>
                        <w:color w:val="000000" w:themeColor="text1"/>
                        <w:szCs w:val="24"/>
                      </w:rPr>
                      <m:t>+β(δ</m:t>
                    </m:r>
                    <m:d>
                      <m:dPr>
                        <m:ctrlPr>
                          <w:rPr>
                            <w:rFonts w:ascii="Cambria Math" w:hAnsi="Cambria Math" w:cs="Times New Roman"/>
                            <w:color w:val="000000" w:themeColor="text1"/>
                            <w:szCs w:val="24"/>
                          </w:rPr>
                        </m:ctrlPr>
                      </m:dPr>
                      <m:e>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S</m:t>
                            </m:r>
                          </m:e>
                          <m:sub>
                            <m:r>
                              <m:rPr>
                                <m:sty m:val="p"/>
                              </m:rPr>
                              <w:rPr>
                                <w:rFonts w:ascii="Cambria Math" w:hAnsi="Cambria Math" w:cs="Times New Roman"/>
                                <w:color w:val="000000" w:themeColor="text1"/>
                                <w:szCs w:val="24"/>
                              </w:rPr>
                              <m:t>p</m:t>
                            </m:r>
                          </m:sub>
                        </m:sSub>
                        <m:r>
                          <m:rPr>
                            <m:sty m:val="p"/>
                          </m:rPr>
                          <w:rPr>
                            <w:rFonts w:ascii="Cambria Math" w:hAnsi="Cambria Math" w:cs="Times New Roman"/>
                            <w:color w:val="000000" w:themeColor="text1"/>
                            <w:szCs w:val="24"/>
                          </w:rPr>
                          <m:t>,</m:t>
                        </m:r>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S</m:t>
                            </m:r>
                          </m:e>
                          <m:sub>
                            <m:r>
                              <m:rPr>
                                <m:sty m:val="p"/>
                              </m:rPr>
                              <w:rPr>
                                <w:rFonts w:ascii="Cambria Math" w:hAnsi="Cambria Math" w:cs="Times New Roman"/>
                                <w:color w:val="000000" w:themeColor="text1"/>
                                <w:szCs w:val="24"/>
                              </w:rPr>
                              <m:t>n</m:t>
                            </m:r>
                          </m:sub>
                        </m:sSub>
                      </m:e>
                    </m:d>
                    <m:r>
                      <m:rPr>
                        <m:sty m:val="p"/>
                      </m:rPr>
                      <w:rPr>
                        <w:rFonts w:ascii="Cambria Math" w:hAnsi="Cambria Math" w:cs="Times New Roman"/>
                        <w:color w:val="000000" w:themeColor="text1"/>
                        <w:szCs w:val="24"/>
                      </w:rPr>
                      <m:t>-</m:t>
                    </m:r>
                    <m:f>
                      <m:fPr>
                        <m:ctrlPr>
                          <w:rPr>
                            <w:rFonts w:ascii="Cambria Math" w:hAnsi="Cambria Math" w:cs="Times New Roman"/>
                            <w:color w:val="000000" w:themeColor="text1"/>
                            <w:szCs w:val="24"/>
                          </w:rPr>
                        </m:ctrlPr>
                      </m:fPr>
                      <m:num>
                        <m:r>
                          <w:rPr>
                            <w:rFonts w:ascii="Cambria Math" w:hAnsi="Cambria Math" w:cs="Times New Roman"/>
                            <w:color w:val="000000" w:themeColor="text1"/>
                            <w:szCs w:val="24"/>
                          </w:rPr>
                          <m:t>β</m:t>
                        </m:r>
                      </m:num>
                      <m:den>
                        <m:r>
                          <w:rPr>
                            <w:rFonts w:ascii="Cambria Math" w:hAnsi="Cambria Math" w:cs="Times New Roman"/>
                            <w:color w:val="000000" w:themeColor="text1"/>
                            <w:szCs w:val="24"/>
                          </w:rPr>
                          <m:t>C</m:t>
                        </m:r>
                      </m:den>
                    </m:f>
                    <m:r>
                      <m:rPr>
                        <m:sty m:val="p"/>
                      </m:rPr>
                      <w:rPr>
                        <w:rFonts w:ascii="Cambria Math" w:hAnsi="Cambria Math" w:cs="Times New Roman"/>
                        <w:color w:val="000000" w:themeColor="text1"/>
                        <w:szCs w:val="24"/>
                      </w:rPr>
                      <m:t>-</m:t>
                    </m:r>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S</m:t>
                        </m:r>
                      </m:e>
                      <m:sub>
                        <m:r>
                          <m:rPr>
                            <m:sty m:val="p"/>
                          </m:rPr>
                          <w:rPr>
                            <w:rFonts w:ascii="Cambria Math" w:hAnsi="Cambria Math" w:cs="Times New Roman"/>
                            <w:color w:val="000000" w:themeColor="text1"/>
                            <w:szCs w:val="24"/>
                          </w:rPr>
                          <m:t>n</m:t>
                        </m:r>
                      </m:sub>
                    </m:sSub>
                    <m:sSubSup>
                      <m:sSubSupPr>
                        <m:ctrlPr>
                          <w:rPr>
                            <w:rFonts w:ascii="Cambria Math" w:hAnsi="Cambria Math" w:cs="Times New Roman"/>
                            <w:color w:val="000000" w:themeColor="text1"/>
                            <w:szCs w:val="24"/>
                          </w:rPr>
                        </m:ctrlPr>
                      </m:sSubSupPr>
                      <m:e>
                        <m:r>
                          <m:rPr>
                            <m:sty m:val="p"/>
                          </m:rPr>
                          <w:rPr>
                            <w:rFonts w:ascii="Cambria Math" w:hAnsi="Cambria Math" w:cs="Times New Roman"/>
                            <w:color w:val="000000" w:themeColor="text1"/>
                            <w:szCs w:val="24"/>
                          </w:rPr>
                          <m:t>S</m:t>
                        </m:r>
                      </m:e>
                      <m:sub>
                        <m:r>
                          <m:rPr>
                            <m:sty m:val="p"/>
                          </m:rPr>
                          <w:rPr>
                            <w:rFonts w:ascii="Cambria Math" w:hAnsi="Cambria Math" w:cs="Times New Roman"/>
                            <w:color w:val="000000" w:themeColor="text1"/>
                            <w:szCs w:val="24"/>
                          </w:rPr>
                          <m:t>n</m:t>
                        </m:r>
                      </m:sub>
                      <m:sup>
                        <m:r>
                          <m:rPr>
                            <m:sty m:val="p"/>
                          </m:rPr>
                          <w:rPr>
                            <w:rFonts w:ascii="Cambria Math" w:hAnsi="Cambria Math" w:cs="Times New Roman"/>
                            <w:color w:val="000000" w:themeColor="text1"/>
                            <w:szCs w:val="24"/>
                          </w:rPr>
                          <m:t>T</m:t>
                        </m:r>
                      </m:sup>
                    </m:sSubSup>
                    <m:r>
                      <m:rPr>
                        <m:sty m:val="p"/>
                      </m:rPr>
                      <w:rPr>
                        <w:rFonts w:ascii="Cambria Math" w:hAnsi="Cambria Math" w:cs="Times New Roman"/>
                        <w:color w:val="000000" w:themeColor="text1"/>
                        <w:szCs w:val="24"/>
                      </w:rPr>
                      <m:t>+</m:t>
                    </m:r>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S</m:t>
                        </m:r>
                      </m:e>
                      <m:sub>
                        <m:r>
                          <m:rPr>
                            <m:sty m:val="p"/>
                          </m:rPr>
                          <w:rPr>
                            <w:rFonts w:ascii="Cambria Math" w:hAnsi="Cambria Math" w:cs="Times New Roman"/>
                            <w:color w:val="000000" w:themeColor="text1"/>
                            <w:szCs w:val="24"/>
                          </w:rPr>
                          <m:t>p</m:t>
                        </m:r>
                      </m:sub>
                    </m:sSub>
                    <m:sSubSup>
                      <m:sSubSupPr>
                        <m:ctrlPr>
                          <w:rPr>
                            <w:rFonts w:ascii="Cambria Math" w:hAnsi="Cambria Math" w:cs="Times New Roman"/>
                            <w:color w:val="000000" w:themeColor="text1"/>
                            <w:szCs w:val="24"/>
                          </w:rPr>
                        </m:ctrlPr>
                      </m:sSubSupPr>
                      <m:e>
                        <m:r>
                          <m:rPr>
                            <m:sty m:val="p"/>
                          </m:rPr>
                          <w:rPr>
                            <w:rFonts w:ascii="Cambria Math" w:hAnsi="Cambria Math" w:cs="Times New Roman"/>
                            <w:color w:val="000000" w:themeColor="text1"/>
                            <w:szCs w:val="24"/>
                          </w:rPr>
                          <m:t>S</m:t>
                        </m:r>
                      </m:e>
                      <m:sub>
                        <m:r>
                          <m:rPr>
                            <m:sty m:val="p"/>
                          </m:rPr>
                          <w:rPr>
                            <w:rFonts w:ascii="Cambria Math" w:hAnsi="Cambria Math" w:cs="Times New Roman"/>
                            <w:color w:val="000000" w:themeColor="text1"/>
                            <w:szCs w:val="24"/>
                          </w:rPr>
                          <m:t>p</m:t>
                        </m:r>
                      </m:sub>
                      <m:sup>
                        <m:r>
                          <m:rPr>
                            <m:sty m:val="p"/>
                          </m:rPr>
                          <w:rPr>
                            <w:rFonts w:ascii="Cambria Math" w:hAnsi="Cambria Math" w:cs="Times New Roman"/>
                            <w:color w:val="000000" w:themeColor="text1"/>
                            <w:szCs w:val="24"/>
                          </w:rPr>
                          <m:t>T</m:t>
                        </m:r>
                      </m:sup>
                    </m:sSubSup>
                  </m:e>
                </m:mr>
                <m:mr>
                  <m:e>
                    <m:r>
                      <w:rPr>
                        <w:rFonts w:ascii="Cambria Math" w:hAnsi="Cambria Math" w:cs="Times New Roman"/>
                        <w:color w:val="000000" w:themeColor="text1"/>
                        <w:szCs w:val="24"/>
                      </w:rPr>
                      <m:t xml:space="preserve"> </m:t>
                    </m:r>
                  </m:e>
                  <m:e>
                    <m:r>
                      <w:rPr>
                        <w:rFonts w:ascii="Cambria Math" w:hAnsi="Cambria Math" w:cs="Times New Roman"/>
                        <w:color w:val="000000" w:themeColor="text1"/>
                        <w:szCs w:val="24"/>
                      </w:rPr>
                      <m:t>=</m:t>
                    </m:r>
                  </m:e>
                  <m:e>
                    <m:f>
                      <m:fPr>
                        <m:ctrlPr>
                          <w:rPr>
                            <w:rFonts w:ascii="Cambria Math" w:hAnsi="Cambria Math" w:cs="Times New Roman"/>
                            <w:color w:val="000000" w:themeColor="text1"/>
                            <w:szCs w:val="24"/>
                          </w:rPr>
                        </m:ctrlPr>
                      </m:fPr>
                      <m:num>
                        <m:r>
                          <m:rPr>
                            <m:sty m:val="p"/>
                          </m:rPr>
                          <w:rPr>
                            <w:rFonts w:ascii="Cambria Math" w:hAnsi="Cambria Math" w:cs="Times New Roman"/>
                            <w:color w:val="000000" w:themeColor="text1"/>
                            <w:szCs w:val="24"/>
                          </w:rPr>
                          <m:t>1</m:t>
                        </m:r>
                      </m:num>
                      <m:den>
                        <m:r>
                          <m:rPr>
                            <m:sty m:val="p"/>
                          </m:rPr>
                          <w:rPr>
                            <w:rFonts w:ascii="Cambria Math" w:hAnsi="Cambria Math" w:cs="Times New Roman"/>
                            <w:color w:val="000000" w:themeColor="text1"/>
                            <w:szCs w:val="24"/>
                          </w:rPr>
                          <m:t>2</m:t>
                        </m:r>
                      </m:den>
                    </m:f>
                    <m:sSup>
                      <m:sSupPr>
                        <m:ctrlPr>
                          <w:rPr>
                            <w:rFonts w:ascii="Cambria Math" w:hAnsi="Cambria Math" w:cs="Times New Roman"/>
                            <w:color w:val="000000" w:themeColor="text1"/>
                            <w:szCs w:val="24"/>
                          </w:rPr>
                        </m:ctrlPr>
                      </m:sSupPr>
                      <m:e>
                        <m:d>
                          <m:dPr>
                            <m:begChr m:val="‖"/>
                            <m:endChr m:val="‖"/>
                            <m:ctrlPr>
                              <w:rPr>
                                <w:rFonts w:ascii="Cambria Math" w:hAnsi="Cambria Math" w:cs="Times New Roman"/>
                                <w:color w:val="000000" w:themeColor="text1"/>
                                <w:szCs w:val="24"/>
                              </w:rPr>
                            </m:ctrlPr>
                          </m:dPr>
                          <m:e>
                            <m:r>
                              <m:rPr>
                                <m:sty m:val="p"/>
                              </m:rPr>
                              <w:rPr>
                                <w:rFonts w:ascii="Cambria Math" w:hAnsi="Cambria Math" w:cs="Times New Roman"/>
                                <w:color w:val="000000" w:themeColor="text1"/>
                                <w:szCs w:val="24"/>
                              </w:rPr>
                              <m:t>βG</m:t>
                            </m:r>
                          </m:e>
                        </m:d>
                      </m:e>
                      <m:sup>
                        <m:r>
                          <m:rPr>
                            <m:sty m:val="p"/>
                          </m:rPr>
                          <w:rPr>
                            <w:rFonts w:ascii="Cambria Math" w:hAnsi="Cambria Math" w:cs="Times New Roman"/>
                            <w:color w:val="000000" w:themeColor="text1"/>
                            <w:szCs w:val="24"/>
                          </w:rPr>
                          <m:t>2</m:t>
                        </m:r>
                      </m:sup>
                    </m:sSup>
                    <m:r>
                      <m:rPr>
                        <m:sty m:val="p"/>
                      </m:rPr>
                      <w:rPr>
                        <w:rFonts w:ascii="Cambria Math" w:hAnsi="Cambria Math" w:cs="Times New Roman"/>
                        <w:color w:val="000000" w:themeColor="text1"/>
                        <w:szCs w:val="24"/>
                      </w:rPr>
                      <m:t>-</m:t>
                    </m:r>
                    <m:f>
                      <m:fPr>
                        <m:ctrlPr>
                          <w:rPr>
                            <w:rFonts w:ascii="Cambria Math" w:hAnsi="Cambria Math" w:cs="Times New Roman"/>
                            <w:color w:val="000000" w:themeColor="text1"/>
                            <w:szCs w:val="24"/>
                          </w:rPr>
                        </m:ctrlPr>
                      </m:fPr>
                      <m:num>
                        <m:sSup>
                          <m:sSupPr>
                            <m:ctrlPr>
                              <w:rPr>
                                <w:rFonts w:ascii="Cambria Math" w:hAnsi="Cambria Math" w:cs="Times New Roman"/>
                                <w:color w:val="000000" w:themeColor="text1"/>
                                <w:szCs w:val="24"/>
                              </w:rPr>
                            </m:ctrlPr>
                          </m:sSupPr>
                          <m:e>
                            <m:r>
                              <m:rPr>
                                <m:sty m:val="p"/>
                              </m:rPr>
                              <w:rPr>
                                <w:rFonts w:ascii="Cambria Math" w:hAnsi="Cambria Math" w:cs="Times New Roman"/>
                                <w:color w:val="000000" w:themeColor="text1"/>
                                <w:szCs w:val="24"/>
                              </w:rPr>
                              <m:t>β</m:t>
                            </m:r>
                          </m:e>
                          <m:sup>
                            <m:r>
                              <m:rPr>
                                <m:sty m:val="p"/>
                              </m:rPr>
                              <w:rPr>
                                <w:rFonts w:ascii="Cambria Math" w:hAnsi="Cambria Math" w:cs="Times New Roman"/>
                                <w:color w:val="000000" w:themeColor="text1"/>
                                <w:szCs w:val="24"/>
                              </w:rPr>
                              <m:t>2</m:t>
                            </m:r>
                          </m:sup>
                        </m:sSup>
                      </m:num>
                      <m:den>
                        <m:r>
                          <w:rPr>
                            <w:rFonts w:ascii="Cambria Math" w:hAnsi="Cambria Math" w:cs="Times New Roman"/>
                            <w:color w:val="000000" w:themeColor="text1"/>
                            <w:szCs w:val="24"/>
                          </w:rPr>
                          <m:t>2C</m:t>
                        </m:r>
                      </m:den>
                    </m:f>
                    <m:r>
                      <m:rPr>
                        <m:sty m:val="p"/>
                      </m:rPr>
                      <w:rPr>
                        <w:rFonts w:ascii="Cambria Math" w:hAnsi="Cambria Math" w:cs="Times New Roman"/>
                        <w:color w:val="000000" w:themeColor="text1"/>
                        <w:szCs w:val="24"/>
                      </w:rPr>
                      <m:t>+β</m:t>
                    </m:r>
                    <m:d>
                      <m:dPr>
                        <m:begChr m:val="["/>
                        <m:endChr m:val="]"/>
                        <m:ctrlPr>
                          <w:rPr>
                            <w:rFonts w:ascii="Cambria Math" w:hAnsi="Cambria Math" w:cs="Times New Roman"/>
                            <w:color w:val="000000" w:themeColor="text1"/>
                            <w:szCs w:val="24"/>
                          </w:rPr>
                        </m:ctrlPr>
                      </m:dPr>
                      <m:e>
                        <m:r>
                          <m:rPr>
                            <m:sty m:val="p"/>
                          </m:rPr>
                          <w:rPr>
                            <w:rFonts w:ascii="Cambria Math" w:hAnsi="Cambria Math" w:cs="Times New Roman"/>
                            <w:color w:val="000000" w:themeColor="text1"/>
                            <w:szCs w:val="24"/>
                          </w:rPr>
                          <m:t>δ</m:t>
                        </m:r>
                        <m:d>
                          <m:dPr>
                            <m:ctrlPr>
                              <w:rPr>
                                <w:rFonts w:ascii="Cambria Math" w:hAnsi="Cambria Math" w:cs="Times New Roman"/>
                                <w:color w:val="000000" w:themeColor="text1"/>
                                <w:szCs w:val="24"/>
                              </w:rPr>
                            </m:ctrlPr>
                          </m:dPr>
                          <m:e>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S</m:t>
                                </m:r>
                              </m:e>
                              <m:sub>
                                <m:r>
                                  <m:rPr>
                                    <m:sty m:val="p"/>
                                  </m:rPr>
                                  <w:rPr>
                                    <w:rFonts w:ascii="Cambria Math" w:hAnsi="Cambria Math" w:cs="Times New Roman"/>
                                    <w:color w:val="000000" w:themeColor="text1"/>
                                    <w:szCs w:val="24"/>
                                  </w:rPr>
                                  <m:t>p</m:t>
                                </m:r>
                              </m:sub>
                            </m:sSub>
                            <m:r>
                              <m:rPr>
                                <m:sty m:val="p"/>
                              </m:rPr>
                              <w:rPr>
                                <w:rFonts w:ascii="Cambria Math" w:hAnsi="Cambria Math" w:cs="Times New Roman"/>
                                <w:color w:val="000000" w:themeColor="text1"/>
                                <w:szCs w:val="24"/>
                              </w:rPr>
                              <m:t xml:space="preserve">, </m:t>
                            </m:r>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S</m:t>
                                </m:r>
                              </m:e>
                              <m:sub>
                                <m:r>
                                  <m:rPr>
                                    <m:sty m:val="p"/>
                                  </m:rPr>
                                  <w:rPr>
                                    <w:rFonts w:ascii="Cambria Math" w:hAnsi="Cambria Math" w:cs="Times New Roman"/>
                                    <w:color w:val="000000" w:themeColor="text1"/>
                                    <w:szCs w:val="24"/>
                                  </w:rPr>
                                  <m:t>n</m:t>
                                </m:r>
                              </m:sub>
                            </m:sSub>
                          </m:e>
                        </m:d>
                        <m:r>
                          <m:rPr>
                            <m:sty m:val="p"/>
                          </m:rPr>
                          <w:rPr>
                            <w:rFonts w:ascii="Cambria Math" w:hAnsi="Cambria Math" w:cs="Times New Roman"/>
                            <w:color w:val="000000" w:themeColor="text1"/>
                            <w:szCs w:val="24"/>
                          </w:rPr>
                          <m:t>-</m:t>
                        </m:r>
                        <m:d>
                          <m:dPr>
                            <m:ctrlPr>
                              <w:rPr>
                                <w:rFonts w:ascii="Cambria Math" w:hAnsi="Cambria Math" w:cs="Times New Roman"/>
                                <w:color w:val="000000" w:themeColor="text1"/>
                                <w:szCs w:val="24"/>
                              </w:rPr>
                            </m:ctrlPr>
                          </m:dPr>
                          <m:e>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S</m:t>
                                </m:r>
                              </m:e>
                              <m:sub>
                                <m:r>
                                  <m:rPr>
                                    <m:sty m:val="p"/>
                                  </m:rPr>
                                  <w:rPr>
                                    <w:rFonts w:ascii="Cambria Math" w:hAnsi="Cambria Math" w:cs="Times New Roman"/>
                                    <w:color w:val="000000" w:themeColor="text1"/>
                                    <w:szCs w:val="24"/>
                                  </w:rPr>
                                  <m:t>n</m:t>
                                </m:r>
                              </m:sub>
                            </m:sSub>
                            <m:sSubSup>
                              <m:sSubSupPr>
                                <m:ctrlPr>
                                  <w:rPr>
                                    <w:rFonts w:ascii="Cambria Math" w:hAnsi="Cambria Math" w:cs="Times New Roman"/>
                                    <w:color w:val="000000" w:themeColor="text1"/>
                                    <w:szCs w:val="24"/>
                                  </w:rPr>
                                </m:ctrlPr>
                              </m:sSubSupPr>
                              <m:e>
                                <m:r>
                                  <m:rPr>
                                    <m:sty m:val="p"/>
                                  </m:rPr>
                                  <w:rPr>
                                    <w:rFonts w:ascii="Cambria Math" w:hAnsi="Cambria Math" w:cs="Times New Roman"/>
                                    <w:color w:val="000000" w:themeColor="text1"/>
                                    <w:szCs w:val="24"/>
                                  </w:rPr>
                                  <m:t>QS</m:t>
                                </m:r>
                              </m:e>
                              <m:sub>
                                <m:r>
                                  <m:rPr>
                                    <m:sty m:val="p"/>
                                  </m:rPr>
                                  <w:rPr>
                                    <w:rFonts w:ascii="Cambria Math" w:hAnsi="Cambria Math" w:cs="Times New Roman"/>
                                    <w:color w:val="000000" w:themeColor="text1"/>
                                    <w:szCs w:val="24"/>
                                  </w:rPr>
                                  <m:t>n</m:t>
                                </m:r>
                              </m:sub>
                              <m:sup>
                                <m:r>
                                  <m:rPr>
                                    <m:sty m:val="p"/>
                                  </m:rPr>
                                  <w:rPr>
                                    <w:rFonts w:ascii="Cambria Math" w:hAnsi="Cambria Math" w:cs="Times New Roman"/>
                                    <w:color w:val="000000" w:themeColor="text1"/>
                                    <w:szCs w:val="24"/>
                                  </w:rPr>
                                  <m:t>T</m:t>
                                </m:r>
                              </m:sup>
                            </m:sSubSup>
                            <m:r>
                              <m:rPr>
                                <m:sty m:val="p"/>
                              </m:rPr>
                              <w:rPr>
                                <w:rFonts w:ascii="Cambria Math" w:hAnsi="Cambria Math" w:cs="Times New Roman"/>
                                <w:color w:val="000000" w:themeColor="text1"/>
                                <w:szCs w:val="24"/>
                              </w:rPr>
                              <m:t>-</m:t>
                            </m:r>
                            <m:sSubSup>
                              <m:sSubSupPr>
                                <m:ctrlPr>
                                  <w:rPr>
                                    <w:rFonts w:ascii="Cambria Math" w:hAnsi="Cambria Math" w:cs="Times New Roman"/>
                                    <w:color w:val="000000" w:themeColor="text1"/>
                                    <w:szCs w:val="24"/>
                                  </w:rPr>
                                </m:ctrlPr>
                              </m:sSubSupPr>
                              <m:e>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S</m:t>
                                    </m:r>
                                  </m:e>
                                  <m:sub>
                                    <m:r>
                                      <m:rPr>
                                        <m:sty m:val="p"/>
                                      </m:rPr>
                                      <w:rPr>
                                        <w:rFonts w:ascii="Cambria Math" w:hAnsi="Cambria Math" w:cs="Times New Roman"/>
                                        <w:color w:val="000000" w:themeColor="text1"/>
                                        <w:szCs w:val="24"/>
                                      </w:rPr>
                                      <m:t>p</m:t>
                                    </m:r>
                                  </m:sub>
                                </m:sSub>
                                <m:r>
                                  <m:rPr>
                                    <m:sty m:val="p"/>
                                  </m:rPr>
                                  <w:rPr>
                                    <w:rFonts w:ascii="Cambria Math" w:hAnsi="Cambria Math" w:cs="Times New Roman"/>
                                    <w:color w:val="000000" w:themeColor="text1"/>
                                    <w:szCs w:val="24"/>
                                  </w:rPr>
                                  <m:t>QS</m:t>
                                </m:r>
                              </m:e>
                              <m:sub>
                                <m:r>
                                  <m:rPr>
                                    <m:sty m:val="p"/>
                                  </m:rPr>
                                  <w:rPr>
                                    <w:rFonts w:ascii="Cambria Math" w:hAnsi="Cambria Math" w:cs="Times New Roman"/>
                                    <w:color w:val="000000" w:themeColor="text1"/>
                                    <w:szCs w:val="24"/>
                                  </w:rPr>
                                  <m:t>p</m:t>
                                </m:r>
                              </m:sub>
                              <m:sup>
                                <m:r>
                                  <m:rPr>
                                    <m:sty m:val="p"/>
                                  </m:rPr>
                                  <w:rPr>
                                    <w:rFonts w:ascii="Cambria Math" w:hAnsi="Cambria Math" w:cs="Times New Roman"/>
                                    <w:color w:val="000000" w:themeColor="text1"/>
                                    <w:szCs w:val="24"/>
                                  </w:rPr>
                                  <m:t>T</m:t>
                                </m:r>
                              </m:sup>
                            </m:sSubSup>
                          </m:e>
                        </m:d>
                      </m:e>
                    </m:d>
                  </m:e>
                </m:mr>
                <m:mr>
                  <m:e>
                    <m:r>
                      <w:rPr>
                        <w:rFonts w:ascii="Cambria Math" w:hAnsi="Cambria Math" w:cs="Times New Roman"/>
                        <w:color w:val="000000" w:themeColor="text1"/>
                        <w:szCs w:val="24"/>
                      </w:rPr>
                      <m:t xml:space="preserve"> </m:t>
                    </m:r>
                  </m:e>
                  <m:e>
                    <m:r>
                      <w:rPr>
                        <w:rFonts w:ascii="Cambria Math" w:hAnsi="Cambria Math" w:cs="Times New Roman"/>
                        <w:color w:val="000000" w:themeColor="text1"/>
                        <w:szCs w:val="24"/>
                      </w:rPr>
                      <m:t>=</m:t>
                    </m:r>
                  </m:e>
                  <m:e>
                    <m:r>
                      <w:rPr>
                        <w:rFonts w:ascii="Cambria Math" w:hAnsi="Cambria Math" w:cs="Times New Roman"/>
                        <w:color w:val="000000" w:themeColor="text1"/>
                        <w:szCs w:val="24"/>
                      </w:rPr>
                      <m:t>0.</m:t>
                    </m:r>
                  </m:e>
                </m:mr>
              </m:m>
              <m:r>
                <m:rPr>
                  <m:nor/>
                </m:rP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5-77</m:t>
                  </m:r>
                </m:e>
              </m:d>
              <m:ctrlPr>
                <w:rPr>
                  <w:rFonts w:ascii="Cambria Math" w:hAnsi="Cambria Math" w:cs="Times New Roman"/>
                  <w:i/>
                  <w:color w:val="000000" w:themeColor="text1"/>
                  <w:szCs w:val="24"/>
                </w:rPr>
              </m:ctrlPr>
            </m:e>
          </m:eqArr>
        </m:oMath>
      </m:oMathPara>
    </w:p>
    <w:p w14:paraId="1621E537" w14:textId="77777777" w:rsidR="003A71A6" w:rsidRPr="009D03D0" w:rsidRDefault="003A71A6" w:rsidP="00E546A2">
      <w:pPr>
        <w:ind w:firstLine="480"/>
        <w:rPr>
          <w:rFonts w:cs="Times New Roman"/>
          <w:color w:val="000000" w:themeColor="text1"/>
          <w:szCs w:val="24"/>
        </w:rPr>
      </w:pPr>
    </w:p>
    <w:p w14:paraId="373E750C" w14:textId="49BAA14F" w:rsidR="00E546A2" w:rsidRPr="009D03D0" w:rsidRDefault="00E546A2" w:rsidP="00E546A2">
      <w:pPr>
        <w:ind w:firstLine="480"/>
        <w:rPr>
          <w:rFonts w:cs="Times New Roman"/>
          <w:color w:val="000000" w:themeColor="text1"/>
          <w:szCs w:val="24"/>
        </w:rPr>
      </w:pPr>
      <w:r w:rsidRPr="009D03D0">
        <w:rPr>
          <w:rFonts w:cs="Times New Roman"/>
          <w:color w:val="000000" w:themeColor="text1"/>
          <w:szCs w:val="24"/>
        </w:rPr>
        <w:t>令</w:t>
      </w:r>
      <m:oMath>
        <m:r>
          <w:rPr>
            <w:rFonts w:ascii="Cambria Math" w:hAnsi="Cambria Math" w:cs="Times New Roman"/>
            <w:color w:val="000000" w:themeColor="text1"/>
            <w:szCs w:val="24"/>
          </w:rPr>
          <m:t>β</m:t>
        </m:r>
      </m:oMath>
      <w:r w:rsidRPr="009D03D0">
        <w:rPr>
          <w:rFonts w:cs="Times New Roman"/>
          <w:color w:val="000000" w:themeColor="text1"/>
          <w:szCs w:val="24"/>
        </w:rPr>
        <w:t>不为</w:t>
      </w:r>
      <w:r w:rsidRPr="009D03D0">
        <w:rPr>
          <w:rFonts w:cs="Times New Roman"/>
          <w:color w:val="000000" w:themeColor="text1"/>
          <w:szCs w:val="24"/>
        </w:rPr>
        <w:t>0</w:t>
      </w:r>
      <w:r w:rsidRPr="009D03D0">
        <w:rPr>
          <w:rFonts w:cs="Times New Roman"/>
          <w:color w:val="000000" w:themeColor="text1"/>
          <w:szCs w:val="24"/>
        </w:rPr>
        <w:t>，常数</w:t>
      </w:r>
      <w:r w:rsidRPr="009D03D0">
        <w:rPr>
          <w:rFonts w:cs="Times New Roman"/>
          <w:color w:val="000000" w:themeColor="text1"/>
          <w:szCs w:val="24"/>
        </w:rPr>
        <w:t>C</w:t>
      </w:r>
      <w:r w:rsidRPr="009D03D0">
        <w:rPr>
          <w:rFonts w:cs="Times New Roman"/>
          <w:color w:val="000000" w:themeColor="text1"/>
          <w:szCs w:val="24"/>
        </w:rPr>
        <w:t>替换为</w:t>
      </w:r>
      <m:oMath>
        <m:f>
          <m:fPr>
            <m:ctrlPr>
              <w:rPr>
                <w:rFonts w:ascii="Cambria Math" w:hAnsi="Cambria Math" w:cs="Times New Roman"/>
                <w:color w:val="000000" w:themeColor="text1"/>
                <w:szCs w:val="24"/>
              </w:rPr>
            </m:ctrlPr>
          </m:fPr>
          <m:num>
            <m:r>
              <w:rPr>
                <w:rFonts w:ascii="Cambria Math" w:hAnsi="Cambria Math" w:cs="Times New Roman"/>
                <w:color w:val="000000" w:themeColor="text1"/>
                <w:szCs w:val="24"/>
              </w:rPr>
              <m:t>1</m:t>
            </m:r>
            <m:ctrlPr>
              <w:rPr>
                <w:rFonts w:ascii="Cambria Math" w:hAnsi="Cambria Math" w:cs="Times New Roman"/>
                <w:i/>
                <w:color w:val="000000" w:themeColor="text1"/>
                <w:szCs w:val="24"/>
              </w:rPr>
            </m:ctrlPr>
          </m:num>
          <m:den>
            <m:r>
              <m:rPr>
                <m:sty m:val="p"/>
              </m:rPr>
              <w:rPr>
                <w:rFonts w:ascii="Cambria Math" w:hAnsi="Cambria Math" w:cs="Times New Roman"/>
                <w:color w:val="000000" w:themeColor="text1"/>
                <w:szCs w:val="24"/>
              </w:rPr>
              <m:t>C</m:t>
            </m:r>
          </m:den>
        </m:f>
      </m:oMath>
      <w:r w:rsidRPr="009D03D0">
        <w:rPr>
          <w:rFonts w:cs="Times New Roman" w:hint="eastAsia"/>
          <w:color w:val="000000" w:themeColor="text1"/>
          <w:szCs w:val="24"/>
        </w:rPr>
        <w:t>，</w:t>
      </w:r>
      <w:r w:rsidRPr="009D03D0">
        <w:rPr>
          <w:rFonts w:cs="Times New Roman"/>
          <w:color w:val="000000" w:themeColor="text1"/>
          <w:szCs w:val="24"/>
        </w:rPr>
        <w:t>可以得到：</w:t>
      </w:r>
    </w:p>
    <w:p w14:paraId="4C114226" w14:textId="5336FFB2" w:rsidR="003A71A6" w:rsidRPr="009D03D0" w:rsidRDefault="00A20880" w:rsidP="00E546A2">
      <w:pPr>
        <w:ind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r>
                <w:rPr>
                  <w:rFonts w:ascii="Cambria Math" w:hAnsi="Cambria Math" w:cs="Times New Roman"/>
                  <w:color w:val="000000" w:themeColor="text1"/>
                  <w:szCs w:val="24"/>
                </w:rPr>
                <m:t>β=</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X+δ</m:t>
                  </m:r>
                  <m:d>
                    <m:dPr>
                      <m:ctrlPr>
                        <w:rPr>
                          <w:rFonts w:ascii="Cambria Math" w:hAnsi="Cambria Math" w:cs="Times New Roman"/>
                          <w:i/>
                          <w:color w:val="000000" w:themeColor="text1"/>
                          <w:szCs w:val="24"/>
                        </w:rPr>
                      </m:ctrlPr>
                    </m:d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 xml:space="preserve">, </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e>
                  </m:d>
                </m:num>
                <m:den>
                  <m:r>
                    <w:rPr>
                      <w:rFonts w:ascii="Cambria Math" w:hAnsi="Cambria Math" w:cs="Times New Roman"/>
                      <w:color w:val="000000" w:themeColor="text1"/>
                      <w:szCs w:val="24"/>
                    </w:rPr>
                    <m:t>2Y-</m:t>
                  </m:r>
                  <m:sSup>
                    <m:sSupPr>
                      <m:ctrlPr>
                        <w:rPr>
                          <w:rFonts w:ascii="Cambria Math" w:hAnsi="Cambria Math" w:cs="Times New Roman"/>
                          <w:i/>
                          <w:color w:val="000000" w:themeColor="text1"/>
                          <w:szCs w:val="24"/>
                        </w:rPr>
                      </m:ctrlPr>
                    </m:sSupPr>
                    <m:e>
                      <m:d>
                        <m:dPr>
                          <m:begChr m:val="‖"/>
                          <m:endChr m:val="‖"/>
                          <m:ctrlPr>
                            <w:rPr>
                              <w:rFonts w:ascii="Cambria Math" w:hAnsi="Cambria Math" w:cs="Times New Roman"/>
                              <w:i/>
                              <w:color w:val="000000" w:themeColor="text1"/>
                              <w:szCs w:val="24"/>
                            </w:rPr>
                          </m:ctrlPr>
                        </m:dPr>
                        <m:e>
                          <m:r>
                            <w:rPr>
                              <w:rFonts w:ascii="Cambria Math" w:hAnsi="Cambria Math" w:cs="Times New Roman"/>
                              <w:color w:val="000000" w:themeColor="text1"/>
                              <w:szCs w:val="24"/>
                            </w:rPr>
                            <m:t>G</m:t>
                          </m:r>
                        </m:e>
                      </m:d>
                    </m:e>
                    <m:sup>
                      <m:r>
                        <w:rPr>
                          <w:rFonts w:ascii="Cambria Math" w:hAnsi="Cambria Math" w:cs="Times New Roman"/>
                          <w:color w:val="000000" w:themeColor="text1"/>
                          <w:szCs w:val="24"/>
                        </w:rPr>
                        <m:t>2</m:t>
                      </m:r>
                    </m:sup>
                  </m:sSup>
                  <m:r>
                    <w:rPr>
                      <w:rFonts w:ascii="Cambria Math" w:hAnsi="Cambria Math" w:cs="Times New Roman"/>
                      <w:color w:val="000000" w:themeColor="text1"/>
                      <w:szCs w:val="24"/>
                    </w:rPr>
                    <m:t>+C</m:t>
                  </m:r>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5-78</m:t>
                  </m:r>
                </m:e>
              </m:d>
            </m:e>
          </m:eqArr>
        </m:oMath>
      </m:oMathPara>
    </w:p>
    <w:p w14:paraId="62368F8D" w14:textId="77777777" w:rsidR="00E546A2" w:rsidRPr="009D03D0" w:rsidRDefault="00E546A2" w:rsidP="00E546A2">
      <w:pPr>
        <w:ind w:firstLine="480"/>
        <w:rPr>
          <w:rFonts w:cs="Times New Roman"/>
          <w:color w:val="000000" w:themeColor="text1"/>
          <w:szCs w:val="24"/>
        </w:rPr>
      </w:pPr>
      <w:r w:rsidRPr="009D03D0">
        <w:rPr>
          <w:rFonts w:cs="Times New Roman"/>
          <w:color w:val="000000" w:themeColor="text1"/>
          <w:szCs w:val="24"/>
        </w:rPr>
        <w:t>其中</w:t>
      </w:r>
      <w:r w:rsidRPr="009D03D0">
        <w:rPr>
          <w:rFonts w:cs="Times New Roman"/>
          <w:color w:val="000000" w:themeColor="text1"/>
          <w:szCs w:val="24"/>
        </w:rPr>
        <w:t xml:space="preserve"> </w:t>
      </w:r>
    </w:p>
    <w:p w14:paraId="719354A5" w14:textId="11C6B1DF" w:rsidR="003A71A6" w:rsidRPr="009D03D0" w:rsidRDefault="00A20880" w:rsidP="00E546A2">
      <w:pPr>
        <w:ind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r>
                <w:rPr>
                  <w:rFonts w:ascii="Cambria Math" w:hAnsi="Cambria Math" w:cs="Times New Roman"/>
                  <w:color w:val="000000" w:themeColor="text1"/>
                  <w:szCs w:val="24"/>
                </w:rPr>
                <m:t>X=</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hint="eastAsia"/>
                  <w:color w:val="000000" w:themeColor="text1"/>
                  <w:szCs w:val="24"/>
                </w:rPr>
                <m:t>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5-79</m:t>
                  </m:r>
                </m:e>
              </m:d>
              <m:ctrlPr>
                <w:rPr>
                  <w:rFonts w:ascii="Cambria Math" w:hAnsi="Cambria Math" w:cs="Times New Roman"/>
                  <w:i/>
                  <w:color w:val="000000" w:themeColor="text1"/>
                  <w:szCs w:val="24"/>
                </w:rPr>
              </m:ctrlPr>
            </m:e>
          </m:eqArr>
        </m:oMath>
      </m:oMathPara>
    </w:p>
    <w:p w14:paraId="718F98D3" w14:textId="075F0184" w:rsidR="003A71A6" w:rsidRPr="009D03D0" w:rsidRDefault="00A20880" w:rsidP="00E546A2">
      <w:pPr>
        <w:ind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r>
                <w:rPr>
                  <w:rFonts w:ascii="Cambria Math" w:hAnsi="Cambria Math" w:cs="Times New Roman"/>
                  <w:color w:val="000000" w:themeColor="text1"/>
                  <w:szCs w:val="24"/>
                </w:rPr>
                <m:t>Y=</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5-80</m:t>
                  </m:r>
                </m:e>
              </m:d>
              <m:ctrlPr>
                <w:rPr>
                  <w:rFonts w:ascii="Cambria Math" w:hAnsi="Cambria Math" w:cs="Times New Roman"/>
                  <w:i/>
                  <w:color w:val="000000" w:themeColor="text1"/>
                  <w:szCs w:val="24"/>
                </w:rPr>
              </m:ctrlPr>
            </m:e>
          </m:eqArr>
        </m:oMath>
      </m:oMathPara>
    </w:p>
    <w:p w14:paraId="21C200CF" w14:textId="72505468" w:rsidR="00E546A2" w:rsidRPr="009D03D0" w:rsidRDefault="00E546A2" w:rsidP="00E546A2">
      <w:pPr>
        <w:ind w:firstLine="480"/>
        <w:rPr>
          <w:rFonts w:cs="Times New Roman"/>
          <w:color w:val="000000" w:themeColor="text1"/>
          <w:szCs w:val="24"/>
        </w:rPr>
      </w:pPr>
      <w:r w:rsidRPr="009D03D0">
        <w:rPr>
          <w:rFonts w:cs="Times New Roman"/>
          <w:color w:val="000000" w:themeColor="text1"/>
          <w:szCs w:val="24"/>
        </w:rPr>
        <w:t>于是可以得到算法更新的过程如下：</w:t>
      </w:r>
    </w:p>
    <w:p w14:paraId="2AA5D274" w14:textId="2C638414" w:rsidR="00E546A2" w:rsidRPr="009D03D0" w:rsidRDefault="00E546A2" w:rsidP="00E546A2">
      <w:pPr>
        <w:pBdr>
          <w:top w:val="single" w:sz="6" w:space="1" w:color="auto"/>
          <w:bottom w:val="single" w:sz="6" w:space="1" w:color="auto"/>
        </w:pBdr>
        <w:ind w:firstLine="480"/>
        <w:rPr>
          <w:rFonts w:cs="Times New Roman"/>
          <w:color w:val="000000" w:themeColor="text1"/>
          <w:szCs w:val="24"/>
        </w:rPr>
      </w:pPr>
      <w:r w:rsidRPr="009D03D0">
        <w:rPr>
          <w:rFonts w:cs="Times New Roman" w:hint="eastAsia"/>
          <w:color w:val="000000" w:themeColor="text1"/>
          <w:szCs w:val="24"/>
        </w:rPr>
        <w:t>最小化</w:t>
      </w:r>
      <w:r w:rsidR="00323069" w:rsidRPr="009D03D0">
        <w:rPr>
          <w:rFonts w:cs="Times New Roman" w:hint="eastAsia"/>
          <w:color w:val="000000" w:themeColor="text1"/>
          <w:szCs w:val="24"/>
        </w:rPr>
        <w:t>模型更新</w:t>
      </w:r>
      <w:r w:rsidRPr="009D03D0">
        <w:rPr>
          <w:rFonts w:cs="Times New Roman" w:hint="eastAsia"/>
          <w:color w:val="000000" w:themeColor="text1"/>
          <w:szCs w:val="24"/>
        </w:rPr>
        <w:t>的</w:t>
      </w:r>
      <w:r w:rsidR="00F8293B" w:rsidRPr="009D03D0">
        <w:rPr>
          <w:rFonts w:cs="Times New Roman"/>
          <w:color w:val="000000" w:themeColor="text1"/>
          <w:szCs w:val="24"/>
        </w:rPr>
        <w:t>Online Passive Aggressive</w:t>
      </w:r>
      <w:r w:rsidRPr="009D03D0">
        <w:rPr>
          <w:rFonts w:cs="Times New Roman"/>
          <w:color w:val="000000" w:themeColor="text1"/>
          <w:szCs w:val="24"/>
        </w:rPr>
        <w:t xml:space="preserve"> SVM</w:t>
      </w:r>
    </w:p>
    <w:p w14:paraId="36876A08" w14:textId="311DBD0C" w:rsidR="00E546A2" w:rsidRPr="009D03D0" w:rsidRDefault="00E546A2" w:rsidP="00E546A2">
      <w:pPr>
        <w:ind w:firstLine="480"/>
        <w:rPr>
          <w:rFonts w:cs="Times New Roman"/>
          <w:i/>
          <w:color w:val="000000" w:themeColor="text1"/>
          <w:szCs w:val="24"/>
        </w:rPr>
      </w:pPr>
      <w:r w:rsidRPr="009D03D0">
        <w:rPr>
          <w:rFonts w:cs="Times New Roman"/>
          <w:color w:val="000000" w:themeColor="text1"/>
          <w:szCs w:val="24"/>
        </w:rPr>
        <w:t>输入：用户</w:t>
      </w:r>
      <w:r w:rsidRPr="009D03D0">
        <w:rPr>
          <w:rFonts w:cs="Times New Roman"/>
          <w:i/>
          <w:color w:val="000000" w:themeColor="text1"/>
          <w:szCs w:val="24"/>
        </w:rPr>
        <w:t>U</w:t>
      </w:r>
      <w:r w:rsidRPr="009D03D0">
        <w:rPr>
          <w:rFonts w:cs="Times New Roman"/>
          <w:color w:val="000000" w:themeColor="text1"/>
          <w:szCs w:val="24"/>
        </w:rPr>
        <w:t>所有已有推文对于对象</w:t>
      </w:r>
      <w:r w:rsidRPr="009D03D0">
        <w:rPr>
          <w:rFonts w:cs="Times New Roman"/>
          <w:i/>
          <w:color w:val="000000" w:themeColor="text1"/>
          <w:szCs w:val="24"/>
        </w:rPr>
        <w:t>O</w:t>
      </w:r>
      <w:r w:rsidRPr="009D03D0">
        <w:rPr>
          <w:rFonts w:cs="Times New Roman"/>
          <w:color w:val="000000" w:themeColor="text1"/>
          <w:szCs w:val="24"/>
        </w:rPr>
        <w:t>的评价</w:t>
      </w:r>
      <w:r w:rsidRPr="009D03D0">
        <w:rPr>
          <w:rFonts w:cs="Times New Roman" w:hint="eastAsia"/>
          <w:color w:val="000000" w:themeColor="text1"/>
          <w:szCs w:val="24"/>
        </w:rPr>
        <w:t>矩阵</w:t>
      </w:r>
      <w:r w:rsidRPr="009D03D0">
        <w:rPr>
          <w:rFonts w:cs="Times New Roman"/>
          <w:i/>
          <w:color w:val="000000" w:themeColor="text1"/>
          <w:szCs w:val="24"/>
        </w:rPr>
        <w:t>W</w:t>
      </w:r>
      <w:r w:rsidRPr="009D03D0">
        <w:rPr>
          <w:rFonts w:cs="Times New Roman"/>
          <w:color w:val="000000" w:themeColor="text1"/>
          <w:szCs w:val="24"/>
        </w:rPr>
        <w:t>，新到来的评价</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oMath>
      <w:r w:rsidRPr="009D03D0">
        <w:rPr>
          <w:rFonts w:cs="Times New Roman"/>
          <w:color w:val="000000" w:themeColor="text1"/>
          <w:szCs w:val="24"/>
        </w:rPr>
        <w:t>，</w:t>
      </w:r>
      <w:r w:rsidRPr="009D03D0">
        <w:rPr>
          <w:rFonts w:cs="Times New Roman" w:hint="eastAsia"/>
          <w:color w:val="000000" w:themeColor="text1"/>
          <w:szCs w:val="24"/>
        </w:rPr>
        <w:t>未加入</w:t>
      </w:r>
      <w:r w:rsidR="00323069" w:rsidRPr="009D03D0">
        <w:rPr>
          <w:rFonts w:cs="Times New Roman" w:hint="eastAsia"/>
          <w:color w:val="000000" w:themeColor="text1"/>
          <w:szCs w:val="24"/>
        </w:rPr>
        <w:t>或者被淘汰</w:t>
      </w:r>
      <w:r w:rsidRPr="009D03D0">
        <w:rPr>
          <w:rFonts w:cs="Times New Roman" w:hint="eastAsia"/>
          <w:color w:val="000000" w:themeColor="text1"/>
          <w:szCs w:val="24"/>
        </w:rPr>
        <w:t>的评价</w:t>
      </w:r>
      <w:r w:rsidRPr="009D03D0">
        <w:rPr>
          <w:rFonts w:cs="Times New Roman" w:hint="eastAsia"/>
          <w:color w:val="000000" w:themeColor="text1"/>
          <w:szCs w:val="24"/>
        </w:rPr>
        <w:t xml:space="preserve"> </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oMath>
      <w:r w:rsidRPr="009D03D0">
        <w:rPr>
          <w:rFonts w:cs="Times New Roman" w:hint="eastAsia"/>
          <w:color w:val="000000" w:themeColor="text1"/>
          <w:szCs w:val="24"/>
        </w:rPr>
        <w:t>，</w:t>
      </w:r>
      <w:r w:rsidRPr="009D03D0">
        <w:rPr>
          <w:rFonts w:cs="Times New Roman"/>
          <w:color w:val="000000" w:themeColor="text1"/>
          <w:szCs w:val="24"/>
        </w:rPr>
        <w:t>参数</w:t>
      </w:r>
      <w:r w:rsidRPr="009D03D0">
        <w:rPr>
          <w:rFonts w:cs="Times New Roman"/>
          <w:i/>
          <w:color w:val="000000" w:themeColor="text1"/>
          <w:szCs w:val="24"/>
        </w:rPr>
        <w:t>C</w:t>
      </w:r>
    </w:p>
    <w:p w14:paraId="03FB9019" w14:textId="77777777" w:rsidR="00E546A2" w:rsidRPr="009D03D0" w:rsidRDefault="00E546A2" w:rsidP="00E546A2">
      <w:pPr>
        <w:pBdr>
          <w:top w:val="single" w:sz="6" w:space="1" w:color="auto"/>
          <w:bottom w:val="single" w:sz="6" w:space="1" w:color="auto"/>
        </w:pBdr>
        <w:ind w:firstLine="480"/>
        <w:rPr>
          <w:rFonts w:cs="Times New Roman"/>
          <w:i/>
          <w:color w:val="000000" w:themeColor="text1"/>
          <w:szCs w:val="24"/>
        </w:rPr>
      </w:pPr>
      <w:r w:rsidRPr="009D03D0">
        <w:rPr>
          <w:rFonts w:cs="Times New Roman"/>
          <w:color w:val="000000" w:themeColor="text1"/>
          <w:szCs w:val="24"/>
        </w:rPr>
        <w:t>输出：</w:t>
      </w:r>
      <w:r w:rsidRPr="009D03D0">
        <w:rPr>
          <w:rFonts w:cs="Times New Roman"/>
          <w:i/>
          <w:color w:val="000000" w:themeColor="text1"/>
          <w:szCs w:val="24"/>
        </w:rPr>
        <w:t>Q</w:t>
      </w:r>
    </w:p>
    <w:p w14:paraId="64D3C4BB" w14:textId="490C1152" w:rsidR="00E546A2" w:rsidRPr="009D03D0" w:rsidRDefault="00E546A2" w:rsidP="00A41FCC">
      <w:pPr>
        <w:pStyle w:val="a3"/>
        <w:numPr>
          <w:ilvl w:val="0"/>
          <w:numId w:val="4"/>
        </w:numPr>
        <w:ind w:firstLineChars="0"/>
        <w:rPr>
          <w:rFonts w:cs="Times New Roman"/>
          <w:color w:val="000000" w:themeColor="text1"/>
          <w:szCs w:val="24"/>
        </w:rPr>
      </w:pPr>
      <w:r w:rsidRPr="009D03D0">
        <w:rPr>
          <w:rFonts w:cs="Times New Roman"/>
          <w:color w:val="000000" w:themeColor="text1"/>
          <w:szCs w:val="24"/>
        </w:rPr>
        <w:t>初始化：</w:t>
      </w:r>
      <m:oMath>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Q</m:t>
            </m:r>
          </m:e>
          <m:sub>
            <m:r>
              <m:rPr>
                <m:sty m:val="p"/>
              </m:rPr>
              <w:rPr>
                <w:rFonts w:ascii="Cambria Math" w:hAnsi="Cambria Math" w:cs="Times New Roman"/>
                <w:color w:val="000000" w:themeColor="text1"/>
                <w:szCs w:val="24"/>
              </w:rPr>
              <m:t>1</m:t>
            </m:r>
          </m:sub>
        </m:sSub>
      </m:oMath>
      <w:r w:rsidRPr="009D03D0">
        <w:rPr>
          <w:rFonts w:cs="Times New Roman"/>
          <w:color w:val="000000" w:themeColor="text1"/>
          <w:szCs w:val="24"/>
        </w:rPr>
        <w:t>为一个半正定矩阵，不妨假设为单位矩阵</w:t>
      </w:r>
    </w:p>
    <w:p w14:paraId="2B2F15DF" w14:textId="06B64721" w:rsidR="00E546A2" w:rsidRPr="009D03D0" w:rsidRDefault="00E546A2" w:rsidP="00A41FCC">
      <w:pPr>
        <w:pStyle w:val="a3"/>
        <w:numPr>
          <w:ilvl w:val="0"/>
          <w:numId w:val="4"/>
        </w:numPr>
        <w:ind w:firstLineChars="0"/>
        <w:rPr>
          <w:rFonts w:cs="Times New Roman"/>
          <w:color w:val="000000" w:themeColor="text1"/>
          <w:szCs w:val="24"/>
        </w:rPr>
      </w:pPr>
      <w:r w:rsidRPr="009D03D0">
        <w:rPr>
          <w:rFonts w:cs="Times New Roman"/>
          <w:color w:val="000000" w:themeColor="text1"/>
          <w:szCs w:val="24"/>
        </w:rPr>
        <w:t>for t=1, 2, 3, …</w:t>
      </w:r>
    </w:p>
    <w:p w14:paraId="4866E0FB" w14:textId="0871EBFB" w:rsidR="00E546A2" w:rsidRPr="009D03D0" w:rsidRDefault="00E546A2" w:rsidP="00E546A2">
      <w:pPr>
        <w:ind w:firstLine="480"/>
        <w:rPr>
          <w:rFonts w:cs="Times New Roman"/>
          <w:color w:val="000000" w:themeColor="text1"/>
          <w:szCs w:val="24"/>
        </w:rPr>
      </w:pPr>
      <w:r w:rsidRPr="009D03D0">
        <w:rPr>
          <w:rFonts w:cs="Times New Roman"/>
          <w:color w:val="000000" w:themeColor="text1"/>
          <w:szCs w:val="24"/>
        </w:rPr>
        <w:t>计算</w:t>
      </w:r>
      <m:oMath>
        <m:r>
          <w:rPr>
            <w:rFonts w:ascii="Cambria Math" w:hAnsi="Cambria Math" w:cs="Times New Roman"/>
            <w:color w:val="000000" w:themeColor="text1"/>
            <w:szCs w:val="24"/>
          </w:rPr>
          <m:t>X=</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r>
          <w:rPr>
            <w:rFonts w:ascii="Cambria Math" w:hAnsi="Cambria Math" w:cs="Times New Roman"/>
            <w:color w:val="000000" w:themeColor="text1"/>
            <w:szCs w:val="24"/>
          </w:rPr>
          <m:t>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r>
          <w:rPr>
            <w:rFonts w:ascii="Cambria Math" w:hAnsi="Cambria Math" w:cs="Times New Roman"/>
            <w:color w:val="000000" w:themeColor="text1"/>
            <w:szCs w:val="24"/>
          </w:rPr>
          <m:t>G</m:t>
        </m:r>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oMath>
    </w:p>
    <w:p w14:paraId="2DD1D646" w14:textId="1A134AA0" w:rsidR="00E546A2" w:rsidRPr="009D03D0" w:rsidRDefault="00E546A2" w:rsidP="00E546A2">
      <w:pPr>
        <w:ind w:firstLine="480"/>
        <w:rPr>
          <w:rFonts w:cs="Times New Roman"/>
          <w:color w:val="000000" w:themeColor="text1"/>
          <w:szCs w:val="24"/>
        </w:rPr>
      </w:pPr>
      <w:r w:rsidRPr="009D03D0">
        <w:rPr>
          <w:rFonts w:cs="Times New Roman"/>
          <w:color w:val="000000" w:themeColor="text1"/>
          <w:szCs w:val="24"/>
        </w:rPr>
        <w:t>计算</w:t>
      </w:r>
      <m:oMath>
        <m:r>
          <w:rPr>
            <w:rFonts w:ascii="Cambria Math" w:hAnsi="Cambria Math" w:cs="Times New Roman"/>
            <w:color w:val="000000" w:themeColor="text1"/>
            <w:szCs w:val="24"/>
          </w:rPr>
          <m:t>Y=</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oMath>
    </w:p>
    <w:p w14:paraId="66161425" w14:textId="12D1B49D" w:rsidR="00E546A2" w:rsidRPr="009D03D0" w:rsidRDefault="00E546A2" w:rsidP="00E546A2">
      <w:pPr>
        <w:ind w:firstLine="480"/>
        <w:rPr>
          <w:rFonts w:cs="Times New Roman"/>
          <w:color w:val="000000" w:themeColor="text1"/>
          <w:szCs w:val="24"/>
        </w:rPr>
      </w:pPr>
      <w:r w:rsidRPr="009D03D0">
        <w:rPr>
          <w:rFonts w:cs="Times New Roman"/>
          <w:color w:val="000000" w:themeColor="text1"/>
          <w:szCs w:val="24"/>
        </w:rPr>
        <w:t>计算</w:t>
      </w:r>
      <m:oMath>
        <m:r>
          <w:rPr>
            <w:rFonts w:ascii="Cambria Math" w:hAnsi="Cambria Math" w:cs="Times New Roman"/>
            <w:color w:val="000000" w:themeColor="text1"/>
            <w:sz w:val="28"/>
            <w:szCs w:val="24"/>
          </w:rPr>
          <m:t>β=</m:t>
        </m:r>
        <m:f>
          <m:fPr>
            <m:ctrlPr>
              <w:rPr>
                <w:rFonts w:ascii="Cambria Math" w:hAnsi="Cambria Math" w:cs="Times New Roman"/>
                <w:i/>
                <w:color w:val="000000" w:themeColor="text1"/>
                <w:sz w:val="28"/>
                <w:szCs w:val="24"/>
              </w:rPr>
            </m:ctrlPr>
          </m:fPr>
          <m:num>
            <m:r>
              <w:rPr>
                <w:rFonts w:ascii="Cambria Math" w:hAnsi="Cambria Math" w:cs="Times New Roman"/>
                <w:color w:val="000000" w:themeColor="text1"/>
                <w:sz w:val="28"/>
                <w:szCs w:val="24"/>
              </w:rPr>
              <m:t>X +δ</m:t>
            </m:r>
            <m:d>
              <m:dPr>
                <m:ctrlPr>
                  <w:rPr>
                    <w:rFonts w:ascii="Cambria Math" w:hAnsi="Cambria Math" w:cs="Times New Roman"/>
                    <w:i/>
                    <w:color w:val="000000" w:themeColor="text1"/>
                    <w:sz w:val="28"/>
                    <w:szCs w:val="24"/>
                  </w:rPr>
                </m:ctrlPr>
              </m:dPr>
              <m:e>
                <m:sSub>
                  <m:sSubPr>
                    <m:ctrlPr>
                      <w:rPr>
                        <w:rFonts w:ascii="Cambria Math" w:hAnsi="Cambria Math" w:cs="Times New Roman"/>
                        <w:i/>
                        <w:color w:val="000000" w:themeColor="text1"/>
                        <w:sz w:val="28"/>
                        <w:szCs w:val="24"/>
                      </w:rPr>
                    </m:ctrlPr>
                  </m:sSubPr>
                  <m:e>
                    <m:r>
                      <w:rPr>
                        <w:rFonts w:ascii="Cambria Math" w:hAnsi="Cambria Math" w:cs="Times New Roman"/>
                        <w:color w:val="000000" w:themeColor="text1"/>
                        <w:sz w:val="28"/>
                        <w:szCs w:val="24"/>
                      </w:rPr>
                      <m:t>S</m:t>
                    </m:r>
                  </m:e>
                  <m:sub>
                    <m:r>
                      <w:rPr>
                        <w:rFonts w:ascii="Cambria Math" w:hAnsi="Cambria Math" w:cs="Times New Roman"/>
                        <w:color w:val="000000" w:themeColor="text1"/>
                        <w:sz w:val="28"/>
                        <w:szCs w:val="24"/>
                      </w:rPr>
                      <m:t>p</m:t>
                    </m:r>
                  </m:sub>
                </m:sSub>
                <m:r>
                  <w:rPr>
                    <w:rFonts w:ascii="Cambria Math" w:hAnsi="Cambria Math" w:cs="Times New Roman"/>
                    <w:color w:val="000000" w:themeColor="text1"/>
                    <w:sz w:val="28"/>
                    <w:szCs w:val="24"/>
                  </w:rPr>
                  <m:t xml:space="preserve">, </m:t>
                </m:r>
                <m:sSub>
                  <m:sSubPr>
                    <m:ctrlPr>
                      <w:rPr>
                        <w:rFonts w:ascii="Cambria Math" w:hAnsi="Cambria Math" w:cs="Times New Roman"/>
                        <w:i/>
                        <w:color w:val="000000" w:themeColor="text1"/>
                        <w:sz w:val="28"/>
                        <w:szCs w:val="24"/>
                      </w:rPr>
                    </m:ctrlPr>
                  </m:sSubPr>
                  <m:e>
                    <m:r>
                      <w:rPr>
                        <w:rFonts w:ascii="Cambria Math" w:hAnsi="Cambria Math" w:cs="Times New Roman"/>
                        <w:color w:val="000000" w:themeColor="text1"/>
                        <w:sz w:val="28"/>
                        <w:szCs w:val="24"/>
                      </w:rPr>
                      <m:t>S</m:t>
                    </m:r>
                  </m:e>
                  <m:sub>
                    <m:r>
                      <w:rPr>
                        <w:rFonts w:ascii="Cambria Math" w:hAnsi="Cambria Math" w:cs="Times New Roman"/>
                        <w:color w:val="000000" w:themeColor="text1"/>
                        <w:sz w:val="28"/>
                        <w:szCs w:val="24"/>
                      </w:rPr>
                      <m:t>n</m:t>
                    </m:r>
                  </m:sub>
                </m:sSub>
              </m:e>
            </m:d>
          </m:num>
          <m:den>
            <m:r>
              <w:rPr>
                <w:rFonts w:ascii="Cambria Math" w:hAnsi="Cambria Math" w:cs="Times New Roman"/>
                <w:color w:val="000000" w:themeColor="text1"/>
                <w:sz w:val="28"/>
                <w:szCs w:val="24"/>
              </w:rPr>
              <m:t>2Y-</m:t>
            </m:r>
            <m:sSup>
              <m:sSupPr>
                <m:ctrlPr>
                  <w:rPr>
                    <w:rFonts w:ascii="Cambria Math" w:hAnsi="Cambria Math" w:cs="Times New Roman"/>
                    <w:i/>
                    <w:color w:val="000000" w:themeColor="text1"/>
                    <w:sz w:val="28"/>
                    <w:szCs w:val="24"/>
                  </w:rPr>
                </m:ctrlPr>
              </m:sSupPr>
              <m:e>
                <m:d>
                  <m:dPr>
                    <m:begChr m:val="‖"/>
                    <m:endChr m:val="‖"/>
                    <m:ctrlPr>
                      <w:rPr>
                        <w:rFonts w:ascii="Cambria Math" w:hAnsi="Cambria Math" w:cs="Times New Roman"/>
                        <w:i/>
                        <w:color w:val="000000" w:themeColor="text1"/>
                        <w:sz w:val="28"/>
                        <w:szCs w:val="24"/>
                      </w:rPr>
                    </m:ctrlPr>
                  </m:dPr>
                  <m:e>
                    <m:r>
                      <w:rPr>
                        <w:rFonts w:ascii="Cambria Math" w:hAnsi="Cambria Math" w:cs="Times New Roman"/>
                        <w:color w:val="000000" w:themeColor="text1"/>
                        <w:sz w:val="28"/>
                        <w:szCs w:val="24"/>
                      </w:rPr>
                      <m:t>G</m:t>
                    </m:r>
                  </m:e>
                </m:d>
              </m:e>
              <m:sup>
                <m:r>
                  <w:rPr>
                    <w:rFonts w:ascii="Cambria Math" w:hAnsi="Cambria Math" w:cs="Times New Roman"/>
                    <w:color w:val="000000" w:themeColor="text1"/>
                    <w:sz w:val="28"/>
                    <w:szCs w:val="24"/>
                  </w:rPr>
                  <m:t>2</m:t>
                </m:r>
              </m:sup>
            </m:sSup>
            <m:r>
              <w:rPr>
                <w:rFonts w:ascii="Cambria Math" w:hAnsi="Cambria Math" w:cs="Times New Roman"/>
                <w:color w:val="000000" w:themeColor="text1"/>
                <w:sz w:val="28"/>
                <w:szCs w:val="24"/>
              </w:rPr>
              <m:t>+C</m:t>
            </m:r>
          </m:den>
        </m:f>
      </m:oMath>
    </w:p>
    <w:p w14:paraId="780FABAD" w14:textId="2E5A664A" w:rsidR="00E546A2" w:rsidRPr="009D03D0" w:rsidRDefault="00E546A2" w:rsidP="00E546A2">
      <w:pPr>
        <w:ind w:firstLine="480"/>
        <w:rPr>
          <w:rFonts w:cs="Times New Roman"/>
          <w:color w:val="000000" w:themeColor="text1"/>
          <w:szCs w:val="24"/>
        </w:rPr>
      </w:pPr>
      <w:r w:rsidRPr="009D03D0">
        <w:rPr>
          <w:rFonts w:cs="Times New Roman"/>
          <w:color w:val="000000" w:themeColor="text1"/>
          <w:szCs w:val="24"/>
        </w:rPr>
        <w:t>计算</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-βG</m:t>
        </m:r>
      </m:oMath>
      <w:r w:rsidRPr="009D03D0">
        <w:rPr>
          <w:rFonts w:cs="Times New Roman"/>
          <w:color w:val="000000" w:themeColor="text1"/>
          <w:szCs w:val="24"/>
        </w:rPr>
        <w:t>,</w:t>
      </w:r>
      <w:r w:rsidRPr="009D03D0">
        <w:rPr>
          <w:rFonts w:cs="Times New Roman"/>
          <w:color w:val="000000" w:themeColor="text1"/>
          <w:szCs w:val="24"/>
        </w:rPr>
        <w:t>其中</w:t>
      </w:r>
      <m:oMath>
        <m:r>
          <w:rPr>
            <w:rFonts w:ascii="Cambria Math" w:hAnsi="Cambria Math" w:cs="Times New Roman"/>
            <w:color w:val="000000" w:themeColor="text1"/>
            <w:szCs w:val="24"/>
          </w:rPr>
          <m:t>G=</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n</m:t>
            </m:r>
          </m:sub>
          <m:sup>
            <m:r>
              <w:rPr>
                <w:rFonts w:ascii="Cambria Math" w:hAnsi="Cambria Math" w:cs="Times New Roman"/>
                <w:color w:val="000000" w:themeColor="text1"/>
                <w:szCs w:val="24"/>
              </w:rPr>
              <m:t>T</m:t>
            </m:r>
          </m:sup>
        </m:sSubSup>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Sub>
        <m:sSubSup>
          <m:sSubSupPr>
            <m:ctrlPr>
              <w:rPr>
                <w:rFonts w:ascii="Cambria Math" w:hAnsi="Cambria Math" w:cs="Times New Roman"/>
                <w:i/>
                <w:color w:val="000000" w:themeColor="text1"/>
                <w:szCs w:val="24"/>
              </w:rPr>
            </m:ctrlPr>
          </m:sSubSupPr>
          <m:e>
            <m:r>
              <w:rPr>
                <w:rFonts w:ascii="Cambria Math" w:hAnsi="Cambria Math" w:cs="Times New Roman"/>
                <w:color w:val="000000" w:themeColor="text1"/>
                <w:szCs w:val="24"/>
              </w:rPr>
              <m:t>S</m:t>
            </m:r>
          </m:e>
          <m:sub>
            <m:r>
              <w:rPr>
                <w:rFonts w:ascii="Cambria Math" w:hAnsi="Cambria Math" w:cs="Times New Roman"/>
                <w:color w:val="000000" w:themeColor="text1"/>
                <w:szCs w:val="24"/>
              </w:rPr>
              <m:t>p</m:t>
            </m:r>
          </m:sub>
          <m:sup>
            <m:r>
              <w:rPr>
                <w:rFonts w:ascii="Cambria Math" w:hAnsi="Cambria Math" w:cs="Times New Roman"/>
                <w:color w:val="000000" w:themeColor="text1"/>
                <w:szCs w:val="24"/>
              </w:rPr>
              <m:t>T</m:t>
            </m:r>
          </m:sup>
        </m:sSubSup>
      </m:oMath>
    </w:p>
    <w:p w14:paraId="0C39FCB1" w14:textId="77777777" w:rsidR="00E546A2" w:rsidRPr="009D03D0" w:rsidRDefault="00E546A2" w:rsidP="00E546A2">
      <w:pPr>
        <w:pBdr>
          <w:top w:val="single" w:sz="6" w:space="1" w:color="auto"/>
          <w:bottom w:val="single" w:sz="6" w:space="1" w:color="auto"/>
        </w:pBdr>
        <w:ind w:firstLine="480"/>
        <w:rPr>
          <w:rFonts w:cs="Times New Roman"/>
          <w:color w:val="000000" w:themeColor="text1"/>
          <w:szCs w:val="24"/>
        </w:rPr>
      </w:pPr>
      <w:r w:rsidRPr="009D03D0">
        <w:rPr>
          <w:rFonts w:cs="Times New Roman" w:hint="eastAsia"/>
          <w:color w:val="000000" w:themeColor="text1"/>
          <w:szCs w:val="24"/>
        </w:rPr>
        <w:t>结束</w:t>
      </w:r>
    </w:p>
    <w:p w14:paraId="3A8A146B" w14:textId="730C83CE" w:rsidR="00E546A2" w:rsidRPr="009D03D0" w:rsidRDefault="00E546A2" w:rsidP="006E4BF2">
      <w:pPr>
        <w:pStyle w:val="2"/>
        <w:spacing w:before="326" w:after="326"/>
      </w:pPr>
      <w:bookmarkStart w:id="255" w:name="_Toc2274916"/>
      <w:bookmarkStart w:id="256" w:name="_Toc2329320"/>
      <w:bookmarkStart w:id="257" w:name="_Toc3724970"/>
      <w:r w:rsidRPr="009D03D0">
        <w:rPr>
          <w:rFonts w:hint="eastAsia"/>
        </w:rPr>
        <w:t>5</w:t>
      </w:r>
      <w:r w:rsidRPr="009D03D0">
        <w:t xml:space="preserve">.4 </w:t>
      </w:r>
      <w:r w:rsidRPr="009D03D0">
        <w:rPr>
          <w:rFonts w:hint="eastAsia"/>
        </w:rPr>
        <w:t>基于时间序列的股价分析</w:t>
      </w:r>
      <w:bookmarkEnd w:id="255"/>
      <w:bookmarkEnd w:id="256"/>
      <w:bookmarkEnd w:id="257"/>
    </w:p>
    <w:p w14:paraId="100CC19D" w14:textId="50F2E7AD" w:rsidR="00E546A2" w:rsidRPr="009D03D0" w:rsidRDefault="00E546A2" w:rsidP="00E546A2">
      <w:pPr>
        <w:ind w:firstLine="480"/>
        <w:rPr>
          <w:rFonts w:cs="Times New Roman"/>
          <w:color w:val="000000" w:themeColor="text1"/>
        </w:rPr>
      </w:pPr>
      <w:r w:rsidRPr="009D03D0">
        <w:rPr>
          <w:rFonts w:cs="Times New Roman"/>
          <w:color w:val="000000" w:themeColor="text1"/>
        </w:rPr>
        <w:t>由于股价在一定程度上服从随机游走模型，其均值</w:t>
      </w:r>
      <w:r w:rsidR="00A93305">
        <w:rPr>
          <w:rFonts w:cs="Times New Roman" w:hint="eastAsia"/>
          <w:color w:val="000000" w:themeColor="text1"/>
        </w:rPr>
        <w:t>来源于</w:t>
      </w:r>
      <w:r w:rsidRPr="009D03D0">
        <w:rPr>
          <w:rFonts w:cs="Times New Roman"/>
          <w:color w:val="000000" w:themeColor="text1"/>
        </w:rPr>
        <w:t>市场对于该上市公司的</w:t>
      </w:r>
      <w:r w:rsidR="00A93305">
        <w:rPr>
          <w:rFonts w:cs="Times New Roman" w:hint="eastAsia"/>
          <w:color w:val="000000" w:themeColor="text1"/>
        </w:rPr>
        <w:t>表现</w:t>
      </w:r>
      <w:r w:rsidRPr="009D03D0">
        <w:rPr>
          <w:rFonts w:cs="Times New Roman" w:hint="eastAsia"/>
          <w:color w:val="000000" w:themeColor="text1"/>
        </w:rPr>
        <w:t>预</w:t>
      </w:r>
      <w:r w:rsidRPr="009D03D0">
        <w:rPr>
          <w:rFonts w:cs="Times New Roman"/>
          <w:color w:val="000000" w:themeColor="text1"/>
        </w:rPr>
        <w:t>估，方差基于市场的波动情况。在短时间内</w:t>
      </w:r>
      <w:r w:rsidR="00A93305">
        <w:rPr>
          <w:rFonts w:cs="Times New Roman" w:hint="eastAsia"/>
          <w:color w:val="000000" w:themeColor="text1"/>
        </w:rPr>
        <w:t>不考虑非理性因素的情况下</w:t>
      </w:r>
      <w:r w:rsidRPr="009D03D0">
        <w:rPr>
          <w:rFonts w:cs="Times New Roman"/>
          <w:color w:val="000000" w:themeColor="text1"/>
        </w:rPr>
        <w:t>，可以认为</w:t>
      </w:r>
      <w:r w:rsidR="00A93305">
        <w:rPr>
          <w:rFonts w:cs="Times New Roman" w:hint="eastAsia"/>
          <w:color w:val="000000" w:themeColor="text1"/>
        </w:rPr>
        <w:t>股价服从</w:t>
      </w:r>
      <w:r w:rsidRPr="009D03D0">
        <w:rPr>
          <w:rFonts w:cs="Times New Roman"/>
          <w:color w:val="000000" w:themeColor="text1"/>
        </w:rPr>
        <w:t>随机分布。对于股价的预测，一般采取时间序列的方法</w:t>
      </w:r>
      <w:r w:rsidR="00F8293B" w:rsidRPr="009D03D0">
        <w:rPr>
          <w:rFonts w:cs="Times New Roman" w:hint="eastAsia"/>
          <w:color w:val="000000" w:themeColor="text1"/>
          <w:vertAlign w:val="superscript"/>
        </w:rPr>
        <w:t>[</w:t>
      </w:r>
      <w:r w:rsidR="00F8293B" w:rsidRPr="009D03D0">
        <w:rPr>
          <w:rFonts w:cs="Times New Roman"/>
          <w:color w:val="000000" w:themeColor="text1"/>
          <w:vertAlign w:val="superscript"/>
        </w:rPr>
        <w:t>3]</w:t>
      </w:r>
      <w:r w:rsidRPr="009D03D0">
        <w:rPr>
          <w:rFonts w:cs="Times New Roman" w:hint="eastAsia"/>
          <w:color w:val="000000" w:themeColor="text1"/>
        </w:rPr>
        <w:t>。</w:t>
      </w:r>
      <w:r w:rsidRPr="009D03D0">
        <w:rPr>
          <w:rFonts w:cs="Times New Roman"/>
          <w:color w:val="000000" w:themeColor="text1"/>
        </w:rPr>
        <w:t>而时间序列一般较多地采用指数平滑法，并且可以认为在</w:t>
      </w:r>
      <w:r w:rsidRPr="009D03D0">
        <w:rPr>
          <w:rFonts w:cs="Times New Roman" w:hint="eastAsia"/>
          <w:color w:val="000000" w:themeColor="text1"/>
        </w:rPr>
        <w:t>短期时间的</w:t>
      </w:r>
      <w:r w:rsidRPr="009D03D0">
        <w:rPr>
          <w:rFonts w:cs="Times New Roman"/>
          <w:color w:val="000000" w:themeColor="text1"/>
        </w:rPr>
        <w:t>正常情况下，</w:t>
      </w:r>
      <w:r w:rsidRPr="009D03D0">
        <w:rPr>
          <w:rFonts w:cs="Times New Roman"/>
          <w:color w:val="000000" w:themeColor="text1"/>
        </w:rPr>
        <w:lastRenderedPageBreak/>
        <w:t>股价的自然变化是没有明显的趋势变化，只有在舆论评价产生变化的情况下才会对股价</w:t>
      </w:r>
      <w:r w:rsidR="00A93305">
        <w:rPr>
          <w:rFonts w:cs="Times New Roman" w:hint="eastAsia"/>
          <w:color w:val="000000" w:themeColor="text1"/>
        </w:rPr>
        <w:t>变化产生影响</w:t>
      </w:r>
      <w:r w:rsidRPr="009D03D0">
        <w:rPr>
          <w:rFonts w:cs="Times New Roman"/>
          <w:color w:val="000000" w:themeColor="text1"/>
        </w:rPr>
        <w:t>，故</w:t>
      </w:r>
      <w:r w:rsidR="009B3502">
        <w:rPr>
          <w:rFonts w:cs="Times New Roman" w:hint="eastAsia"/>
          <w:color w:val="000000" w:themeColor="text1"/>
        </w:rPr>
        <w:t>本文</w:t>
      </w:r>
      <w:r w:rsidRPr="009D03D0">
        <w:rPr>
          <w:rFonts w:cs="Times New Roman"/>
          <w:color w:val="000000" w:themeColor="text1"/>
        </w:rPr>
        <w:t>采取一阶指数平滑作为基本模型，并引入舆论评价</w:t>
      </w:r>
      <w:r w:rsidR="00A93305">
        <w:rPr>
          <w:rFonts w:cs="Times New Roman" w:hint="eastAsia"/>
          <w:color w:val="000000" w:themeColor="text1"/>
        </w:rPr>
        <w:t>因素</w:t>
      </w:r>
      <w:r w:rsidRPr="009D03D0">
        <w:rPr>
          <w:rFonts w:cs="Times New Roman"/>
          <w:color w:val="000000" w:themeColor="text1"/>
        </w:rPr>
        <w:t>作为</w:t>
      </w:r>
      <w:r w:rsidR="00A93305">
        <w:rPr>
          <w:rFonts w:cs="Times New Roman" w:hint="eastAsia"/>
          <w:color w:val="000000" w:themeColor="text1"/>
        </w:rPr>
        <w:t>影响股价的变量</w:t>
      </w:r>
      <w:r w:rsidRPr="009D03D0">
        <w:rPr>
          <w:rFonts w:cs="Times New Roman" w:hint="eastAsia"/>
          <w:color w:val="000000" w:themeColor="text1"/>
        </w:rPr>
        <w:t>。</w:t>
      </w:r>
    </w:p>
    <w:p w14:paraId="546C51BE" w14:textId="46780757" w:rsidR="00E546A2" w:rsidRPr="009D03D0" w:rsidRDefault="00E546A2" w:rsidP="00E546A2">
      <w:pPr>
        <w:ind w:firstLine="480"/>
        <w:rPr>
          <w:rFonts w:cs="Times New Roman"/>
          <w:color w:val="000000" w:themeColor="text1"/>
        </w:rPr>
      </w:pPr>
      <w:r w:rsidRPr="009D03D0">
        <w:rPr>
          <w:rFonts w:cs="Times New Roman"/>
          <w:color w:val="000000" w:themeColor="text1"/>
        </w:rPr>
        <w:t>假设上一周期的股价为：</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t</m:t>
            </m:r>
          </m:sub>
        </m:sSub>
      </m:oMath>
      <w:r w:rsidRPr="009D03D0">
        <w:rPr>
          <w:rFonts w:cs="Times New Roman"/>
          <w:color w:val="000000" w:themeColor="text1"/>
        </w:rPr>
        <w:t>,</w:t>
      </w:r>
      <w:r w:rsidRPr="009D03D0">
        <w:rPr>
          <w:rFonts w:cs="Times New Roman"/>
          <w:color w:val="000000" w:themeColor="text1"/>
        </w:rPr>
        <w:t>上一周期的预测值为</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t</m:t>
            </m:r>
          </m:sub>
        </m:sSub>
        <m:r>
          <w:rPr>
            <w:rFonts w:ascii="Cambria Math" w:hAnsi="Cambria Math" w:cs="Times New Roman"/>
            <w:color w:val="000000" w:themeColor="text1"/>
          </w:rPr>
          <m:t>’</m:t>
        </m:r>
      </m:oMath>
      <w:r w:rsidRPr="009D03D0">
        <w:rPr>
          <w:rFonts w:cs="Times New Roman"/>
          <w:color w:val="000000" w:themeColor="text1"/>
        </w:rPr>
        <w:t>，舆论评价造成的影响为</w:t>
      </w:r>
      <m:oMath>
        <m:acc>
          <m:accPr>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t</m:t>
                </m:r>
              </m:sub>
            </m:sSub>
          </m:e>
        </m:acc>
      </m:oMath>
      <w:r w:rsidR="00D27ECB">
        <w:rPr>
          <w:rFonts w:cs="Times New Roman" w:hint="eastAsia"/>
          <w:color w:val="000000" w:themeColor="text1"/>
        </w:rPr>
        <w:t>,</w:t>
      </w:r>
      <w:r w:rsidR="003A3BC2">
        <w:rPr>
          <w:rFonts w:cs="Times New Roman"/>
          <w:color w:val="000000" w:themeColor="text1"/>
        </w:rPr>
        <w:t xml:space="preserve"> </w:t>
      </w:r>
      <w:r w:rsidRPr="009D03D0">
        <w:rPr>
          <w:rFonts w:cs="Times New Roman"/>
          <w:color w:val="000000" w:themeColor="text1"/>
        </w:rPr>
        <w:t>那么第</w:t>
      </w:r>
      <w:r w:rsidRPr="009D03D0">
        <w:rPr>
          <w:rFonts w:cs="Times New Roman"/>
          <w:color w:val="000000" w:themeColor="text1"/>
        </w:rPr>
        <w:t>t+1</w:t>
      </w:r>
      <w:r w:rsidRPr="009D03D0">
        <w:rPr>
          <w:rFonts w:cs="Times New Roman"/>
          <w:color w:val="000000" w:themeColor="text1"/>
        </w:rPr>
        <w:t>周期其一阶指数平滑的预测结果为：</w:t>
      </w:r>
    </w:p>
    <w:p w14:paraId="5A88B838" w14:textId="17F4A804" w:rsidR="00E546A2" w:rsidRPr="009D03D0" w:rsidRDefault="00A20880" w:rsidP="00E546A2">
      <w:pPr>
        <w:ind w:left="420"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t+1</m:t>
                  </m:r>
                </m:sub>
              </m:sSub>
              <m:r>
                <w:rPr>
                  <w:rFonts w:ascii="Cambria Math" w:hAnsi="Cambria Math" w:cs="Times New Roman"/>
                  <w:color w:val="000000" w:themeColor="text1"/>
                  <w:szCs w:val="24"/>
                </w:rPr>
                <m:t>=a</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1–a-b</m:t>
                  </m:r>
                </m:e>
              </m:d>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 xml:space="preserve">’+b </m:t>
              </m:r>
              <m:acc>
                <m:accPr>
                  <m:ctrlPr>
                    <w:rPr>
                      <w:rFonts w:ascii="Cambria Math" w:hAnsi="Cambria Math" w:cs="Times New Roman"/>
                      <w:i/>
                      <w:color w:val="000000" w:themeColor="text1"/>
                      <w:szCs w:val="24"/>
                    </w:rPr>
                  </m:ctrlPr>
                </m:acc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e>
              </m:acc>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5-81</m:t>
                  </m:r>
                </m:e>
              </m:d>
            </m:e>
          </m:eqArr>
          <m:r>
            <w:rPr>
              <w:rFonts w:ascii="Cambria Math" w:hAnsi="Cambria Math" w:cs="Times New Roman"/>
              <w:color w:val="000000" w:themeColor="text1"/>
              <w:szCs w:val="24"/>
            </w:rPr>
            <m:t xml:space="preserve"> </m:t>
          </m:r>
        </m:oMath>
      </m:oMathPara>
    </w:p>
    <w:p w14:paraId="4A102026" w14:textId="364AAE85" w:rsidR="00E546A2" w:rsidRPr="009D03D0" w:rsidRDefault="00E546A2" w:rsidP="00E546A2">
      <w:pPr>
        <w:ind w:firstLine="480"/>
        <w:rPr>
          <w:rFonts w:cs="Times New Roman"/>
          <w:color w:val="000000" w:themeColor="text1"/>
        </w:rPr>
      </w:pPr>
      <w:r w:rsidRPr="009D03D0">
        <w:rPr>
          <w:rFonts w:cs="Times New Roman"/>
          <w:color w:val="000000" w:themeColor="text1"/>
        </w:rPr>
        <w:t>考虑到股价不可能无限</w:t>
      </w:r>
      <w:r w:rsidRPr="009D03D0">
        <w:rPr>
          <w:rFonts w:cs="Times New Roman" w:hint="eastAsia"/>
          <w:color w:val="000000" w:themeColor="text1"/>
        </w:rPr>
        <w:t>下</w:t>
      </w:r>
      <w:r w:rsidRPr="009D03D0">
        <w:rPr>
          <w:rFonts w:cs="Times New Roman"/>
          <w:color w:val="000000" w:themeColor="text1"/>
        </w:rPr>
        <w:t>跌也不可能无限</w:t>
      </w:r>
      <w:r w:rsidRPr="009D03D0">
        <w:rPr>
          <w:rFonts w:cs="Times New Roman" w:hint="eastAsia"/>
          <w:color w:val="000000" w:themeColor="text1"/>
        </w:rPr>
        <w:t>增</w:t>
      </w:r>
      <w:r w:rsidRPr="009D03D0">
        <w:rPr>
          <w:rFonts w:cs="Times New Roman"/>
          <w:color w:val="000000" w:themeColor="text1"/>
        </w:rPr>
        <w:t>涨</w:t>
      </w:r>
      <w:r w:rsidRPr="009D03D0">
        <w:rPr>
          <w:rFonts w:cs="Times New Roman" w:hint="eastAsia"/>
          <w:color w:val="000000" w:themeColor="text1"/>
        </w:rPr>
        <w:t>。而由于时间窗口的选择往往远小于舆论传播以及发展的时间</w:t>
      </w:r>
      <w:r w:rsidR="003A3BC2">
        <w:rPr>
          <w:rFonts w:cs="Times New Roman" w:hint="eastAsia"/>
          <w:color w:val="000000" w:themeColor="text1"/>
        </w:rPr>
        <w:t>。</w:t>
      </w:r>
      <w:r w:rsidRPr="009D03D0">
        <w:rPr>
          <w:rFonts w:cs="Times New Roman" w:hint="eastAsia"/>
          <w:color w:val="000000" w:themeColor="text1"/>
        </w:rPr>
        <w:t>所以相对于预测窗口</w:t>
      </w:r>
      <w:r w:rsidR="003A3BC2">
        <w:rPr>
          <w:rFonts w:cs="Times New Roman" w:hint="eastAsia"/>
          <w:color w:val="000000" w:themeColor="text1"/>
        </w:rPr>
        <w:t>的时间长度</w:t>
      </w:r>
      <w:r w:rsidRPr="009D03D0">
        <w:rPr>
          <w:rFonts w:cs="Times New Roman" w:hint="eastAsia"/>
          <w:color w:val="000000" w:themeColor="text1"/>
        </w:rPr>
        <w:t>，某一对象的舆论评价可能</w:t>
      </w:r>
      <w:r w:rsidR="003A3BC2">
        <w:rPr>
          <w:rFonts w:cs="Times New Roman" w:hint="eastAsia"/>
          <w:color w:val="000000" w:themeColor="text1"/>
        </w:rPr>
        <w:t>处于</w:t>
      </w:r>
      <w:r w:rsidRPr="009D03D0">
        <w:rPr>
          <w:rFonts w:cs="Times New Roman" w:hint="eastAsia"/>
          <w:color w:val="000000" w:themeColor="text1"/>
        </w:rPr>
        <w:t>长期持续上扬或者低迷</w:t>
      </w:r>
      <w:r w:rsidR="003A3BC2">
        <w:rPr>
          <w:rFonts w:cs="Times New Roman" w:hint="eastAsia"/>
          <w:color w:val="000000" w:themeColor="text1"/>
        </w:rPr>
        <w:t>的状态</w:t>
      </w:r>
      <w:r w:rsidRPr="009D03D0">
        <w:rPr>
          <w:rFonts w:cs="Times New Roman" w:hint="eastAsia"/>
          <w:color w:val="000000" w:themeColor="text1"/>
        </w:rPr>
        <w:t>，因此可能会使得预测结果一直处于单一的上涨或者下跌的状态。市场规律指出，实际的股票市场中，一只股票上涨或者下跌的趋势最后由市场表现决定，一段时间的持久的增长会一定程度减缓增长的速率，所以需要考虑历史增长对于预测结果的影响</w:t>
      </w:r>
      <w:r w:rsidR="00D27ECB">
        <w:rPr>
          <w:rFonts w:cs="Times New Roman"/>
          <w:color w:val="000000" w:themeColor="text1"/>
          <w:vertAlign w:val="superscript"/>
        </w:rPr>
        <w:t>[3</w:t>
      </w:r>
      <w:r w:rsidR="00D27ECB" w:rsidRPr="009D03D0">
        <w:rPr>
          <w:rFonts w:cs="Times New Roman"/>
          <w:color w:val="000000" w:themeColor="text1"/>
          <w:vertAlign w:val="superscript"/>
        </w:rPr>
        <w:t>]</w:t>
      </w:r>
      <w:r w:rsidRPr="009D03D0">
        <w:rPr>
          <w:rFonts w:cs="Times New Roman" w:hint="eastAsia"/>
          <w:color w:val="000000" w:themeColor="text1"/>
        </w:rPr>
        <w:t>。</w:t>
      </w:r>
    </w:p>
    <w:p w14:paraId="67AE298B" w14:textId="261DB0C0" w:rsidR="00E546A2" w:rsidRPr="009D03D0" w:rsidRDefault="00E546A2" w:rsidP="00E546A2">
      <w:pPr>
        <w:ind w:firstLine="480"/>
        <w:rPr>
          <w:rFonts w:cs="Times New Roman"/>
          <w:color w:val="000000" w:themeColor="text1"/>
        </w:rPr>
      </w:pPr>
      <w:r w:rsidRPr="009D03D0">
        <w:rPr>
          <w:rFonts w:cs="Times New Roman" w:hint="eastAsia"/>
          <w:color w:val="000000" w:themeColor="text1"/>
        </w:rPr>
        <w:t>根</w:t>
      </w:r>
      <w:r w:rsidRPr="009D03D0">
        <w:rPr>
          <w:rFonts w:cs="Times New Roman"/>
          <w:color w:val="000000" w:themeColor="text1"/>
        </w:rPr>
        <w:t>据</w:t>
      </w:r>
      <w:r w:rsidRPr="009D03D0">
        <w:rPr>
          <w:rFonts w:cs="Times New Roman" w:hint="eastAsia"/>
          <w:color w:val="000000" w:themeColor="text1"/>
        </w:rPr>
        <w:t>股票市场的</w:t>
      </w:r>
      <w:r w:rsidRPr="009D03D0">
        <w:rPr>
          <w:rFonts w:cs="Times New Roman"/>
          <w:color w:val="000000" w:themeColor="text1"/>
        </w:rPr>
        <w:t>经验，单一一支发行较久的股票，在短时间内出现超过</w:t>
      </w:r>
      <w:r w:rsidRPr="009D03D0">
        <w:rPr>
          <w:rFonts w:cs="Times New Roman"/>
          <w:color w:val="000000" w:themeColor="text1"/>
        </w:rPr>
        <w:t>100%</w:t>
      </w:r>
      <w:r w:rsidRPr="009D03D0">
        <w:rPr>
          <w:rFonts w:cs="Times New Roman"/>
          <w:color w:val="000000" w:themeColor="text1"/>
        </w:rPr>
        <w:t>的涨幅十分罕见，可以定义涨跌的相对前</w:t>
      </w:r>
      <m:oMath>
        <m:r>
          <w:rPr>
            <w:rFonts w:ascii="Cambria Math" w:hAnsi="Cambria Math" w:cs="Times New Roman"/>
            <w:color w:val="000000" w:themeColor="text1"/>
          </w:rPr>
          <m:t>τ</m:t>
        </m:r>
      </m:oMath>
      <w:r w:rsidRPr="009D03D0">
        <w:rPr>
          <w:rFonts w:cs="Times New Roman"/>
          <w:color w:val="000000" w:themeColor="text1"/>
        </w:rPr>
        <w:t>日的最高价的比例为</w:t>
      </w:r>
      <w:r w:rsidR="00E92378" w:rsidRPr="009D03D0">
        <w:rPr>
          <w:rFonts w:cs="Times New Roman" w:hint="eastAsia"/>
          <w:color w:val="000000" w:themeColor="text1"/>
        </w:rPr>
        <w:t>归一化变量</w:t>
      </w:r>
      <m:oMath>
        <m:r>
          <w:rPr>
            <w:rFonts w:ascii="Cambria Math" w:hAnsi="Cambria Math" w:cs="Times New Roman"/>
            <w:color w:val="000000" w:themeColor="text1"/>
          </w:rPr>
          <m:t>β∈</m:t>
        </m:r>
        <m:d>
          <m:dPr>
            <m:ctrlPr>
              <w:rPr>
                <w:rFonts w:ascii="Cambria Math" w:hAnsi="Cambria Math" w:cs="Times New Roman"/>
                <w:i/>
                <w:color w:val="000000" w:themeColor="text1"/>
              </w:rPr>
            </m:ctrlPr>
          </m:dPr>
          <m:e>
            <m:r>
              <w:rPr>
                <w:rFonts w:ascii="Cambria Math" w:hAnsi="Cambria Math" w:cs="Times New Roman"/>
                <w:color w:val="000000" w:themeColor="text1"/>
              </w:rPr>
              <m:t>-1 , 1</m:t>
            </m:r>
          </m:e>
        </m:d>
      </m:oMath>
      <w:r w:rsidR="00D27ECB">
        <w:rPr>
          <w:rFonts w:cs="Times New Roman"/>
          <w:color w:val="000000" w:themeColor="text1"/>
        </w:rPr>
        <w:t xml:space="preserve">. </w:t>
      </w:r>
      <w:r w:rsidRPr="009D03D0">
        <w:rPr>
          <w:rFonts w:cs="Times New Roman" w:hint="eastAsia"/>
          <w:color w:val="000000" w:themeColor="text1"/>
        </w:rPr>
        <w:t>即</w:t>
      </w:r>
      <w:r w:rsidR="007F3BEB" w:rsidRPr="009D03D0">
        <w:rPr>
          <w:rFonts w:cs="Times New Roman" w:hint="eastAsia"/>
          <w:color w:val="000000" w:themeColor="text1"/>
        </w:rPr>
        <w:t>：</w:t>
      </w:r>
    </w:p>
    <w:p w14:paraId="0DB51977" w14:textId="1FDE5994" w:rsidR="003A71A6" w:rsidRPr="009D03D0" w:rsidRDefault="00A20880" w:rsidP="00E546A2">
      <w:pPr>
        <w:ind w:firstLine="480"/>
        <w:rPr>
          <w:rFonts w:cs="Times New Roman"/>
          <w:color w:val="000000" w:themeColor="text1"/>
        </w:rPr>
      </w:pPr>
      <m:oMathPara>
        <m:oMath>
          <m:eqArr>
            <m:eqArrPr>
              <m:maxDist m:val="1"/>
              <m:ctrlPr>
                <w:rPr>
                  <w:rFonts w:ascii="Cambria Math" w:hAnsi="Cambria Math" w:cs="Times New Roman"/>
                  <w:i/>
                  <w:color w:val="000000" w:themeColor="text1"/>
                </w:rPr>
              </m:ctrlPr>
            </m:eqArrPr>
            <m:e>
              <m:r>
                <w:rPr>
                  <w:rFonts w:ascii="Cambria Math" w:hAnsi="Cambria Math" w:cs="Times New Roman"/>
                  <w:color w:val="000000" w:themeColor="text1"/>
                </w:rPr>
                <m:t>β=</m:t>
              </m:r>
              <m:f>
                <m:fPr>
                  <m:ctrlPr>
                    <w:rPr>
                      <w:rFonts w:ascii="Cambria Math" w:hAnsi="Cambria Math" w:cs="Times New Roman"/>
                      <w:i/>
                      <w:color w:val="000000" w:themeColor="text1"/>
                    </w:rPr>
                  </m:ctrlPr>
                </m:fPr>
                <m:num>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func>
                        <m:funcPr>
                          <m:ctrlPr>
                            <w:rPr>
                              <w:rFonts w:ascii="Cambria Math" w:hAnsi="Cambria Math" w:cs="Times New Roman"/>
                              <w:i/>
                              <w:color w:val="000000" w:themeColor="text1"/>
                            </w:rPr>
                          </m:ctrlPr>
                        </m:funcPr>
                        <m:fName>
                          <m:r>
                            <m:rPr>
                              <m:sty m:val="p"/>
                            </m:rPr>
                            <w:rPr>
                              <w:rFonts w:ascii="Cambria Math" w:hAnsi="Cambria Math" w:cs="Times New Roman"/>
                              <w:color w:val="000000" w:themeColor="text1"/>
                            </w:rPr>
                            <m:t>max</m:t>
                          </m:r>
                        </m:fName>
                        <m:e>
                          <m:d>
                            <m:dPr>
                              <m:ctrlPr>
                                <w:rPr>
                                  <w:rFonts w:ascii="Cambria Math" w:hAnsi="Cambria Math" w:cs="Times New Roman"/>
                                  <w:i/>
                                  <w:color w:val="000000" w:themeColor="text1"/>
                                </w:rPr>
                              </m:ctrlPr>
                            </m:dPr>
                            <m:e>
                              <m:r>
                                <w:rPr>
                                  <w:rFonts w:ascii="Cambria Math" w:hAnsi="Cambria Math" w:cs="Times New Roman"/>
                                  <w:color w:val="000000" w:themeColor="text1"/>
                                </w:rPr>
                                <m:t>t+τ</m:t>
                              </m:r>
                            </m:e>
                          </m:d>
                        </m:e>
                      </m:func>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t</m:t>
                      </m:r>
                    </m:sub>
                  </m:sSub>
                </m:num>
                <m:den>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func>
                        <m:funcPr>
                          <m:ctrlPr>
                            <w:rPr>
                              <w:rFonts w:ascii="Cambria Math" w:hAnsi="Cambria Math" w:cs="Times New Roman"/>
                              <w:i/>
                              <w:color w:val="000000" w:themeColor="text1"/>
                            </w:rPr>
                          </m:ctrlPr>
                        </m:funcPr>
                        <m:fName>
                          <m:r>
                            <m:rPr>
                              <m:sty m:val="p"/>
                            </m:rPr>
                            <w:rPr>
                              <w:rFonts w:ascii="Cambria Math" w:hAnsi="Cambria Math" w:cs="Times New Roman"/>
                              <w:color w:val="000000" w:themeColor="text1"/>
                            </w:rPr>
                            <m:t>max</m:t>
                          </m:r>
                        </m:fName>
                        <m:e>
                          <m:d>
                            <m:dPr>
                              <m:ctrlPr>
                                <w:rPr>
                                  <w:rFonts w:ascii="Cambria Math" w:hAnsi="Cambria Math" w:cs="Times New Roman"/>
                                  <w:i/>
                                  <w:color w:val="000000" w:themeColor="text1"/>
                                </w:rPr>
                              </m:ctrlPr>
                            </m:dPr>
                            <m:e>
                              <m:r>
                                <w:rPr>
                                  <w:rFonts w:ascii="Cambria Math" w:hAnsi="Cambria Math" w:cs="Times New Roman"/>
                                  <w:color w:val="000000" w:themeColor="text1"/>
                                </w:rPr>
                                <m:t>t+τ</m:t>
                              </m:r>
                            </m:e>
                          </m:d>
                        </m:e>
                      </m:func>
                    </m:sub>
                  </m:sSub>
                </m:den>
              </m:f>
              <m:r>
                <w:rPr>
                  <w:rFonts w:ascii="Cambria Math" w:hAnsi="Cambria Math" w:cs="Times New Roman"/>
                  <w:color w:val="000000" w:themeColor="text1"/>
                </w:rPr>
                <m:t>.#</m:t>
              </m:r>
              <m:d>
                <m:dPr>
                  <m:ctrlPr>
                    <w:rPr>
                      <w:rFonts w:ascii="Cambria Math" w:hAnsi="Cambria Math"/>
                      <w:i/>
                      <w:color w:val="000000" w:themeColor="text1"/>
                    </w:rPr>
                  </m:ctrlPr>
                </m:dPr>
                <m:e>
                  <m:r>
                    <m:rPr>
                      <m:nor/>
                    </m:rPr>
                    <w:rPr>
                      <w:color w:val="000000" w:themeColor="text1"/>
                    </w:rPr>
                    <m:t>5-82</m:t>
                  </m:r>
                </m:e>
              </m:d>
            </m:e>
          </m:eqArr>
        </m:oMath>
      </m:oMathPara>
    </w:p>
    <w:p w14:paraId="0D350D7D" w14:textId="6776A534" w:rsidR="00E546A2" w:rsidRPr="009D03D0" w:rsidRDefault="00E546A2" w:rsidP="00E546A2">
      <w:pPr>
        <w:ind w:firstLine="480"/>
        <w:rPr>
          <w:rFonts w:cs="Times New Roman"/>
          <w:color w:val="000000" w:themeColor="text1"/>
        </w:rPr>
      </w:pPr>
      <w:r w:rsidRPr="009D03D0">
        <w:rPr>
          <w:rFonts w:cs="Times New Roman" w:hint="eastAsia"/>
          <w:color w:val="000000" w:themeColor="text1"/>
        </w:rPr>
        <w:t>一般</w:t>
      </w:r>
      <w:r w:rsidRPr="009D03D0">
        <w:rPr>
          <w:rFonts w:cs="Times New Roman"/>
          <w:color w:val="000000" w:themeColor="text1"/>
        </w:rPr>
        <w:t>认为</w:t>
      </w:r>
      <w:r w:rsidRPr="009D03D0">
        <w:rPr>
          <w:rFonts w:cs="Times New Roman" w:hint="eastAsia"/>
          <w:color w:val="000000" w:themeColor="text1"/>
        </w:rPr>
        <w:t>短期的</w:t>
      </w:r>
      <w:r w:rsidRPr="009D03D0">
        <w:rPr>
          <w:rFonts w:cs="Times New Roman"/>
          <w:color w:val="000000" w:themeColor="text1"/>
        </w:rPr>
        <w:t>历史涨跌的幅度</w:t>
      </w:r>
      <w:r w:rsidRPr="009D03D0">
        <w:rPr>
          <w:rFonts w:cs="Times New Roman" w:hint="eastAsia"/>
          <w:color w:val="000000" w:themeColor="text1"/>
        </w:rPr>
        <w:t>对于未来的市场预期的影响符合近似</w:t>
      </w:r>
      <w:r w:rsidRPr="009D03D0">
        <w:rPr>
          <w:rFonts w:cs="Times New Roman"/>
          <w:color w:val="000000" w:themeColor="text1"/>
        </w:rPr>
        <w:t>sigmoid</w:t>
      </w:r>
      <w:r w:rsidRPr="009D03D0">
        <w:rPr>
          <w:rFonts w:cs="Times New Roman"/>
          <w:color w:val="000000" w:themeColor="text1"/>
        </w:rPr>
        <w:t>的特性</w:t>
      </w:r>
      <w:r w:rsidRPr="009D03D0">
        <w:rPr>
          <w:rFonts w:cs="Times New Roman" w:hint="eastAsia"/>
          <w:color w:val="000000" w:themeColor="text1"/>
          <w:vertAlign w:val="superscript"/>
        </w:rPr>
        <w:t>[</w:t>
      </w:r>
      <w:r w:rsidR="008E3669" w:rsidRPr="009D03D0">
        <w:rPr>
          <w:rFonts w:cs="Times New Roman" w:hint="eastAsia"/>
          <w:color w:val="000000" w:themeColor="text1"/>
          <w:vertAlign w:val="superscript"/>
        </w:rPr>
        <w:t>3</w:t>
      </w:r>
      <w:r w:rsidRPr="009D03D0">
        <w:rPr>
          <w:rFonts w:cs="Times New Roman" w:hint="eastAsia"/>
          <w:color w:val="000000" w:themeColor="text1"/>
          <w:vertAlign w:val="superscript"/>
        </w:rPr>
        <w:t>]</w:t>
      </w:r>
      <w:r w:rsidRPr="009D03D0">
        <w:rPr>
          <w:rFonts w:cs="Times New Roman"/>
          <w:color w:val="000000" w:themeColor="text1"/>
        </w:rPr>
        <w:t>，即</w:t>
      </w:r>
      <w:r w:rsidR="001A044B" w:rsidRPr="009D03D0">
        <w:rPr>
          <w:rFonts w:cs="Times New Roman" w:hint="eastAsia"/>
          <w:color w:val="000000" w:themeColor="text1"/>
        </w:rPr>
        <w:t>：</w:t>
      </w:r>
    </w:p>
    <w:p w14:paraId="3585BB2D" w14:textId="1FE2F88F" w:rsidR="003A71A6" w:rsidRPr="009D03D0" w:rsidRDefault="00A20880" w:rsidP="00E546A2">
      <w:pPr>
        <w:ind w:left="420" w:firstLine="480"/>
        <w:rPr>
          <w:rFonts w:cs="Times New Roman"/>
          <w:color w:val="000000" w:themeColor="text1"/>
          <w:szCs w:val="24"/>
        </w:rPr>
      </w:pPr>
      <m:oMathPara>
        <m:oMath>
          <m:eqArr>
            <m:eqArrPr>
              <m:maxDist m:val="1"/>
              <m:ctrlPr>
                <w:rPr>
                  <w:rFonts w:ascii="Cambria Math" w:hAnsi="Cambria Math" w:cs="Times New Roman"/>
                  <w:i/>
                  <w:color w:val="000000" w:themeColor="text1"/>
                  <w:szCs w:val="24"/>
                </w:rPr>
              </m:ctrlPr>
            </m:eqArrPr>
            <m:e>
              <m:acc>
                <m:accPr>
                  <m:ctrlPr>
                    <w:rPr>
                      <w:rFonts w:ascii="Cambria Math" w:hAnsi="Cambria Math" w:cs="Times New Roman"/>
                      <w:i/>
                      <w:color w:val="000000" w:themeColor="text1"/>
                      <w:szCs w:val="24"/>
                    </w:rPr>
                  </m:ctrlPr>
                </m:acc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e>
              </m:acc>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kQ</m:t>
                  </m:r>
                </m:num>
                <m:den>
                  <m:func>
                    <m:funcPr>
                      <m:ctrlPr>
                        <w:rPr>
                          <w:rFonts w:ascii="Cambria Math" w:hAnsi="Cambria Math" w:cs="Times New Roman"/>
                          <w:i/>
                          <w:color w:val="000000" w:themeColor="text1"/>
                          <w:szCs w:val="24"/>
                        </w:rPr>
                      </m:ctrlPr>
                    </m:funcPr>
                    <m:fName>
                      <m:sSup>
                        <m:sSupPr>
                          <m:ctrlPr>
                            <w:rPr>
                              <w:rFonts w:ascii="Cambria Math" w:hAnsi="Cambria Math" w:cs="Times New Roman"/>
                              <w:color w:val="000000" w:themeColor="text1"/>
                              <w:szCs w:val="24"/>
                            </w:rPr>
                          </m:ctrlPr>
                        </m:sSupPr>
                        <m:e>
                          <m:r>
                            <m:rPr>
                              <m:sty m:val="p"/>
                            </m:rPr>
                            <w:rPr>
                              <w:rFonts w:ascii="Cambria Math" w:hAnsi="Cambria Math" w:cs="Times New Roman"/>
                              <w:color w:val="000000" w:themeColor="text1"/>
                              <w:szCs w:val="24"/>
                            </w:rPr>
                            <m:t>log</m:t>
                          </m:r>
                        </m:e>
                        <m:sup>
                          <m:r>
                            <m:rPr>
                              <m:sty m:val="p"/>
                            </m:rPr>
                            <w:rPr>
                              <w:rFonts w:ascii="Cambria Math" w:hAnsi="Cambria Math" w:cs="Times New Roman"/>
                              <w:color w:val="000000" w:themeColor="text1"/>
                              <w:szCs w:val="24"/>
                            </w:rPr>
                            <m:t>2</m:t>
                          </m:r>
                        </m:sup>
                      </m:sSup>
                    </m:fName>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1+β</m:t>
                              </m:r>
                            </m:num>
                            <m:den>
                              <m:r>
                                <w:rPr>
                                  <w:rFonts w:ascii="Cambria Math" w:hAnsi="Cambria Math" w:cs="Times New Roman"/>
                                  <w:color w:val="000000" w:themeColor="text1"/>
                                  <w:szCs w:val="24"/>
                                </w:rPr>
                                <m:t>1-β</m:t>
                              </m:r>
                            </m:den>
                          </m:f>
                        </m:e>
                      </m:d>
                      <m:r>
                        <w:rPr>
                          <w:rFonts w:ascii="Cambria Math" w:hAnsi="Cambria Math" w:cs="Times New Roman"/>
                          <w:color w:val="000000" w:themeColor="text1"/>
                          <w:szCs w:val="24"/>
                        </w:rPr>
                        <m:t>+1</m:t>
                      </m:r>
                    </m:e>
                  </m:func>
                </m:den>
              </m:f>
              <m:r>
                <w:rPr>
                  <w:rFonts w:ascii="Cambria Math" w:hAnsi="Cambria Math" w:cs="Times New Roman"/>
                  <w:color w:val="000000" w:themeColor="text1"/>
                  <w:szCs w:val="24"/>
                </w:rPr>
                <m:t>.#</m:t>
              </m:r>
              <m:d>
                <m:dPr>
                  <m:ctrlPr>
                    <w:rPr>
                      <w:rFonts w:ascii="Cambria Math" w:hAnsi="Cambria Math"/>
                      <w:i/>
                      <w:color w:val="000000" w:themeColor="text1"/>
                    </w:rPr>
                  </m:ctrlPr>
                </m:dPr>
                <m:e>
                  <m:r>
                    <m:rPr>
                      <m:nor/>
                    </m:rPr>
                    <w:rPr>
                      <w:color w:val="000000" w:themeColor="text1"/>
                    </w:rPr>
                    <m:t>5-83</m:t>
                  </m:r>
                </m:e>
              </m:d>
            </m:e>
          </m:eqArr>
        </m:oMath>
      </m:oMathPara>
    </w:p>
    <w:p w14:paraId="5E9DC512" w14:textId="316CADE4" w:rsidR="00E546A2" w:rsidRPr="009D03D0" w:rsidRDefault="00E546A2" w:rsidP="001F0AC2">
      <w:pPr>
        <w:ind w:firstLine="480"/>
        <w:rPr>
          <w:color w:val="000000" w:themeColor="text1"/>
        </w:rPr>
      </w:pPr>
      <w:r w:rsidRPr="009D03D0">
        <w:rPr>
          <w:color w:val="000000" w:themeColor="text1"/>
        </w:rPr>
        <w:t>k</w:t>
      </w:r>
      <w:r w:rsidRPr="009D03D0">
        <w:rPr>
          <w:color w:val="000000" w:themeColor="text1"/>
        </w:rPr>
        <w:t>为</w:t>
      </w:r>
      <w:r w:rsidRPr="009D03D0">
        <w:rPr>
          <w:rFonts w:hint="eastAsia"/>
          <w:color w:val="000000" w:themeColor="text1"/>
        </w:rPr>
        <w:t>股价值（</w:t>
      </w:r>
      <w:r w:rsidRPr="009D03D0">
        <w:rPr>
          <w:color w:val="000000" w:themeColor="text1"/>
        </w:rPr>
        <w:t>10</w:t>
      </w:r>
      <w:r w:rsidRPr="009D03D0">
        <w:rPr>
          <w:rFonts w:hint="eastAsia"/>
          <w:color w:val="000000" w:themeColor="text1"/>
        </w:rPr>
        <w:t>美元到</w:t>
      </w:r>
      <w:r w:rsidRPr="009D03D0">
        <w:rPr>
          <w:rFonts w:hint="eastAsia"/>
          <w:color w:val="000000" w:themeColor="text1"/>
        </w:rPr>
        <w:t>1</w:t>
      </w:r>
      <w:r w:rsidRPr="009D03D0">
        <w:rPr>
          <w:color w:val="000000" w:themeColor="text1"/>
        </w:rPr>
        <w:t>000</w:t>
      </w:r>
      <w:r w:rsidRPr="009D03D0">
        <w:rPr>
          <w:rFonts w:hint="eastAsia"/>
          <w:color w:val="000000" w:themeColor="text1"/>
        </w:rPr>
        <w:t>美元之间不等）以预测结果之间的线性</w:t>
      </w:r>
      <w:r w:rsidRPr="009D03D0">
        <w:rPr>
          <w:color w:val="000000" w:themeColor="text1"/>
        </w:rPr>
        <w:t>调和系数</w:t>
      </w:r>
      <w:r w:rsidRPr="009D03D0">
        <w:rPr>
          <w:rFonts w:hint="eastAsia"/>
          <w:color w:val="000000" w:themeColor="text1"/>
        </w:rPr>
        <w:t>，</w:t>
      </w:r>
      <w:r w:rsidRPr="009D03D0">
        <w:rPr>
          <w:color w:val="000000" w:themeColor="text1"/>
        </w:rPr>
        <w:t>Q</w:t>
      </w:r>
      <w:r w:rsidRPr="009D03D0">
        <w:rPr>
          <w:rFonts w:hint="eastAsia"/>
          <w:color w:val="000000" w:themeColor="text1"/>
        </w:rPr>
        <w:t>为情感分析结果。</w:t>
      </w:r>
    </w:p>
    <w:p w14:paraId="659E3760" w14:textId="594D051B" w:rsidR="00E546A2" w:rsidRPr="009D03D0" w:rsidRDefault="00E546A2" w:rsidP="00AF7DE2">
      <w:pPr>
        <w:ind w:left="420" w:firstLineChars="0" w:firstLine="0"/>
        <w:rPr>
          <w:rFonts w:cs="Times New Roman"/>
          <w:color w:val="000000" w:themeColor="text1"/>
          <w:szCs w:val="24"/>
        </w:rPr>
      </w:pPr>
      <w:r w:rsidRPr="009D03D0">
        <w:rPr>
          <w:rFonts w:cs="Times New Roman"/>
          <w:color w:val="000000" w:themeColor="text1"/>
          <w:szCs w:val="24"/>
        </w:rPr>
        <w:t>于是可以得到</w:t>
      </w:r>
      <w:r w:rsidR="001A044B" w:rsidRPr="009D03D0">
        <w:rPr>
          <w:rFonts w:cs="Times New Roman" w:hint="eastAsia"/>
          <w:color w:val="000000" w:themeColor="text1"/>
          <w:szCs w:val="24"/>
        </w:rPr>
        <w:t>：</w:t>
      </w:r>
    </w:p>
    <w:p w14:paraId="03253C44" w14:textId="75D862F0" w:rsidR="003A71A6" w:rsidRPr="009D03D0" w:rsidRDefault="00A20880" w:rsidP="00E546A2">
      <w:pPr>
        <w:ind w:left="420" w:firstLine="480"/>
        <w:rPr>
          <w:rFonts w:cs="Times New Roman"/>
          <w:color w:val="000000" w:themeColor="text1"/>
          <w:szCs w:val="24"/>
        </w:rPr>
      </w:pPr>
      <m:oMathPara>
        <m:oMath>
          <m:eqArr>
            <m:eqArrPr>
              <m:maxDist m:val="1"/>
              <m:ctrlPr>
                <w:rPr>
                  <w:rFonts w:ascii="Cambria Math" w:hAnsi="Cambria Math" w:cs="Times New Roman"/>
                  <w:color w:val="000000" w:themeColor="text1"/>
                  <w:szCs w:val="24"/>
                </w:rPr>
              </m:ctrlPr>
            </m:eqArr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t+1</m:t>
                  </m:r>
                </m:sub>
              </m:sSub>
              <m:r>
                <w:rPr>
                  <w:rFonts w:ascii="Cambria Math" w:hAnsi="Cambria Math" w:cs="Times New Roman"/>
                  <w:color w:val="000000" w:themeColor="text1"/>
                  <w:szCs w:val="24"/>
                </w:rPr>
                <m:t>=</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aP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1-a-b</m:t>
                  </m:r>
                </m:e>
              </m:d>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bkQ</m:t>
                      </m:r>
                    </m:e>
                    <m:sub>
                      <m:r>
                        <w:rPr>
                          <w:rFonts w:ascii="Cambria Math" w:hAnsi="Cambria Math" w:cs="Times New Roman"/>
                          <w:color w:val="000000" w:themeColor="text1"/>
                          <w:szCs w:val="24"/>
                        </w:rPr>
                        <m:t>j,t</m:t>
                      </m:r>
                    </m:sub>
                  </m:sSub>
                </m:num>
                <m:den>
                  <m:func>
                    <m:funcPr>
                      <m:ctrlPr>
                        <w:rPr>
                          <w:rFonts w:ascii="Cambria Math" w:hAnsi="Cambria Math" w:cs="Times New Roman"/>
                          <w:i/>
                          <w:color w:val="000000" w:themeColor="text1"/>
                          <w:szCs w:val="24"/>
                        </w:rPr>
                      </m:ctrlPr>
                    </m:funcPr>
                    <m:fName>
                      <m:sSup>
                        <m:sSupPr>
                          <m:ctrlPr>
                            <w:rPr>
                              <w:rFonts w:ascii="Cambria Math" w:hAnsi="Cambria Math" w:cs="Times New Roman"/>
                              <w:i/>
                              <w:color w:val="000000" w:themeColor="text1"/>
                              <w:szCs w:val="24"/>
                            </w:rPr>
                          </m:ctrlPr>
                        </m:sSupPr>
                        <m:e>
                          <m:r>
                            <w:rPr>
                              <w:rFonts w:ascii="Cambria Math" w:hAnsi="Cambria Math" w:cs="Times New Roman"/>
                              <w:color w:val="000000" w:themeColor="text1"/>
                              <w:szCs w:val="24"/>
                            </w:rPr>
                            <m:t>log</m:t>
                          </m:r>
                        </m:e>
                        <m:sup>
                          <m:r>
                            <w:rPr>
                              <w:rFonts w:ascii="Cambria Math" w:hAnsi="Cambria Math" w:cs="Times New Roman"/>
                              <w:color w:val="000000" w:themeColor="text1"/>
                              <w:szCs w:val="24"/>
                            </w:rPr>
                            <m:t>2</m:t>
                          </m:r>
                        </m:sup>
                      </m:sSup>
                    </m:fName>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1+β</m:t>
                              </m:r>
                            </m:num>
                            <m:den>
                              <m:r>
                                <w:rPr>
                                  <w:rFonts w:ascii="Cambria Math" w:hAnsi="Cambria Math" w:cs="Times New Roman"/>
                                  <w:color w:val="000000" w:themeColor="text1"/>
                                  <w:szCs w:val="24"/>
                                </w:rPr>
                                <m:t>1-β</m:t>
                              </m:r>
                            </m:den>
                          </m:f>
                        </m:e>
                      </m:d>
                    </m:e>
                  </m:func>
                  <m:r>
                    <w:rPr>
                      <w:rFonts w:ascii="Cambria Math" w:hAnsi="Cambria Math" w:cs="Times New Roman"/>
                      <w:color w:val="000000" w:themeColor="text1"/>
                      <w:szCs w:val="24"/>
                    </w:rPr>
                    <m:t>+1</m:t>
                  </m:r>
                </m:den>
              </m:f>
              <m:r>
                <m:rPr>
                  <m:sty m:val="p"/>
                </m:rPr>
                <w:rPr>
                  <w:rFonts w:ascii="Cambria Math" w:hAnsi="Cambria Math" w:cs="Times New Roman"/>
                  <w:color w:val="000000" w:themeColor="text1"/>
                  <w:szCs w:val="24"/>
                </w:rPr>
                <m:t>,</m:t>
              </m:r>
              <m:r>
                <w:rPr>
                  <w:rFonts w:ascii="Cambria Math" w:hAnsi="Cambria Math" w:cs="Times New Roman"/>
                  <w:color w:val="000000" w:themeColor="text1"/>
                  <w:szCs w:val="24"/>
                </w:rPr>
                <m:t>#</m:t>
              </m:r>
              <m:d>
                <m:dPr>
                  <m:ctrlPr>
                    <w:rPr>
                      <w:rFonts w:ascii="Cambria Math" w:hAnsi="Cambria Math"/>
                      <w:color w:val="000000" w:themeColor="text1"/>
                    </w:rPr>
                  </m:ctrlPr>
                </m:dPr>
                <m:e>
                  <m:r>
                    <m:rPr>
                      <m:nor/>
                    </m:rPr>
                    <w:rPr>
                      <w:color w:val="000000" w:themeColor="text1"/>
                    </w:rPr>
                    <m:t>5-84</m:t>
                  </m:r>
                </m:e>
              </m:d>
              <m:ctrlPr>
                <w:rPr>
                  <w:rFonts w:ascii="Cambria Math" w:hAnsi="Cambria Math" w:cs="Times New Roman"/>
                  <w:i/>
                  <w:color w:val="000000" w:themeColor="text1"/>
                  <w:szCs w:val="24"/>
                </w:rPr>
              </m:ctrlPr>
            </m:e>
          </m:eqArr>
        </m:oMath>
      </m:oMathPara>
    </w:p>
    <w:p w14:paraId="1FDFB3C0" w14:textId="1C43E8E5" w:rsidR="00AF7DE2" w:rsidRDefault="00E546A2" w:rsidP="00AF7DE2">
      <w:pPr>
        <w:ind w:left="420" w:firstLineChars="0" w:firstLine="0"/>
        <w:rPr>
          <w:rFonts w:cs="Times New Roman"/>
          <w:color w:val="000000" w:themeColor="text1"/>
          <w:szCs w:val="24"/>
        </w:rPr>
      </w:pPr>
      <w:r w:rsidRPr="009D03D0">
        <w:rPr>
          <w:rFonts w:cs="Times New Roman"/>
          <w:color w:val="000000" w:themeColor="text1"/>
          <w:szCs w:val="24"/>
        </w:rPr>
        <w:t>其中，</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j,t</m:t>
            </m:r>
          </m:sub>
        </m:sSub>
      </m:oMath>
      <w:r w:rsidRPr="009D03D0">
        <w:rPr>
          <w:rFonts w:cs="Times New Roman"/>
          <w:color w:val="000000" w:themeColor="text1"/>
          <w:szCs w:val="24"/>
        </w:rPr>
        <w:t>为在时间窗口为</w:t>
      </w:r>
      <w:r w:rsidRPr="009D03D0">
        <w:rPr>
          <w:rFonts w:cs="Times New Roman"/>
          <w:color w:val="000000" w:themeColor="text1"/>
          <w:szCs w:val="24"/>
        </w:rPr>
        <w:t>t</w:t>
      </w:r>
      <w:r w:rsidRPr="009D03D0">
        <w:rPr>
          <w:rFonts w:cs="Times New Roman"/>
          <w:color w:val="000000" w:themeColor="text1"/>
          <w:szCs w:val="24"/>
        </w:rPr>
        <w:t>的时刻，针对于</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j</m:t>
            </m:r>
          </m:sub>
        </m:sSub>
      </m:oMath>
      <w:r w:rsidRPr="009D03D0">
        <w:rPr>
          <w:rFonts w:cs="Times New Roman"/>
          <w:color w:val="000000" w:themeColor="text1"/>
          <w:szCs w:val="24"/>
        </w:rPr>
        <w:t>对象的情感分析结果。</w:t>
      </w:r>
    </w:p>
    <w:p w14:paraId="24E055F0" w14:textId="629632FE" w:rsidR="00E546A2" w:rsidRPr="00AF7DE2" w:rsidRDefault="00E546A2" w:rsidP="00AF7DE2">
      <w:pPr>
        <w:ind w:left="420" w:firstLineChars="0" w:firstLine="0"/>
        <w:rPr>
          <w:rFonts w:cs="Times New Roman"/>
          <w:color w:val="000000" w:themeColor="text1"/>
          <w:szCs w:val="24"/>
        </w:rPr>
      </w:pPr>
      <w:r w:rsidRPr="009D03D0">
        <w:rPr>
          <w:rFonts w:cs="Times New Roman"/>
          <w:color w:val="000000" w:themeColor="text1"/>
        </w:rPr>
        <w:t>算法的更新过程如下：</w:t>
      </w:r>
    </w:p>
    <w:p w14:paraId="4D4D8CA3" w14:textId="77777777" w:rsidR="00E546A2" w:rsidRPr="009D03D0" w:rsidRDefault="00E546A2" w:rsidP="00E546A2">
      <w:pPr>
        <w:pBdr>
          <w:top w:val="single" w:sz="6" w:space="1" w:color="auto"/>
          <w:bottom w:val="single" w:sz="6" w:space="1" w:color="auto"/>
        </w:pBdr>
        <w:ind w:firstLine="480"/>
        <w:rPr>
          <w:rFonts w:cs="Times New Roman"/>
          <w:color w:val="000000" w:themeColor="text1"/>
        </w:rPr>
      </w:pPr>
      <w:r w:rsidRPr="009D03D0">
        <w:rPr>
          <w:rFonts w:cs="Times New Roman" w:hint="eastAsia"/>
          <w:color w:val="000000" w:themeColor="text1"/>
        </w:rPr>
        <w:t>基于时间序列以及情感分析结果的股价预测算法</w:t>
      </w:r>
    </w:p>
    <w:p w14:paraId="331928C0" w14:textId="61D849E9" w:rsidR="00E546A2" w:rsidRPr="009D03D0" w:rsidRDefault="00E546A2" w:rsidP="00E546A2">
      <w:pPr>
        <w:pBdr>
          <w:bottom w:val="single" w:sz="6" w:space="1" w:color="auto"/>
        </w:pBdr>
        <w:ind w:firstLine="480"/>
        <w:rPr>
          <w:rFonts w:cs="Times New Roman"/>
          <w:color w:val="000000" w:themeColor="text1"/>
        </w:rPr>
      </w:pPr>
      <w:r w:rsidRPr="009D03D0">
        <w:rPr>
          <w:rFonts w:cs="Times New Roman"/>
          <w:color w:val="000000" w:themeColor="text1"/>
        </w:rPr>
        <w:t>输入：针对于每一个评价对象</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O</m:t>
            </m:r>
          </m:e>
          <m:sub>
            <m:r>
              <w:rPr>
                <w:rFonts w:ascii="Cambria Math" w:hAnsi="Cambria Math" w:cs="Times New Roman"/>
                <w:color w:val="000000" w:themeColor="text1"/>
              </w:rPr>
              <m:t>j</m:t>
            </m:r>
          </m:sub>
        </m:sSub>
      </m:oMath>
      <w:r w:rsidRPr="009D03D0">
        <w:rPr>
          <w:rFonts w:cs="Times New Roman"/>
          <w:color w:val="000000" w:themeColor="text1"/>
        </w:rPr>
        <w:t>，每一个时间窗口</w:t>
      </w:r>
      <w:r w:rsidRPr="009D03D0">
        <w:rPr>
          <w:rFonts w:cs="Times New Roman"/>
          <w:i/>
          <w:color w:val="000000" w:themeColor="text1"/>
        </w:rPr>
        <w:t>t</w:t>
      </w:r>
      <w:r w:rsidRPr="009D03D0">
        <w:rPr>
          <w:rFonts w:cs="Times New Roman"/>
          <w:color w:val="000000" w:themeColor="text1"/>
        </w:rPr>
        <w:t>的情感评价</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Q</m:t>
            </m:r>
          </m:e>
          <m:sub>
            <m:r>
              <w:rPr>
                <w:rFonts w:ascii="Cambria Math" w:hAnsi="Cambria Math" w:cs="Times New Roman"/>
                <w:color w:val="000000" w:themeColor="text1"/>
                <w:szCs w:val="24"/>
              </w:rPr>
              <m:t>j,t</m:t>
            </m:r>
          </m:sub>
        </m:sSub>
      </m:oMath>
      <w:r w:rsidRPr="009D03D0">
        <w:rPr>
          <w:rFonts w:cs="Times New Roman"/>
          <w:color w:val="000000" w:themeColor="text1"/>
        </w:rPr>
        <w:t>，上一个时间窗口的股价</w:t>
      </w:r>
      <m:oMath>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P</m:t>
            </m:r>
          </m:e>
          <m:sub>
            <m:r>
              <m:rPr>
                <m:sty m:val="p"/>
              </m:rPr>
              <w:rPr>
                <w:rFonts w:ascii="Cambria Math" w:hAnsi="Cambria Math" w:cs="Times New Roman"/>
                <w:color w:val="000000" w:themeColor="text1"/>
                <w:szCs w:val="24"/>
              </w:rPr>
              <m:t>t</m:t>
            </m:r>
          </m:sub>
        </m:sSub>
      </m:oMath>
      <w:r w:rsidRPr="009D03D0">
        <w:rPr>
          <w:rFonts w:cs="Times New Roman"/>
          <w:color w:val="000000" w:themeColor="text1"/>
        </w:rPr>
        <w:t>，参数</w:t>
      </w:r>
      <w:proofErr w:type="spellStart"/>
      <w:r w:rsidRPr="009D03D0">
        <w:rPr>
          <w:rFonts w:cs="Times New Roman"/>
          <w:i/>
          <w:color w:val="000000" w:themeColor="text1"/>
        </w:rPr>
        <w:t>a,b</w:t>
      </w:r>
      <w:proofErr w:type="spellEnd"/>
      <w:r w:rsidRPr="009D03D0">
        <w:rPr>
          <w:rFonts w:cs="Times New Roman"/>
          <w:color w:val="000000" w:themeColor="text1"/>
        </w:rPr>
        <w:t>，调和系数</w:t>
      </w:r>
      <w:r w:rsidRPr="009D03D0">
        <w:rPr>
          <w:rFonts w:cs="Times New Roman"/>
          <w:i/>
          <w:color w:val="000000" w:themeColor="text1"/>
        </w:rPr>
        <w:t>k</w:t>
      </w:r>
      <w:r w:rsidRPr="009D03D0">
        <w:rPr>
          <w:rFonts w:cs="Times New Roman"/>
          <w:color w:val="000000" w:themeColor="text1"/>
        </w:rPr>
        <w:t>，影响的天数</w:t>
      </w:r>
      <m:oMath>
        <m:r>
          <w:rPr>
            <w:rFonts w:ascii="Cambria Math" w:hAnsi="Cambria Math" w:cs="Times New Roman"/>
            <w:color w:val="000000" w:themeColor="text1"/>
          </w:rPr>
          <m:t>τ</m:t>
        </m:r>
      </m:oMath>
    </w:p>
    <w:p w14:paraId="673D17ED" w14:textId="54DED077" w:rsidR="00E546A2" w:rsidRPr="009D03D0" w:rsidRDefault="00E546A2" w:rsidP="00E546A2">
      <w:pPr>
        <w:ind w:firstLine="480"/>
        <w:rPr>
          <w:rFonts w:cs="Times New Roman"/>
          <w:color w:val="000000" w:themeColor="text1"/>
        </w:rPr>
      </w:pPr>
      <w:r w:rsidRPr="009D03D0">
        <w:rPr>
          <w:rFonts w:cs="Times New Roman"/>
          <w:color w:val="000000" w:themeColor="text1"/>
        </w:rPr>
        <w:t>输出：股价的预测结果</w:t>
      </w:r>
      <m:oMath>
        <m:acc>
          <m:accPr>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P</m:t>
                </m:r>
              </m:e>
              <m:sub>
                <m:r>
                  <w:rPr>
                    <w:rFonts w:ascii="Cambria Math" w:hAnsi="Cambria Math" w:cs="Times New Roman"/>
                    <w:color w:val="000000" w:themeColor="text1"/>
                  </w:rPr>
                  <m:t>t+1</m:t>
                </m:r>
              </m:sub>
            </m:sSub>
          </m:e>
        </m:acc>
      </m:oMath>
    </w:p>
    <w:p w14:paraId="2DCBD88F" w14:textId="52BE0F6A" w:rsidR="00E546A2" w:rsidRPr="009D03D0" w:rsidRDefault="00A20880" w:rsidP="00A41FCC">
      <w:pPr>
        <w:pStyle w:val="a3"/>
        <w:numPr>
          <w:ilvl w:val="0"/>
          <w:numId w:val="5"/>
        </w:numPr>
        <w:ind w:firstLineChars="0"/>
        <w:rPr>
          <w:rFonts w:cs="Times New Roman"/>
          <w:color w:val="000000" w:themeColor="text1"/>
          <w:szCs w:val="24"/>
        </w:rPr>
      </w:pPr>
      <m:oMath>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P</m:t>
            </m:r>
          </m:e>
          <m:sub>
            <m:r>
              <m:rPr>
                <m:sty m:val="p"/>
              </m:rPr>
              <w:rPr>
                <w:rFonts w:ascii="Cambria Math" w:hAnsi="Cambria Math" w:cs="Times New Roman"/>
                <w:color w:val="000000" w:themeColor="text1"/>
                <w:szCs w:val="24"/>
              </w:rPr>
              <m:t>0</m:t>
            </m:r>
          </m:sub>
        </m:sSub>
      </m:oMath>
      <w:r w:rsidR="00E546A2" w:rsidRPr="009D03D0">
        <w:rPr>
          <w:rFonts w:cs="Times New Roman"/>
          <w:color w:val="000000" w:themeColor="text1"/>
          <w:szCs w:val="24"/>
        </w:rPr>
        <w:t>初始化为历史</w:t>
      </w:r>
      <w:r w:rsidR="00E546A2" w:rsidRPr="009D03D0">
        <w:rPr>
          <w:rFonts w:cs="Times New Roman"/>
          <w:color w:val="000000" w:themeColor="text1"/>
          <w:szCs w:val="24"/>
        </w:rPr>
        <w:t>30</w:t>
      </w:r>
      <w:r w:rsidR="00E546A2" w:rsidRPr="009D03D0">
        <w:rPr>
          <w:rFonts w:cs="Times New Roman"/>
          <w:color w:val="000000" w:themeColor="text1"/>
          <w:szCs w:val="24"/>
        </w:rPr>
        <w:t>天的平均股价</w:t>
      </w:r>
    </w:p>
    <w:p w14:paraId="0614B839" w14:textId="77777777" w:rsidR="00D27ECB" w:rsidRPr="00D27ECB" w:rsidRDefault="00E546A2" w:rsidP="00D27ECB">
      <w:pPr>
        <w:pStyle w:val="a3"/>
        <w:numPr>
          <w:ilvl w:val="0"/>
          <w:numId w:val="5"/>
        </w:numPr>
        <w:ind w:firstLineChars="0"/>
        <w:rPr>
          <w:rFonts w:cs="Times New Roman"/>
          <w:color w:val="000000" w:themeColor="text1"/>
          <w:szCs w:val="24"/>
        </w:rPr>
      </w:pPr>
      <w:r w:rsidRPr="009D03D0">
        <w:rPr>
          <w:rFonts w:cs="Times New Roman"/>
          <w:color w:val="000000" w:themeColor="text1"/>
          <w:szCs w:val="24"/>
        </w:rPr>
        <w:t>计算</w:t>
      </w:r>
      <m:oMath>
        <m:r>
          <w:rPr>
            <w:rFonts w:ascii="Cambria Math" w:hAnsi="Cambria Math" w:cs="Times New Roman"/>
            <w:color w:val="000000" w:themeColor="text1"/>
            <w:sz w:val="28"/>
          </w:rPr>
          <m:t>β=</m:t>
        </m:r>
        <m:f>
          <m:fPr>
            <m:ctrlPr>
              <w:rPr>
                <w:rFonts w:ascii="Cambria Math" w:hAnsi="Cambria Math" w:cs="Times New Roman"/>
                <w:i/>
                <w:color w:val="000000" w:themeColor="text1"/>
                <w:sz w:val="28"/>
              </w:rPr>
            </m:ctrlPr>
          </m:fPr>
          <m:num>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P</m:t>
                </m:r>
              </m:e>
              <m:sub>
                <m:func>
                  <m:funcPr>
                    <m:ctrlPr>
                      <w:rPr>
                        <w:rFonts w:ascii="Cambria Math" w:hAnsi="Cambria Math" w:cs="Times New Roman"/>
                        <w:i/>
                        <w:color w:val="000000" w:themeColor="text1"/>
                        <w:sz w:val="28"/>
                      </w:rPr>
                    </m:ctrlPr>
                  </m:funcPr>
                  <m:fName>
                    <m:r>
                      <m:rPr>
                        <m:sty m:val="p"/>
                      </m:rPr>
                      <w:rPr>
                        <w:rFonts w:ascii="Cambria Math" w:hAnsi="Cambria Math" w:cs="Times New Roman"/>
                        <w:color w:val="000000" w:themeColor="text1"/>
                        <w:sz w:val="28"/>
                      </w:rPr>
                      <m:t>max</m:t>
                    </m:r>
                  </m:fName>
                  <m:e>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t+τ</m:t>
                        </m:r>
                      </m:e>
                    </m:d>
                  </m:e>
                </m:func>
              </m:sub>
            </m:sSub>
            <m:r>
              <w:rPr>
                <w:rFonts w:ascii="Cambria Math" w:hAnsi="Cambria Math" w:cs="Times New Roman"/>
                <w:color w:val="000000" w:themeColor="text1"/>
                <w:sz w:val="28"/>
              </w:rPr>
              <m:t>-</m:t>
            </m:r>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P</m:t>
                </m:r>
              </m:e>
              <m:sub>
                <m:r>
                  <w:rPr>
                    <w:rFonts w:ascii="Cambria Math" w:hAnsi="Cambria Math" w:cs="Times New Roman"/>
                    <w:color w:val="000000" w:themeColor="text1"/>
                    <w:sz w:val="28"/>
                  </w:rPr>
                  <m:t>t</m:t>
                </m:r>
              </m:sub>
            </m:sSub>
          </m:num>
          <m:den>
            <m:sSub>
              <m:sSubPr>
                <m:ctrlPr>
                  <w:rPr>
                    <w:rFonts w:ascii="Cambria Math" w:hAnsi="Cambria Math" w:cs="Times New Roman"/>
                    <w:i/>
                    <w:color w:val="000000" w:themeColor="text1"/>
                    <w:sz w:val="28"/>
                  </w:rPr>
                </m:ctrlPr>
              </m:sSubPr>
              <m:e>
                <m:r>
                  <w:rPr>
                    <w:rFonts w:ascii="Cambria Math" w:hAnsi="Cambria Math" w:cs="Times New Roman"/>
                    <w:color w:val="000000" w:themeColor="text1"/>
                    <w:sz w:val="28"/>
                  </w:rPr>
                  <m:t>P</m:t>
                </m:r>
              </m:e>
              <m:sub>
                <m:func>
                  <m:funcPr>
                    <m:ctrlPr>
                      <w:rPr>
                        <w:rFonts w:ascii="Cambria Math" w:hAnsi="Cambria Math" w:cs="Times New Roman"/>
                        <w:i/>
                        <w:color w:val="000000" w:themeColor="text1"/>
                        <w:sz w:val="28"/>
                      </w:rPr>
                    </m:ctrlPr>
                  </m:funcPr>
                  <m:fName>
                    <m:r>
                      <m:rPr>
                        <m:sty m:val="p"/>
                      </m:rPr>
                      <w:rPr>
                        <w:rFonts w:ascii="Cambria Math" w:hAnsi="Cambria Math" w:cs="Times New Roman"/>
                        <w:color w:val="000000" w:themeColor="text1"/>
                        <w:sz w:val="28"/>
                      </w:rPr>
                      <m:t>max</m:t>
                    </m:r>
                  </m:fName>
                  <m:e>
                    <m:d>
                      <m:dPr>
                        <m:ctrlPr>
                          <w:rPr>
                            <w:rFonts w:ascii="Cambria Math" w:hAnsi="Cambria Math" w:cs="Times New Roman"/>
                            <w:i/>
                            <w:color w:val="000000" w:themeColor="text1"/>
                            <w:sz w:val="28"/>
                          </w:rPr>
                        </m:ctrlPr>
                      </m:dPr>
                      <m:e>
                        <m:r>
                          <w:rPr>
                            <w:rFonts w:ascii="Cambria Math" w:hAnsi="Cambria Math" w:cs="Times New Roman"/>
                            <w:color w:val="000000" w:themeColor="text1"/>
                            <w:sz w:val="28"/>
                          </w:rPr>
                          <m:t>t+τ</m:t>
                        </m:r>
                      </m:e>
                    </m:d>
                  </m:e>
                </m:func>
              </m:sub>
            </m:sSub>
          </m:den>
        </m:f>
      </m:oMath>
      <w:r w:rsidRPr="009D03D0">
        <w:rPr>
          <w:rFonts w:cs="Times New Roman" w:hint="eastAsia"/>
          <w:color w:val="000000" w:themeColor="text1"/>
          <w:szCs w:val="24"/>
        </w:rPr>
        <w:t>,</w:t>
      </w:r>
      <w:r w:rsidRPr="009D03D0">
        <w:rPr>
          <w:rFonts w:cs="Times New Roman"/>
          <w:color w:val="000000" w:themeColor="text1"/>
          <w:szCs w:val="24"/>
        </w:rPr>
        <w:t>若</w:t>
      </w:r>
      <m:oMath>
        <m:r>
          <w:rPr>
            <w:rFonts w:ascii="Cambria Math" w:hAnsi="Cambria Math" w:cs="Times New Roman"/>
            <w:color w:val="000000" w:themeColor="text1"/>
            <w:szCs w:val="24"/>
          </w:rPr>
          <m:t>β&gt;1</m:t>
        </m:r>
      </m:oMath>
      <w:r w:rsidRPr="009D03D0">
        <w:rPr>
          <w:rFonts w:cs="Times New Roman" w:hint="eastAsia"/>
          <w:color w:val="000000" w:themeColor="text1"/>
          <w:szCs w:val="24"/>
        </w:rPr>
        <w:t>（</w:t>
      </w:r>
      <w:r w:rsidRPr="009D03D0">
        <w:rPr>
          <w:rFonts w:cs="Times New Roman"/>
          <w:color w:val="000000" w:themeColor="text1"/>
          <w:szCs w:val="24"/>
        </w:rPr>
        <w:t>极端情况下认为涨幅和接近</w:t>
      </w:r>
      <w:r w:rsidRPr="009D03D0">
        <w:rPr>
          <w:rFonts w:cs="Times New Roman"/>
          <w:color w:val="000000" w:themeColor="text1"/>
          <w:szCs w:val="24"/>
        </w:rPr>
        <w:t>100%</w:t>
      </w:r>
      <w:r w:rsidRPr="009D03D0">
        <w:rPr>
          <w:rFonts w:cs="Times New Roman"/>
          <w:color w:val="000000" w:themeColor="text1"/>
          <w:szCs w:val="24"/>
        </w:rPr>
        <w:t>相同</w:t>
      </w:r>
      <w:r w:rsidRPr="009D03D0">
        <w:rPr>
          <w:rFonts w:cs="Times New Roman" w:hint="eastAsia"/>
          <w:color w:val="000000" w:themeColor="text1"/>
          <w:szCs w:val="24"/>
        </w:rPr>
        <w:t>）</w:t>
      </w:r>
      <w:r w:rsidRPr="009D03D0">
        <w:rPr>
          <w:rFonts w:cs="Times New Roman"/>
          <w:color w:val="000000" w:themeColor="text1"/>
          <w:szCs w:val="24"/>
        </w:rPr>
        <w:t>，取</w:t>
      </w:r>
      <m:oMath>
        <m:r>
          <w:rPr>
            <w:rFonts w:ascii="Cambria Math" w:hAnsi="Cambria Math" w:cs="Times New Roman"/>
            <w:color w:val="000000" w:themeColor="text1"/>
            <w:szCs w:val="24"/>
          </w:rPr>
          <m:t>β=1</m:t>
        </m:r>
      </m:oMath>
    </w:p>
    <w:p w14:paraId="25747F2C" w14:textId="04BC8267" w:rsidR="00E546A2" w:rsidRPr="00D27ECB" w:rsidRDefault="00E546A2" w:rsidP="00D27ECB">
      <w:pPr>
        <w:pStyle w:val="a3"/>
        <w:ind w:left="780" w:firstLineChars="0" w:firstLine="0"/>
        <w:rPr>
          <w:rFonts w:cs="Times New Roman"/>
          <w:color w:val="000000" w:themeColor="text1"/>
          <w:szCs w:val="24"/>
        </w:rPr>
      </w:pPr>
      <w:r w:rsidRPr="00D27ECB">
        <w:rPr>
          <w:rFonts w:cs="Times New Roman"/>
          <w:color w:val="000000" w:themeColor="text1"/>
          <w:szCs w:val="24"/>
        </w:rPr>
        <w:t>计算当前时刻</w:t>
      </w:r>
      <w:r w:rsidRPr="00D27ECB">
        <w:rPr>
          <w:rFonts w:cs="Times New Roman"/>
          <w:color w:val="000000" w:themeColor="text1"/>
          <w:szCs w:val="24"/>
        </w:rPr>
        <w:t>t</w:t>
      </w:r>
      <w:r w:rsidRPr="00D27ECB">
        <w:rPr>
          <w:rFonts w:cs="Times New Roman"/>
          <w:color w:val="000000" w:themeColor="text1"/>
          <w:szCs w:val="24"/>
        </w:rPr>
        <w:t>对于对象</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O</m:t>
            </m:r>
          </m:e>
          <m:sub>
            <m:r>
              <w:rPr>
                <w:rFonts w:ascii="Cambria Math" w:hAnsi="Cambria Math" w:cs="Times New Roman"/>
                <w:color w:val="000000" w:themeColor="text1"/>
                <w:szCs w:val="24"/>
              </w:rPr>
              <m:t>j</m:t>
            </m:r>
          </m:sub>
        </m:sSub>
      </m:oMath>
      <w:r w:rsidRPr="00D27ECB">
        <w:rPr>
          <w:rFonts w:cs="Times New Roman"/>
          <w:color w:val="000000" w:themeColor="text1"/>
          <w:szCs w:val="24"/>
        </w:rPr>
        <w:t>产生的情感评价而造成的股价波动</w:t>
      </w:r>
      <m:oMath>
        <m:r>
          <m:rPr>
            <m:sty m:val="p"/>
          </m:rPr>
          <w:rPr>
            <w:rFonts w:ascii="Cambria Math" w:hAnsi="Cambria Math" w:cs="Times New Roman"/>
            <w:color w:val="000000" w:themeColor="text1"/>
            <w:szCs w:val="24"/>
          </w:rPr>
          <w:br/>
        </m:r>
      </m:oMath>
      <m:oMathPara>
        <m:oMath>
          <m:acc>
            <m:accPr>
              <m:ctrlPr>
                <w:rPr>
                  <w:rFonts w:ascii="Cambria Math" w:hAnsi="Cambria Math" w:cs="Times New Roman"/>
                  <w:i/>
                  <w:color w:val="000000" w:themeColor="text1"/>
                  <w:szCs w:val="24"/>
                </w:rPr>
              </m:ctrlPr>
            </m:acc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e>
          </m:acc>
          <m:r>
            <w:rPr>
              <w:rFonts w:ascii="Cambria Math" w:hAnsi="Cambria Math" w:cs="Times New Roman"/>
              <w:color w:val="000000" w:themeColor="text1"/>
              <w:szCs w:val="24"/>
            </w:rPr>
            <m:t>=</m:t>
          </m:r>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kQ</m:t>
              </m:r>
            </m:num>
            <m:den>
              <m:func>
                <m:funcPr>
                  <m:ctrlPr>
                    <w:rPr>
                      <w:rFonts w:ascii="Cambria Math" w:hAnsi="Cambria Math" w:cs="Times New Roman"/>
                      <w:i/>
                      <w:color w:val="000000" w:themeColor="text1"/>
                      <w:szCs w:val="24"/>
                    </w:rPr>
                  </m:ctrlPr>
                </m:funcPr>
                <m:fName>
                  <m:sSup>
                    <m:sSupPr>
                      <m:ctrlPr>
                        <w:rPr>
                          <w:rFonts w:ascii="Cambria Math" w:hAnsi="Cambria Math" w:cs="Times New Roman"/>
                          <w:color w:val="000000" w:themeColor="text1"/>
                          <w:szCs w:val="24"/>
                        </w:rPr>
                      </m:ctrlPr>
                    </m:sSupPr>
                    <m:e>
                      <m:r>
                        <m:rPr>
                          <m:sty m:val="p"/>
                        </m:rPr>
                        <w:rPr>
                          <w:rFonts w:ascii="Cambria Math" w:hAnsi="Cambria Math" w:cs="Times New Roman"/>
                          <w:color w:val="000000" w:themeColor="text1"/>
                          <w:szCs w:val="24"/>
                        </w:rPr>
                        <m:t>log</m:t>
                      </m:r>
                    </m:e>
                    <m:sup>
                      <m:r>
                        <m:rPr>
                          <m:sty m:val="p"/>
                        </m:rPr>
                        <w:rPr>
                          <w:rFonts w:ascii="Cambria Math" w:hAnsi="Cambria Math" w:cs="Times New Roman"/>
                          <w:color w:val="000000" w:themeColor="text1"/>
                          <w:szCs w:val="24"/>
                        </w:rPr>
                        <m:t>2</m:t>
                      </m:r>
                    </m:sup>
                  </m:sSup>
                </m:fName>
                <m:e>
                  <m:d>
                    <m:dPr>
                      <m:ctrlPr>
                        <w:rPr>
                          <w:rFonts w:ascii="Cambria Math" w:hAnsi="Cambria Math" w:cs="Times New Roman"/>
                          <w:i/>
                          <w:color w:val="000000" w:themeColor="text1"/>
                          <w:szCs w:val="24"/>
                        </w:rPr>
                      </m:ctrlPr>
                    </m:dPr>
                    <m:e>
                      <m:f>
                        <m:fPr>
                          <m:ctrlPr>
                            <w:rPr>
                              <w:rFonts w:ascii="Cambria Math" w:hAnsi="Cambria Math" w:cs="Times New Roman"/>
                              <w:i/>
                              <w:color w:val="000000" w:themeColor="text1"/>
                              <w:szCs w:val="24"/>
                            </w:rPr>
                          </m:ctrlPr>
                        </m:fPr>
                        <m:num>
                          <m:r>
                            <w:rPr>
                              <w:rFonts w:ascii="Cambria Math" w:hAnsi="Cambria Math" w:cs="Times New Roman"/>
                              <w:color w:val="000000" w:themeColor="text1"/>
                              <w:szCs w:val="24"/>
                            </w:rPr>
                            <m:t>1+β</m:t>
                          </m:r>
                        </m:num>
                        <m:den>
                          <m:r>
                            <w:rPr>
                              <w:rFonts w:ascii="Cambria Math" w:hAnsi="Cambria Math" w:cs="Times New Roman"/>
                              <w:color w:val="000000" w:themeColor="text1"/>
                              <w:szCs w:val="24"/>
                            </w:rPr>
                            <m:t>1-β</m:t>
                          </m:r>
                        </m:den>
                      </m:f>
                      <m:r>
                        <w:rPr>
                          <w:rFonts w:ascii="Cambria Math" w:hAnsi="Cambria Math" w:cs="Times New Roman"/>
                          <w:color w:val="000000" w:themeColor="text1"/>
                          <w:szCs w:val="24"/>
                        </w:rPr>
                        <m:t xml:space="preserve"> </m:t>
                      </m:r>
                    </m:e>
                  </m:d>
                  <m:r>
                    <w:rPr>
                      <w:rFonts w:ascii="Cambria Math" w:hAnsi="Cambria Math" w:cs="Times New Roman"/>
                      <w:color w:val="000000" w:themeColor="text1"/>
                      <w:szCs w:val="24"/>
                    </w:rPr>
                    <m:t>+1</m:t>
                  </m:r>
                </m:e>
              </m:func>
            </m:den>
          </m:f>
        </m:oMath>
      </m:oMathPara>
    </w:p>
    <w:p w14:paraId="013F8DDC" w14:textId="389BB28D" w:rsidR="00E546A2" w:rsidRPr="009D03D0" w:rsidRDefault="00E546A2" w:rsidP="00A41FCC">
      <w:pPr>
        <w:pStyle w:val="a3"/>
        <w:numPr>
          <w:ilvl w:val="0"/>
          <w:numId w:val="5"/>
        </w:numPr>
        <w:ind w:firstLineChars="0"/>
        <w:rPr>
          <w:rFonts w:cs="Times New Roman"/>
          <w:color w:val="000000" w:themeColor="text1"/>
          <w:szCs w:val="24"/>
        </w:rPr>
      </w:pPr>
      <w:r w:rsidRPr="009D03D0">
        <w:rPr>
          <w:rFonts w:cs="Times New Roman"/>
          <w:color w:val="000000" w:themeColor="text1"/>
          <w:szCs w:val="24"/>
        </w:rPr>
        <w:lastRenderedPageBreak/>
        <w:t>得到预测值</w:t>
      </w:r>
      <m:oMath>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t+1</m:t>
            </m:r>
          </m:sub>
        </m:sSub>
        <m:r>
          <w:rPr>
            <w:rFonts w:ascii="Cambria Math" w:hAnsi="Cambria Math" w:cs="Times New Roman"/>
            <w:color w:val="000000" w:themeColor="text1"/>
            <w:szCs w:val="24"/>
          </w:rPr>
          <m:t>=a</m:t>
        </m:r>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m:t>
        </m:r>
        <m:d>
          <m:dPr>
            <m:ctrlPr>
              <w:rPr>
                <w:rFonts w:ascii="Cambria Math" w:hAnsi="Cambria Math" w:cs="Times New Roman"/>
                <w:i/>
                <w:color w:val="000000" w:themeColor="text1"/>
                <w:szCs w:val="24"/>
              </w:rPr>
            </m:ctrlPr>
          </m:dPr>
          <m:e>
            <m:r>
              <w:rPr>
                <w:rFonts w:ascii="Cambria Math" w:hAnsi="Cambria Math" w:cs="Times New Roman"/>
                <w:color w:val="000000" w:themeColor="text1"/>
                <w:szCs w:val="24"/>
              </w:rPr>
              <m:t>1–a-b</m:t>
            </m:r>
          </m:e>
        </m:d>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r>
          <w:rPr>
            <w:rFonts w:ascii="Cambria Math" w:hAnsi="Cambria Math" w:cs="Times New Roman"/>
            <w:color w:val="000000" w:themeColor="text1"/>
            <w:szCs w:val="24"/>
          </w:rPr>
          <m:t>’+b</m:t>
        </m:r>
        <m:acc>
          <m:accPr>
            <m:ctrlPr>
              <w:rPr>
                <w:rFonts w:ascii="Cambria Math" w:hAnsi="Cambria Math" w:cs="Times New Roman"/>
                <w:i/>
                <w:color w:val="000000" w:themeColor="text1"/>
                <w:szCs w:val="24"/>
              </w:rPr>
            </m:ctrlPr>
          </m:accPr>
          <m:e>
            <m:sSub>
              <m:sSubPr>
                <m:ctrlPr>
                  <w:rPr>
                    <w:rFonts w:ascii="Cambria Math" w:hAnsi="Cambria Math" w:cs="Times New Roman"/>
                    <w:i/>
                    <w:color w:val="000000" w:themeColor="text1"/>
                    <w:szCs w:val="24"/>
                  </w:rPr>
                </m:ctrlPr>
              </m:sSubPr>
              <m:e>
                <m:r>
                  <w:rPr>
                    <w:rFonts w:ascii="Cambria Math" w:hAnsi="Cambria Math" w:cs="Times New Roman"/>
                    <w:color w:val="000000" w:themeColor="text1"/>
                    <w:szCs w:val="24"/>
                  </w:rPr>
                  <m:t>P</m:t>
                </m:r>
              </m:e>
              <m:sub>
                <m:r>
                  <w:rPr>
                    <w:rFonts w:ascii="Cambria Math" w:hAnsi="Cambria Math" w:cs="Times New Roman"/>
                    <w:color w:val="000000" w:themeColor="text1"/>
                    <w:szCs w:val="24"/>
                  </w:rPr>
                  <m:t>t</m:t>
                </m:r>
              </m:sub>
            </m:sSub>
          </m:e>
        </m:acc>
      </m:oMath>
    </w:p>
    <w:p w14:paraId="7E31EEBC" w14:textId="77777777" w:rsidR="00E546A2" w:rsidRPr="009D03D0" w:rsidRDefault="00E546A2" w:rsidP="00A41FCC">
      <w:pPr>
        <w:pStyle w:val="a3"/>
        <w:numPr>
          <w:ilvl w:val="0"/>
          <w:numId w:val="5"/>
        </w:numPr>
        <w:ind w:firstLineChars="0"/>
        <w:rPr>
          <w:rFonts w:cs="Times New Roman"/>
          <w:color w:val="000000" w:themeColor="text1"/>
          <w:szCs w:val="24"/>
        </w:rPr>
      </w:pPr>
      <w:r w:rsidRPr="009D03D0">
        <w:rPr>
          <w:rFonts w:cs="Times New Roman"/>
          <w:color w:val="000000" w:themeColor="text1"/>
          <w:szCs w:val="24"/>
        </w:rPr>
        <w:t>下一时刻令</w:t>
      </w:r>
      <w:r w:rsidRPr="009D03D0">
        <w:rPr>
          <w:rFonts w:cs="Times New Roman" w:hint="eastAsia"/>
          <w:color w:val="000000" w:themeColor="text1"/>
          <w:szCs w:val="24"/>
        </w:rPr>
        <w:t xml:space="preserve"> </w:t>
      </w:r>
      <m:oMath>
        <m:r>
          <w:rPr>
            <w:rFonts w:ascii="Cambria Math" w:hAnsi="Cambria Math" w:cs="Times New Roman"/>
            <w:color w:val="000000" w:themeColor="text1"/>
            <w:szCs w:val="24"/>
          </w:rPr>
          <m:t>t =t+1</m:t>
        </m:r>
      </m:oMath>
      <w:r w:rsidRPr="009D03D0">
        <w:rPr>
          <w:rFonts w:cs="Times New Roman"/>
          <w:color w:val="000000" w:themeColor="text1"/>
          <w:szCs w:val="24"/>
        </w:rPr>
        <w:t>，回到</w:t>
      </w:r>
      <w:r w:rsidRPr="009D03D0">
        <w:rPr>
          <w:rFonts w:cs="Times New Roman"/>
          <w:color w:val="000000" w:themeColor="text1"/>
          <w:szCs w:val="24"/>
        </w:rPr>
        <w:t>2</w:t>
      </w:r>
      <w:r w:rsidRPr="009D03D0">
        <w:rPr>
          <w:rFonts w:cs="Times New Roman"/>
          <w:color w:val="000000" w:themeColor="text1"/>
          <w:szCs w:val="24"/>
        </w:rPr>
        <w:t>继续更新股价</w:t>
      </w:r>
    </w:p>
    <w:p w14:paraId="5CA09CE1" w14:textId="77777777" w:rsidR="00E546A2" w:rsidRPr="009D03D0" w:rsidRDefault="00E546A2" w:rsidP="00E546A2">
      <w:pPr>
        <w:pBdr>
          <w:top w:val="single" w:sz="6" w:space="1" w:color="auto"/>
          <w:bottom w:val="single" w:sz="6" w:space="1" w:color="auto"/>
        </w:pBdr>
        <w:ind w:firstLine="480"/>
        <w:rPr>
          <w:rFonts w:cs="Times New Roman"/>
          <w:color w:val="000000" w:themeColor="text1"/>
          <w:szCs w:val="24"/>
        </w:rPr>
      </w:pPr>
      <w:r w:rsidRPr="009D03D0">
        <w:rPr>
          <w:rFonts w:cs="Times New Roman" w:hint="eastAsia"/>
          <w:color w:val="000000" w:themeColor="text1"/>
          <w:szCs w:val="24"/>
        </w:rPr>
        <w:t>结束</w:t>
      </w:r>
    </w:p>
    <w:p w14:paraId="312DBD1B" w14:textId="4A123C8C" w:rsidR="004E0CEE" w:rsidRDefault="00E546A2" w:rsidP="00AF7DE2">
      <w:pPr>
        <w:ind w:firstLine="480"/>
        <w:rPr>
          <w:rFonts w:cs="Times New Roman"/>
          <w:color w:val="000000" w:themeColor="text1"/>
          <w:szCs w:val="24"/>
        </w:rPr>
      </w:pPr>
      <w:r w:rsidRPr="009D03D0">
        <w:rPr>
          <w:rFonts w:cs="Times New Roman" w:hint="eastAsia"/>
          <w:color w:val="000000" w:themeColor="text1"/>
          <w:szCs w:val="24"/>
        </w:rPr>
        <w:t>参变量</w:t>
      </w:r>
      <w:r w:rsidRPr="009D03D0">
        <w:rPr>
          <w:rFonts w:cs="Times New Roman"/>
          <w:i/>
          <w:color w:val="000000" w:themeColor="text1"/>
          <w:szCs w:val="24"/>
        </w:rPr>
        <w:t>a, b</w:t>
      </w:r>
      <w:r w:rsidRPr="009D03D0">
        <w:rPr>
          <w:rFonts w:cs="Times New Roman" w:hint="eastAsia"/>
          <w:color w:val="000000" w:themeColor="text1"/>
          <w:szCs w:val="24"/>
        </w:rPr>
        <w:t>的选择有多种可以选择，最开始</w:t>
      </w:r>
      <w:r w:rsidR="003A3BC2">
        <w:rPr>
          <w:rFonts w:cs="Times New Roman" w:hint="eastAsia"/>
          <w:color w:val="000000" w:themeColor="text1"/>
          <w:szCs w:val="24"/>
        </w:rPr>
        <w:t>可</w:t>
      </w:r>
      <w:r w:rsidRPr="009D03D0">
        <w:rPr>
          <w:rFonts w:cs="Times New Roman" w:hint="eastAsia"/>
          <w:color w:val="000000" w:themeColor="text1"/>
          <w:szCs w:val="24"/>
        </w:rPr>
        <w:t>选取</w:t>
      </w:r>
      <w:r w:rsidRPr="009D03D0">
        <w:rPr>
          <w:rFonts w:cs="Times New Roman" w:hint="eastAsia"/>
          <w:color w:val="000000" w:themeColor="text1"/>
          <w:szCs w:val="24"/>
        </w:rPr>
        <w:t xml:space="preserve"> </w:t>
      </w:r>
      <m:oMath>
        <m:r>
          <w:rPr>
            <w:rFonts w:ascii="Cambria Math" w:hAnsi="Cambria Math" w:cs="Times New Roman"/>
            <w:color w:val="000000" w:themeColor="text1"/>
            <w:szCs w:val="24"/>
          </w:rPr>
          <m:t>a=b=1/3</m:t>
        </m:r>
      </m:oMath>
      <w:r w:rsidRPr="009D03D0">
        <w:rPr>
          <w:rFonts w:cs="Times New Roman" w:hint="eastAsia"/>
          <w:color w:val="000000" w:themeColor="text1"/>
          <w:szCs w:val="24"/>
        </w:rPr>
        <w:t>，如果一家公司的股票走势趋于稳健，</w:t>
      </w:r>
      <w:r w:rsidR="00A93305">
        <w:rPr>
          <w:rFonts w:cs="Times New Roman" w:hint="eastAsia"/>
          <w:color w:val="000000" w:themeColor="text1"/>
          <w:szCs w:val="24"/>
        </w:rPr>
        <w:t>可</w:t>
      </w:r>
      <w:r w:rsidRPr="009D03D0">
        <w:rPr>
          <w:rFonts w:cs="Times New Roman" w:hint="eastAsia"/>
          <w:color w:val="000000" w:themeColor="text1"/>
          <w:szCs w:val="24"/>
        </w:rPr>
        <w:t>考虑增大</w:t>
      </w:r>
      <w:r w:rsidRPr="00A93305">
        <w:rPr>
          <w:rFonts w:cs="Times New Roman" w:hint="eastAsia"/>
          <w:i/>
          <w:color w:val="000000" w:themeColor="text1"/>
          <w:szCs w:val="24"/>
        </w:rPr>
        <w:t>a</w:t>
      </w:r>
      <w:r w:rsidR="000C55D5" w:rsidRPr="00A93305">
        <w:rPr>
          <w:rFonts w:cs="Times New Roman"/>
          <w:i/>
          <w:color w:val="000000" w:themeColor="text1"/>
          <w:szCs w:val="24"/>
        </w:rPr>
        <w:t>.</w:t>
      </w:r>
      <w:r w:rsidR="000C55D5">
        <w:rPr>
          <w:rFonts w:cs="Times New Roman"/>
          <w:color w:val="000000" w:themeColor="text1"/>
          <w:szCs w:val="24"/>
        </w:rPr>
        <w:t xml:space="preserve"> </w:t>
      </w:r>
      <w:r w:rsidRPr="009D03D0">
        <w:rPr>
          <w:rFonts w:cs="Times New Roman" w:hint="eastAsia"/>
          <w:color w:val="000000" w:themeColor="text1"/>
          <w:szCs w:val="24"/>
        </w:rPr>
        <w:t>如果一家公司在经济活动上比较激进冒进，风评容易出现比较大的变化，可以考虑增</w:t>
      </w:r>
      <w:r w:rsidR="003A3BC2">
        <w:rPr>
          <w:rFonts w:cs="Times New Roman" w:hint="eastAsia"/>
          <w:color w:val="000000" w:themeColor="text1"/>
          <w:szCs w:val="24"/>
        </w:rPr>
        <w:t>大</w:t>
      </w:r>
      <w:r w:rsidRPr="00A93305">
        <w:rPr>
          <w:rFonts w:cs="Times New Roman" w:hint="eastAsia"/>
          <w:i/>
          <w:color w:val="000000" w:themeColor="text1"/>
          <w:szCs w:val="24"/>
        </w:rPr>
        <w:t>b</w:t>
      </w:r>
      <w:r w:rsidR="000C55D5">
        <w:rPr>
          <w:rFonts w:cs="Times New Roman" w:hint="eastAsia"/>
          <w:color w:val="000000" w:themeColor="text1"/>
          <w:szCs w:val="24"/>
        </w:rPr>
        <w:t>.</w:t>
      </w:r>
      <w:r w:rsidR="000C55D5">
        <w:rPr>
          <w:rFonts w:cs="Times New Roman"/>
          <w:color w:val="000000" w:themeColor="text1"/>
          <w:szCs w:val="24"/>
        </w:rPr>
        <w:t xml:space="preserve"> </w:t>
      </w:r>
      <w:r w:rsidRPr="009D03D0">
        <w:rPr>
          <w:rFonts w:cs="Times New Roman" w:hint="eastAsia"/>
          <w:color w:val="000000" w:themeColor="text1"/>
          <w:szCs w:val="24"/>
        </w:rPr>
        <w:t>针对不同的公司，参数的选择不尽相同。</w:t>
      </w:r>
    </w:p>
    <w:p w14:paraId="1EFB48BA" w14:textId="676CFF4F" w:rsidR="00833F08" w:rsidRDefault="00833F08">
      <w:pPr>
        <w:widowControl/>
        <w:ind w:firstLine="480"/>
        <w:jc w:val="left"/>
        <w:rPr>
          <w:rFonts w:cs="Times New Roman"/>
          <w:color w:val="000000" w:themeColor="text1"/>
          <w:szCs w:val="24"/>
        </w:rPr>
      </w:pPr>
      <w:r>
        <w:rPr>
          <w:rFonts w:cs="Times New Roman"/>
          <w:color w:val="000000" w:themeColor="text1"/>
          <w:szCs w:val="24"/>
        </w:rPr>
        <w:br w:type="page"/>
      </w:r>
    </w:p>
    <w:p w14:paraId="51D9AE39" w14:textId="77777777" w:rsidR="00833F08" w:rsidRDefault="00833F08" w:rsidP="004E0CEE">
      <w:pPr>
        <w:ind w:firstLine="480"/>
        <w:rPr>
          <w:rFonts w:cs="Times New Roman"/>
          <w:color w:val="000000" w:themeColor="text1"/>
          <w:szCs w:val="24"/>
        </w:rPr>
      </w:pPr>
    </w:p>
    <w:p w14:paraId="5B8B74CE" w14:textId="10E59033" w:rsidR="00833F08" w:rsidRPr="009D03D0" w:rsidRDefault="00833F08" w:rsidP="004E0CEE">
      <w:pPr>
        <w:ind w:firstLine="480"/>
        <w:rPr>
          <w:rFonts w:cs="Times New Roman"/>
          <w:color w:val="000000" w:themeColor="text1"/>
          <w:szCs w:val="24"/>
        </w:rPr>
        <w:sectPr w:rsidR="00833F08" w:rsidRPr="009D03D0" w:rsidSect="00A17FB6">
          <w:headerReference w:type="default" r:id="rId47"/>
          <w:headerReference w:type="first" r:id="rId48"/>
          <w:pgSz w:w="11906" w:h="16838"/>
          <w:pgMar w:top="1440" w:right="1800" w:bottom="1440" w:left="1800" w:header="851" w:footer="992" w:gutter="0"/>
          <w:cols w:space="425"/>
          <w:docGrid w:type="lines" w:linePitch="326"/>
        </w:sectPr>
      </w:pPr>
    </w:p>
    <w:p w14:paraId="4F345A7F" w14:textId="5CD9896B" w:rsidR="00E546A2" w:rsidRPr="009D03D0" w:rsidRDefault="00E546A2" w:rsidP="004408EA">
      <w:pPr>
        <w:pStyle w:val="1"/>
        <w:spacing w:after="652"/>
      </w:pPr>
      <w:bookmarkStart w:id="258" w:name="_Toc2274917"/>
      <w:bookmarkStart w:id="259" w:name="_Toc2329321"/>
      <w:bookmarkStart w:id="260" w:name="_Toc3724971"/>
      <w:r w:rsidRPr="009D03D0">
        <w:rPr>
          <w:rFonts w:hint="eastAsia"/>
        </w:rPr>
        <w:lastRenderedPageBreak/>
        <w:t xml:space="preserve">第六章 </w:t>
      </w:r>
      <w:r w:rsidR="00763E22">
        <w:rPr>
          <w:rFonts w:hint="eastAsia"/>
        </w:rPr>
        <w:t>算法的</w:t>
      </w:r>
      <w:r w:rsidRPr="009D03D0">
        <w:rPr>
          <w:rFonts w:hint="eastAsia"/>
        </w:rPr>
        <w:t>评估</w:t>
      </w:r>
      <w:bookmarkEnd w:id="258"/>
      <w:bookmarkEnd w:id="259"/>
      <w:bookmarkEnd w:id="260"/>
    </w:p>
    <w:p w14:paraId="53DFA664" w14:textId="22E0BC9A" w:rsidR="00E546A2" w:rsidRPr="009D03D0" w:rsidRDefault="001B2BE3" w:rsidP="00E546A2">
      <w:pPr>
        <w:ind w:firstLine="480"/>
        <w:rPr>
          <w:color w:val="000000" w:themeColor="text1"/>
        </w:rPr>
      </w:pPr>
      <w:r w:rsidRPr="009D03D0">
        <w:rPr>
          <w:rFonts w:hint="eastAsia"/>
          <w:color w:val="000000" w:themeColor="text1"/>
        </w:rPr>
        <w:t>本章主要阐述</w:t>
      </w:r>
      <w:r w:rsidR="003A3BC2">
        <w:rPr>
          <w:rFonts w:hint="eastAsia"/>
          <w:color w:val="000000" w:themeColor="text1"/>
        </w:rPr>
        <w:t>了</w:t>
      </w:r>
      <w:r w:rsidRPr="009D03D0">
        <w:rPr>
          <w:rFonts w:hint="eastAsia"/>
          <w:color w:val="000000" w:themeColor="text1"/>
        </w:rPr>
        <w:t>训练数据集的选择，</w:t>
      </w:r>
      <w:r w:rsidR="003A3BC2">
        <w:rPr>
          <w:rFonts w:hint="eastAsia"/>
          <w:color w:val="000000" w:themeColor="text1"/>
        </w:rPr>
        <w:t>包括</w:t>
      </w:r>
      <w:r w:rsidRPr="009D03D0">
        <w:rPr>
          <w:rFonts w:hint="eastAsia"/>
          <w:color w:val="000000" w:themeColor="text1"/>
        </w:rPr>
        <w:t>不同训练集</w:t>
      </w:r>
      <w:r w:rsidR="003A3BC2">
        <w:rPr>
          <w:rFonts w:hint="eastAsia"/>
          <w:color w:val="000000" w:themeColor="text1"/>
        </w:rPr>
        <w:t>选择</w:t>
      </w:r>
      <w:r w:rsidRPr="009D03D0">
        <w:rPr>
          <w:rFonts w:hint="eastAsia"/>
          <w:color w:val="000000" w:themeColor="text1"/>
        </w:rPr>
        <w:t>对应的讨论主题</w:t>
      </w:r>
      <w:r w:rsidR="003A3BC2">
        <w:rPr>
          <w:rFonts w:hint="eastAsia"/>
          <w:color w:val="000000" w:themeColor="text1"/>
        </w:rPr>
        <w:t>、</w:t>
      </w:r>
      <w:r w:rsidRPr="009D03D0">
        <w:rPr>
          <w:rFonts w:hint="eastAsia"/>
          <w:color w:val="000000" w:themeColor="text1"/>
        </w:rPr>
        <w:t>模型</w:t>
      </w:r>
      <w:r w:rsidR="003A3BC2">
        <w:rPr>
          <w:rFonts w:hint="eastAsia"/>
          <w:color w:val="000000" w:themeColor="text1"/>
        </w:rPr>
        <w:t>、</w:t>
      </w:r>
      <w:r w:rsidRPr="009D03D0">
        <w:rPr>
          <w:rFonts w:hint="eastAsia"/>
          <w:color w:val="000000" w:themeColor="text1"/>
        </w:rPr>
        <w:t>参数选择的考虑</w:t>
      </w:r>
      <w:r w:rsidR="003A3BC2">
        <w:rPr>
          <w:rFonts w:hint="eastAsia"/>
          <w:color w:val="000000" w:themeColor="text1"/>
        </w:rPr>
        <w:t>结果</w:t>
      </w:r>
      <w:r w:rsidRPr="009D03D0">
        <w:rPr>
          <w:rFonts w:hint="eastAsia"/>
          <w:color w:val="000000" w:themeColor="text1"/>
        </w:rPr>
        <w:t>，最后阐述了</w:t>
      </w:r>
      <w:r w:rsidR="003A3BC2">
        <w:rPr>
          <w:rFonts w:hint="eastAsia"/>
          <w:color w:val="000000" w:themeColor="text1"/>
        </w:rPr>
        <w:t>不同训练集选择情况下</w:t>
      </w:r>
      <w:r w:rsidRPr="009D03D0">
        <w:rPr>
          <w:rFonts w:hint="eastAsia"/>
          <w:color w:val="000000" w:themeColor="text1"/>
        </w:rPr>
        <w:t>的算法性能</w:t>
      </w:r>
      <w:r w:rsidR="003A3BC2">
        <w:rPr>
          <w:rFonts w:hint="eastAsia"/>
          <w:color w:val="000000" w:themeColor="text1"/>
        </w:rPr>
        <w:t>的</w:t>
      </w:r>
      <w:r w:rsidRPr="009D03D0">
        <w:rPr>
          <w:rFonts w:hint="eastAsia"/>
          <w:color w:val="000000" w:themeColor="text1"/>
        </w:rPr>
        <w:t>比较。</w:t>
      </w:r>
    </w:p>
    <w:p w14:paraId="7F09D160" w14:textId="328DEE60" w:rsidR="001B2BE3" w:rsidRPr="004408EA" w:rsidRDefault="001B2BE3" w:rsidP="004408EA">
      <w:pPr>
        <w:pStyle w:val="2"/>
        <w:spacing w:before="326" w:after="326"/>
      </w:pPr>
      <w:bookmarkStart w:id="261" w:name="_Toc2274918"/>
      <w:bookmarkStart w:id="262" w:name="_Toc2329322"/>
      <w:bookmarkStart w:id="263" w:name="_Toc3724972"/>
      <w:r w:rsidRPr="004408EA">
        <w:rPr>
          <w:rFonts w:hint="eastAsia"/>
        </w:rPr>
        <w:t>6</w:t>
      </w:r>
      <w:r w:rsidRPr="004408EA">
        <w:t xml:space="preserve">.1 </w:t>
      </w:r>
      <w:r w:rsidRPr="004408EA">
        <w:rPr>
          <w:rFonts w:hint="eastAsia"/>
        </w:rPr>
        <w:t>数据集来源</w:t>
      </w:r>
      <w:bookmarkEnd w:id="261"/>
      <w:bookmarkEnd w:id="262"/>
      <w:bookmarkEnd w:id="263"/>
    </w:p>
    <w:p w14:paraId="136C0D8D" w14:textId="35B159D3" w:rsidR="001B2BE3" w:rsidRPr="009D03D0" w:rsidRDefault="001B2BE3" w:rsidP="001B2BE3">
      <w:pPr>
        <w:ind w:firstLine="480"/>
        <w:rPr>
          <w:color w:val="000000" w:themeColor="text1"/>
        </w:rPr>
      </w:pPr>
      <w:r w:rsidRPr="009D03D0">
        <w:rPr>
          <w:rFonts w:hint="eastAsia"/>
          <w:color w:val="000000" w:themeColor="text1"/>
        </w:rPr>
        <w:t>本实验由于涉及的上市公司较多，</w:t>
      </w:r>
      <w:r w:rsidR="00A93305">
        <w:rPr>
          <w:rFonts w:hint="eastAsia"/>
          <w:color w:val="000000" w:themeColor="text1"/>
        </w:rPr>
        <w:t>故</w:t>
      </w:r>
      <w:r w:rsidRPr="009D03D0">
        <w:rPr>
          <w:rFonts w:hint="eastAsia"/>
          <w:color w:val="000000" w:themeColor="text1"/>
        </w:rPr>
        <w:t>采用了社交媒体上多个舆论方向的多个数据集进行了评估，采用的数据集包括：</w:t>
      </w:r>
    </w:p>
    <w:p w14:paraId="3350A620" w14:textId="7E39DA40" w:rsidR="001B2BE3" w:rsidRPr="009D03D0" w:rsidRDefault="001B2BE3" w:rsidP="004408EA">
      <w:pPr>
        <w:pStyle w:val="3"/>
        <w:spacing w:before="163" w:after="163"/>
      </w:pPr>
      <w:bookmarkStart w:id="264" w:name="_Toc2274919"/>
      <w:bookmarkStart w:id="265" w:name="_Toc3724973"/>
      <w:r w:rsidRPr="009D03D0">
        <w:rPr>
          <w:rFonts w:hint="eastAsia"/>
        </w:rPr>
        <w:t>6</w:t>
      </w:r>
      <w:r w:rsidRPr="009D03D0">
        <w:t xml:space="preserve">.1.1 </w:t>
      </w:r>
      <w:r w:rsidR="00763E22">
        <w:rPr>
          <w:rFonts w:hint="eastAsia"/>
        </w:rPr>
        <w:t>疑影响股价的</w:t>
      </w:r>
      <w:r w:rsidRPr="009D03D0">
        <w:rPr>
          <w:rFonts w:hint="eastAsia"/>
        </w:rPr>
        <w:t>舆论评价</w:t>
      </w:r>
      <w:bookmarkEnd w:id="264"/>
      <w:bookmarkEnd w:id="265"/>
    </w:p>
    <w:p w14:paraId="3801F38A" w14:textId="7D719A2E" w:rsidR="001B2BE3" w:rsidRPr="009D03D0" w:rsidRDefault="001B2BE3" w:rsidP="001B2BE3">
      <w:pPr>
        <w:ind w:firstLine="480"/>
        <w:rPr>
          <w:color w:val="000000" w:themeColor="text1"/>
        </w:rPr>
      </w:pPr>
      <w:r w:rsidRPr="009D03D0">
        <w:rPr>
          <w:rFonts w:hint="eastAsia"/>
          <w:color w:val="000000" w:themeColor="text1"/>
        </w:rPr>
        <w:t>1</w:t>
      </w:r>
      <w:r w:rsidRPr="009D03D0">
        <w:rPr>
          <w:color w:val="000000" w:themeColor="text1"/>
        </w:rPr>
        <w:t>.</w:t>
      </w:r>
      <w:r w:rsidR="00AF7DE2">
        <w:rPr>
          <w:color w:val="000000" w:themeColor="text1"/>
        </w:rPr>
        <w:t xml:space="preserve"> </w:t>
      </w:r>
      <w:r w:rsidRPr="009D03D0">
        <w:rPr>
          <w:rFonts w:hint="eastAsia"/>
          <w:color w:val="000000" w:themeColor="text1"/>
        </w:rPr>
        <w:t>有关核电站的社交舆论评价</w:t>
      </w:r>
      <w:r w:rsidR="003A71A6" w:rsidRPr="009D03D0">
        <w:rPr>
          <w:rFonts w:hint="eastAsia"/>
          <w:color w:val="000000" w:themeColor="text1"/>
          <w:vertAlign w:val="superscript"/>
        </w:rPr>
        <w:t>[</w:t>
      </w:r>
      <w:r w:rsidR="003A71A6" w:rsidRPr="009D03D0">
        <w:rPr>
          <w:color w:val="000000" w:themeColor="text1"/>
          <w:vertAlign w:val="superscript"/>
        </w:rPr>
        <w:t>24]</w:t>
      </w:r>
      <w:r w:rsidRPr="009D03D0">
        <w:rPr>
          <w:rFonts w:hint="eastAsia"/>
          <w:color w:val="000000" w:themeColor="text1"/>
        </w:rPr>
        <w:t>：数据集共</w:t>
      </w:r>
      <w:r w:rsidRPr="009D03D0">
        <w:rPr>
          <w:rFonts w:hint="eastAsia"/>
          <w:color w:val="000000" w:themeColor="text1"/>
        </w:rPr>
        <w:t>190</w:t>
      </w:r>
      <w:r w:rsidRPr="009D03D0">
        <w:rPr>
          <w:rFonts w:hint="eastAsia"/>
          <w:color w:val="000000" w:themeColor="text1"/>
        </w:rPr>
        <w:t>条，涉及到来自于</w:t>
      </w:r>
      <w:r w:rsidRPr="009D03D0">
        <w:rPr>
          <w:rFonts w:hint="eastAsia"/>
          <w:color w:val="000000" w:themeColor="text1"/>
        </w:rPr>
        <w:t xml:space="preserve"> twitter </w:t>
      </w:r>
      <w:r w:rsidRPr="009D03D0">
        <w:rPr>
          <w:rFonts w:hint="eastAsia"/>
          <w:color w:val="000000" w:themeColor="text1"/>
        </w:rPr>
        <w:t>的社交网络用户对于核电站的情感评价，对上市</w:t>
      </w:r>
      <w:r w:rsidR="00A93305">
        <w:rPr>
          <w:rFonts w:hint="eastAsia"/>
          <w:color w:val="000000" w:themeColor="text1"/>
        </w:rPr>
        <w:t>能源</w:t>
      </w:r>
      <w:r w:rsidRPr="009D03D0">
        <w:rPr>
          <w:rFonts w:hint="eastAsia"/>
          <w:color w:val="000000" w:themeColor="text1"/>
        </w:rPr>
        <w:t>公司的股价会产生一定影响</w:t>
      </w:r>
      <w:r w:rsidR="00AF7DE2">
        <w:rPr>
          <w:rFonts w:hint="eastAsia"/>
          <w:color w:val="000000" w:themeColor="text1"/>
        </w:rPr>
        <w:t>；</w:t>
      </w:r>
    </w:p>
    <w:p w14:paraId="3DE8CDC6" w14:textId="1362BE7C" w:rsidR="001B2BE3" w:rsidRPr="009D03D0" w:rsidRDefault="001B2BE3" w:rsidP="001B2BE3">
      <w:pPr>
        <w:ind w:firstLine="480"/>
        <w:rPr>
          <w:color w:val="000000" w:themeColor="text1"/>
        </w:rPr>
      </w:pPr>
      <w:r w:rsidRPr="009D03D0">
        <w:rPr>
          <w:rFonts w:hint="eastAsia"/>
          <w:color w:val="000000" w:themeColor="text1"/>
        </w:rPr>
        <w:t>2</w:t>
      </w:r>
      <w:r w:rsidRPr="009D03D0">
        <w:rPr>
          <w:color w:val="000000" w:themeColor="text1"/>
        </w:rPr>
        <w:t>.</w:t>
      </w:r>
      <w:r w:rsidR="00AF7DE2">
        <w:rPr>
          <w:color w:val="000000" w:themeColor="text1"/>
        </w:rPr>
        <w:t xml:space="preserve"> </w:t>
      </w:r>
      <w:r w:rsidRPr="009D03D0">
        <w:rPr>
          <w:rFonts w:hint="eastAsia"/>
          <w:color w:val="000000" w:themeColor="text1"/>
        </w:rPr>
        <w:t>有关电子产品的社交舆论评价</w:t>
      </w:r>
      <w:r w:rsidR="003A71A6" w:rsidRPr="009D03D0">
        <w:rPr>
          <w:rFonts w:hint="eastAsia"/>
          <w:color w:val="000000" w:themeColor="text1"/>
          <w:vertAlign w:val="superscript"/>
        </w:rPr>
        <w:t>[</w:t>
      </w:r>
      <w:r w:rsidR="003A71A6" w:rsidRPr="009D03D0">
        <w:rPr>
          <w:color w:val="000000" w:themeColor="text1"/>
          <w:vertAlign w:val="superscript"/>
        </w:rPr>
        <w:t>25,26]</w:t>
      </w:r>
      <w:r w:rsidRPr="009D03D0">
        <w:rPr>
          <w:rFonts w:hint="eastAsia"/>
          <w:color w:val="000000" w:themeColor="text1"/>
        </w:rPr>
        <w:t>：数据集共</w:t>
      </w:r>
      <w:r w:rsidRPr="009D03D0">
        <w:rPr>
          <w:rFonts w:hint="eastAsia"/>
          <w:color w:val="000000" w:themeColor="text1"/>
        </w:rPr>
        <w:t>11000</w:t>
      </w:r>
      <w:r w:rsidRPr="009D03D0">
        <w:rPr>
          <w:rFonts w:hint="eastAsia"/>
          <w:color w:val="000000" w:themeColor="text1"/>
        </w:rPr>
        <w:t>条，涉及到来自于</w:t>
      </w:r>
      <w:r w:rsidRPr="009D03D0">
        <w:rPr>
          <w:rFonts w:hint="eastAsia"/>
          <w:color w:val="000000" w:themeColor="text1"/>
        </w:rPr>
        <w:t>twitter</w:t>
      </w:r>
      <w:r w:rsidRPr="009D03D0">
        <w:rPr>
          <w:rFonts w:hint="eastAsia"/>
          <w:color w:val="000000" w:themeColor="text1"/>
        </w:rPr>
        <w:t>的社交网络用户对于</w:t>
      </w:r>
      <w:r w:rsidRPr="009D03D0">
        <w:rPr>
          <w:rFonts w:hint="eastAsia"/>
          <w:color w:val="000000" w:themeColor="text1"/>
        </w:rPr>
        <w:t>iPad</w:t>
      </w:r>
      <w:r w:rsidRPr="009D03D0">
        <w:rPr>
          <w:rFonts w:hint="eastAsia"/>
          <w:color w:val="000000" w:themeColor="text1"/>
        </w:rPr>
        <w:t>，</w:t>
      </w:r>
      <w:r w:rsidRPr="009D03D0">
        <w:rPr>
          <w:rFonts w:hint="eastAsia"/>
          <w:color w:val="000000" w:themeColor="text1"/>
        </w:rPr>
        <w:t>iPhone</w:t>
      </w:r>
      <w:r w:rsidRPr="009D03D0">
        <w:rPr>
          <w:rFonts w:hint="eastAsia"/>
          <w:color w:val="000000" w:themeColor="text1"/>
        </w:rPr>
        <w:t>，</w:t>
      </w:r>
      <w:r w:rsidRPr="009D03D0">
        <w:rPr>
          <w:rFonts w:hint="eastAsia"/>
          <w:color w:val="000000" w:themeColor="text1"/>
        </w:rPr>
        <w:t>Google App</w:t>
      </w:r>
      <w:r w:rsidRPr="009D03D0">
        <w:rPr>
          <w:rFonts w:hint="eastAsia"/>
          <w:color w:val="000000" w:themeColor="text1"/>
        </w:rPr>
        <w:t>，</w:t>
      </w:r>
      <w:r w:rsidRPr="009D03D0">
        <w:rPr>
          <w:rFonts w:hint="eastAsia"/>
          <w:color w:val="000000" w:themeColor="text1"/>
        </w:rPr>
        <w:t>Android Devices</w:t>
      </w:r>
      <w:r w:rsidRPr="009D03D0">
        <w:rPr>
          <w:rFonts w:hint="eastAsia"/>
          <w:color w:val="000000" w:themeColor="text1"/>
        </w:rPr>
        <w:t>等数码相关的产品的情感评价，对于</w:t>
      </w:r>
      <w:r w:rsidRPr="009D03D0">
        <w:rPr>
          <w:rFonts w:hint="eastAsia"/>
          <w:color w:val="000000" w:themeColor="text1"/>
        </w:rPr>
        <w:t>Apple</w:t>
      </w:r>
      <w:r w:rsidRPr="009D03D0">
        <w:rPr>
          <w:rFonts w:hint="eastAsia"/>
          <w:color w:val="000000" w:themeColor="text1"/>
        </w:rPr>
        <w:t>，</w:t>
      </w:r>
      <w:r w:rsidRPr="009D03D0">
        <w:rPr>
          <w:rFonts w:hint="eastAsia"/>
          <w:color w:val="000000" w:themeColor="text1"/>
        </w:rPr>
        <w:t>Google</w:t>
      </w:r>
      <w:r w:rsidRPr="009D03D0">
        <w:rPr>
          <w:rFonts w:hint="eastAsia"/>
          <w:color w:val="000000" w:themeColor="text1"/>
        </w:rPr>
        <w:t>，以及其他安卓厂商的股价会产生一定影响</w:t>
      </w:r>
      <w:r w:rsidR="00AF7DE2">
        <w:rPr>
          <w:rFonts w:hint="eastAsia"/>
          <w:color w:val="000000" w:themeColor="text1"/>
        </w:rPr>
        <w:t>；</w:t>
      </w:r>
    </w:p>
    <w:p w14:paraId="272AFA33" w14:textId="4E324E39" w:rsidR="001B2BE3" w:rsidRPr="009D03D0" w:rsidRDefault="001B2BE3" w:rsidP="001B2BE3">
      <w:pPr>
        <w:ind w:firstLine="480"/>
        <w:rPr>
          <w:color w:val="000000" w:themeColor="text1"/>
        </w:rPr>
      </w:pPr>
      <w:r w:rsidRPr="009D03D0">
        <w:rPr>
          <w:rFonts w:hint="eastAsia"/>
          <w:color w:val="000000" w:themeColor="text1"/>
        </w:rPr>
        <w:t>3</w:t>
      </w:r>
      <w:r w:rsidRPr="009D03D0">
        <w:rPr>
          <w:color w:val="000000" w:themeColor="text1"/>
        </w:rPr>
        <w:t>.</w:t>
      </w:r>
      <w:r w:rsidR="00AF7DE2">
        <w:rPr>
          <w:color w:val="000000" w:themeColor="text1"/>
        </w:rPr>
        <w:t xml:space="preserve"> </w:t>
      </w:r>
      <w:r w:rsidRPr="009D03D0">
        <w:rPr>
          <w:rFonts w:hint="eastAsia"/>
          <w:color w:val="000000" w:themeColor="text1"/>
        </w:rPr>
        <w:t>有关航空公司的社交舆论评价</w:t>
      </w:r>
      <w:r w:rsidR="003A71A6" w:rsidRPr="009D03D0">
        <w:rPr>
          <w:color w:val="000000" w:themeColor="text1"/>
          <w:vertAlign w:val="superscript"/>
        </w:rPr>
        <w:t>[27]</w:t>
      </w:r>
      <w:r w:rsidRPr="009D03D0">
        <w:rPr>
          <w:rFonts w:hint="eastAsia"/>
          <w:color w:val="000000" w:themeColor="text1"/>
        </w:rPr>
        <w:t>：数据集共</w:t>
      </w:r>
      <w:r w:rsidRPr="009D03D0">
        <w:rPr>
          <w:rFonts w:hint="eastAsia"/>
          <w:color w:val="000000" w:themeColor="text1"/>
        </w:rPr>
        <w:t>14610</w:t>
      </w:r>
      <w:r w:rsidRPr="009D03D0">
        <w:rPr>
          <w:rFonts w:hint="eastAsia"/>
          <w:color w:val="000000" w:themeColor="text1"/>
        </w:rPr>
        <w:t>条，涉及到来自于</w:t>
      </w:r>
      <w:r w:rsidRPr="009D03D0">
        <w:rPr>
          <w:rFonts w:hint="eastAsia"/>
          <w:color w:val="000000" w:themeColor="text1"/>
        </w:rPr>
        <w:t xml:space="preserve"> twitter</w:t>
      </w:r>
      <w:r w:rsidRPr="009D03D0">
        <w:rPr>
          <w:rFonts w:hint="eastAsia"/>
          <w:color w:val="000000" w:themeColor="text1"/>
        </w:rPr>
        <w:t>的社交网络用户对于美国各大航空公司的情感评价，对于各大航空公司的股价可能会产生一定影响</w:t>
      </w:r>
      <w:r w:rsidR="00AF7DE2">
        <w:rPr>
          <w:rFonts w:hint="eastAsia"/>
          <w:color w:val="000000" w:themeColor="text1"/>
        </w:rPr>
        <w:t>；</w:t>
      </w:r>
    </w:p>
    <w:p w14:paraId="7BE1CB37" w14:textId="5A2D7A85" w:rsidR="001B2BE3" w:rsidRPr="009D03D0" w:rsidRDefault="001B2BE3" w:rsidP="009D03D0">
      <w:pPr>
        <w:ind w:firstLine="480"/>
        <w:rPr>
          <w:color w:val="000000" w:themeColor="text1"/>
        </w:rPr>
      </w:pPr>
      <w:r w:rsidRPr="009D03D0">
        <w:rPr>
          <w:rFonts w:hint="eastAsia"/>
          <w:color w:val="000000" w:themeColor="text1"/>
        </w:rPr>
        <w:t>4</w:t>
      </w:r>
      <w:r w:rsidRPr="009D03D0">
        <w:rPr>
          <w:color w:val="000000" w:themeColor="text1"/>
        </w:rPr>
        <w:t>.</w:t>
      </w:r>
      <w:r w:rsidR="00AF7DE2">
        <w:rPr>
          <w:color w:val="000000" w:themeColor="text1"/>
        </w:rPr>
        <w:t xml:space="preserve"> </w:t>
      </w:r>
      <w:r w:rsidRPr="009D03D0">
        <w:rPr>
          <w:rFonts w:hint="eastAsia"/>
          <w:color w:val="000000" w:themeColor="text1"/>
        </w:rPr>
        <w:t>有关亚马逊产品的社交舆论评价</w:t>
      </w:r>
      <w:r w:rsidR="00CE2A27" w:rsidRPr="009D03D0">
        <w:rPr>
          <w:rFonts w:hint="eastAsia"/>
          <w:color w:val="000000" w:themeColor="text1"/>
          <w:vertAlign w:val="superscript"/>
        </w:rPr>
        <w:t>[</w:t>
      </w:r>
      <w:r w:rsidR="00CE2A27" w:rsidRPr="009D03D0">
        <w:rPr>
          <w:color w:val="000000" w:themeColor="text1"/>
          <w:vertAlign w:val="superscript"/>
        </w:rPr>
        <w:t>28]</w:t>
      </w:r>
      <w:r w:rsidRPr="009D03D0">
        <w:rPr>
          <w:rFonts w:hint="eastAsia"/>
          <w:color w:val="000000" w:themeColor="text1"/>
        </w:rPr>
        <w:t>：数据集约</w:t>
      </w:r>
      <w:r w:rsidRPr="009D03D0">
        <w:rPr>
          <w:rFonts w:hint="eastAsia"/>
          <w:color w:val="000000" w:themeColor="text1"/>
        </w:rPr>
        <w:t>1500</w:t>
      </w:r>
      <w:r w:rsidRPr="009D03D0">
        <w:rPr>
          <w:rFonts w:hint="eastAsia"/>
          <w:color w:val="000000" w:themeColor="text1"/>
        </w:rPr>
        <w:t>条，涉及到来自于亚马逊产品的评论，包括</w:t>
      </w:r>
      <w:r w:rsidRPr="009D03D0">
        <w:rPr>
          <w:rFonts w:hint="eastAsia"/>
          <w:color w:val="000000" w:themeColor="text1"/>
        </w:rPr>
        <w:t>Kindle</w:t>
      </w:r>
      <w:r w:rsidRPr="009D03D0">
        <w:rPr>
          <w:rFonts w:hint="eastAsia"/>
          <w:color w:val="000000" w:themeColor="text1"/>
        </w:rPr>
        <w:t>等商品，可能对</w:t>
      </w:r>
      <w:r w:rsidRPr="009D03D0">
        <w:rPr>
          <w:rFonts w:hint="eastAsia"/>
          <w:color w:val="000000" w:themeColor="text1"/>
        </w:rPr>
        <w:t>Amazon</w:t>
      </w:r>
      <w:r w:rsidRPr="009D03D0">
        <w:rPr>
          <w:rFonts w:hint="eastAsia"/>
          <w:color w:val="000000" w:themeColor="text1"/>
        </w:rPr>
        <w:t>的股价会产生一定影响</w:t>
      </w:r>
      <w:r w:rsidR="00AF7DE2">
        <w:rPr>
          <w:rFonts w:hint="eastAsia"/>
          <w:color w:val="000000" w:themeColor="text1"/>
        </w:rPr>
        <w:t>。</w:t>
      </w:r>
    </w:p>
    <w:p w14:paraId="203D72B7" w14:textId="41A9CC67" w:rsidR="00121718" w:rsidRPr="009D03D0" w:rsidRDefault="00121718" w:rsidP="00983CF7">
      <w:pPr>
        <w:pStyle w:val="3"/>
        <w:spacing w:before="163" w:after="163"/>
        <w:rPr>
          <w:rFonts w:eastAsia="宋体"/>
        </w:rPr>
      </w:pPr>
      <w:bookmarkStart w:id="266" w:name="_Toc3724974"/>
      <w:r w:rsidRPr="009D03D0">
        <w:t xml:space="preserve">6.1.2 </w:t>
      </w:r>
      <w:r w:rsidRPr="00763E22">
        <w:rPr>
          <w:rFonts w:hint="eastAsia"/>
        </w:rPr>
        <w:t>广泛的情感评价</w:t>
      </w:r>
      <w:bookmarkEnd w:id="266"/>
    </w:p>
    <w:p w14:paraId="7066A0A8" w14:textId="77777777" w:rsidR="00121718" w:rsidRPr="009D03D0" w:rsidRDefault="00121718" w:rsidP="00983CF7">
      <w:pPr>
        <w:ind w:firstLine="480"/>
        <w:rPr>
          <w:color w:val="000000" w:themeColor="text1"/>
        </w:rPr>
      </w:pPr>
      <w:r w:rsidRPr="009D03D0">
        <w:rPr>
          <w:rFonts w:hint="eastAsia"/>
          <w:color w:val="000000" w:themeColor="text1"/>
        </w:rPr>
        <w:t>1</w:t>
      </w:r>
      <w:r w:rsidRPr="009D03D0">
        <w:rPr>
          <w:color w:val="000000" w:themeColor="text1"/>
        </w:rPr>
        <w:t xml:space="preserve">. </w:t>
      </w:r>
      <w:r w:rsidRPr="009D03D0">
        <w:rPr>
          <w:rFonts w:hint="eastAsia"/>
          <w:color w:val="000000" w:themeColor="text1"/>
        </w:rPr>
        <w:t>对于天气</w:t>
      </w:r>
      <w:r w:rsidRPr="009D03D0">
        <w:rPr>
          <w:rFonts w:hint="eastAsia"/>
          <w:color w:val="000000" w:themeColor="text1"/>
        </w:rPr>
        <w:t>/</w:t>
      </w:r>
      <w:r w:rsidRPr="009D03D0">
        <w:rPr>
          <w:rFonts w:hint="eastAsia"/>
          <w:color w:val="000000" w:themeColor="text1"/>
        </w:rPr>
        <w:t>气候变化的情感评价</w:t>
      </w:r>
      <w:r w:rsidRPr="009D03D0">
        <w:rPr>
          <w:rFonts w:hint="eastAsia"/>
          <w:color w:val="000000" w:themeColor="text1"/>
          <w:vertAlign w:val="superscript"/>
        </w:rPr>
        <w:t>[</w:t>
      </w:r>
      <w:r w:rsidRPr="009D03D0">
        <w:rPr>
          <w:color w:val="000000" w:themeColor="text1"/>
          <w:vertAlign w:val="superscript"/>
        </w:rPr>
        <w:t>29]</w:t>
      </w:r>
      <w:r w:rsidRPr="009D03D0">
        <w:rPr>
          <w:rFonts w:hint="eastAsia"/>
          <w:color w:val="000000" w:themeColor="text1"/>
        </w:rPr>
        <w:t>：数据集</w:t>
      </w:r>
      <w:r w:rsidRPr="009D03D0">
        <w:rPr>
          <w:rFonts w:hint="eastAsia"/>
          <w:color w:val="000000" w:themeColor="text1"/>
        </w:rPr>
        <w:t>1000</w:t>
      </w:r>
      <w:r w:rsidRPr="009D03D0">
        <w:rPr>
          <w:rFonts w:hint="eastAsia"/>
          <w:color w:val="000000" w:themeColor="text1"/>
        </w:rPr>
        <w:t>条，涉及来自于</w:t>
      </w:r>
      <w:r w:rsidRPr="009D03D0">
        <w:rPr>
          <w:rFonts w:hint="eastAsia"/>
          <w:color w:val="000000" w:themeColor="text1"/>
        </w:rPr>
        <w:t xml:space="preserve">twitter </w:t>
      </w:r>
      <w:r w:rsidRPr="009D03D0">
        <w:rPr>
          <w:rFonts w:hint="eastAsia"/>
          <w:color w:val="000000" w:themeColor="text1"/>
        </w:rPr>
        <w:t>的社交网络用户对于天气与气候的情感评价</w:t>
      </w:r>
      <w:r>
        <w:rPr>
          <w:rFonts w:hint="eastAsia"/>
          <w:color w:val="000000" w:themeColor="text1"/>
        </w:rPr>
        <w:t>；</w:t>
      </w:r>
    </w:p>
    <w:p w14:paraId="2C2E467E" w14:textId="77777777" w:rsidR="00121718" w:rsidRPr="009D03D0" w:rsidRDefault="00121718" w:rsidP="00983CF7">
      <w:pPr>
        <w:ind w:firstLine="480"/>
        <w:rPr>
          <w:color w:val="000000" w:themeColor="text1"/>
        </w:rPr>
      </w:pPr>
      <w:r w:rsidRPr="009D03D0">
        <w:rPr>
          <w:rFonts w:hint="eastAsia"/>
          <w:color w:val="000000" w:themeColor="text1"/>
        </w:rPr>
        <w:t>2</w:t>
      </w:r>
      <w:r w:rsidRPr="009D03D0">
        <w:rPr>
          <w:color w:val="000000" w:themeColor="text1"/>
        </w:rPr>
        <w:t xml:space="preserve">. </w:t>
      </w:r>
      <w:r w:rsidRPr="009D03D0">
        <w:rPr>
          <w:rFonts w:hint="eastAsia"/>
          <w:color w:val="000000" w:themeColor="text1"/>
        </w:rPr>
        <w:t>对于音乐节的情感评价</w:t>
      </w:r>
      <w:r w:rsidRPr="009D03D0">
        <w:rPr>
          <w:rFonts w:hint="eastAsia"/>
          <w:color w:val="000000" w:themeColor="text1"/>
          <w:vertAlign w:val="superscript"/>
        </w:rPr>
        <w:t>[</w:t>
      </w:r>
      <w:r w:rsidRPr="009D03D0">
        <w:rPr>
          <w:color w:val="000000" w:themeColor="text1"/>
          <w:vertAlign w:val="superscript"/>
        </w:rPr>
        <w:t>30]</w:t>
      </w:r>
      <w:r w:rsidRPr="009D03D0">
        <w:rPr>
          <w:rFonts w:hint="eastAsia"/>
          <w:color w:val="000000" w:themeColor="text1"/>
        </w:rPr>
        <w:t>：数据集</w:t>
      </w:r>
      <w:r w:rsidRPr="009D03D0">
        <w:rPr>
          <w:rFonts w:hint="eastAsia"/>
          <w:color w:val="000000" w:themeColor="text1"/>
        </w:rPr>
        <w:t>3801</w:t>
      </w:r>
      <w:r w:rsidRPr="009D03D0">
        <w:rPr>
          <w:rFonts w:hint="eastAsia"/>
          <w:color w:val="000000" w:themeColor="text1"/>
        </w:rPr>
        <w:t>条，涉及来自于</w:t>
      </w:r>
      <w:r w:rsidRPr="009D03D0">
        <w:rPr>
          <w:rFonts w:hint="eastAsia"/>
          <w:color w:val="000000" w:themeColor="text1"/>
        </w:rPr>
        <w:t>twitter</w:t>
      </w:r>
      <w:r w:rsidRPr="009D03D0">
        <w:rPr>
          <w:rFonts w:hint="eastAsia"/>
          <w:color w:val="000000" w:themeColor="text1"/>
        </w:rPr>
        <w:t>的社交网络用户对于音乐节的情感评价</w:t>
      </w:r>
      <w:r>
        <w:rPr>
          <w:rFonts w:hint="eastAsia"/>
          <w:color w:val="000000" w:themeColor="text1"/>
        </w:rPr>
        <w:t>；</w:t>
      </w:r>
    </w:p>
    <w:p w14:paraId="06531430" w14:textId="77777777" w:rsidR="00121718" w:rsidRPr="009D03D0" w:rsidRDefault="00121718" w:rsidP="00983CF7">
      <w:pPr>
        <w:ind w:firstLine="480"/>
        <w:rPr>
          <w:color w:val="000000" w:themeColor="text1"/>
        </w:rPr>
      </w:pPr>
      <w:r w:rsidRPr="009D03D0">
        <w:rPr>
          <w:rFonts w:hint="eastAsia"/>
          <w:color w:val="000000" w:themeColor="text1"/>
        </w:rPr>
        <w:t>3</w:t>
      </w:r>
      <w:r w:rsidRPr="009D03D0">
        <w:rPr>
          <w:color w:val="000000" w:themeColor="text1"/>
        </w:rPr>
        <w:t xml:space="preserve">. </w:t>
      </w:r>
      <w:r w:rsidRPr="009D03D0">
        <w:rPr>
          <w:rFonts w:hint="eastAsia"/>
          <w:color w:val="000000" w:themeColor="text1"/>
        </w:rPr>
        <w:t>对于不限定话题的情感评价</w:t>
      </w:r>
      <w:r w:rsidRPr="009D03D0">
        <w:rPr>
          <w:rFonts w:hint="eastAsia"/>
          <w:color w:val="000000" w:themeColor="text1"/>
          <w:vertAlign w:val="superscript"/>
        </w:rPr>
        <w:t>[</w:t>
      </w:r>
      <w:r w:rsidRPr="009D03D0">
        <w:rPr>
          <w:color w:val="000000" w:themeColor="text1"/>
          <w:vertAlign w:val="superscript"/>
        </w:rPr>
        <w:t>31]</w:t>
      </w:r>
      <w:r w:rsidRPr="009D03D0">
        <w:rPr>
          <w:rFonts w:hint="eastAsia"/>
          <w:color w:val="000000" w:themeColor="text1"/>
        </w:rPr>
        <w:t>：数据集约</w:t>
      </w:r>
      <w:r w:rsidRPr="009D03D0">
        <w:rPr>
          <w:rFonts w:hint="eastAsia"/>
          <w:color w:val="000000" w:themeColor="text1"/>
        </w:rPr>
        <w:t>40000</w:t>
      </w:r>
      <w:r w:rsidRPr="009D03D0">
        <w:rPr>
          <w:rFonts w:hint="eastAsia"/>
          <w:color w:val="000000" w:themeColor="text1"/>
        </w:rPr>
        <w:t>条，涉及各种话题的文本评价，评价分为</w:t>
      </w:r>
      <w:r w:rsidRPr="009D03D0">
        <w:rPr>
          <w:rFonts w:hint="eastAsia"/>
          <w:color w:val="000000" w:themeColor="text1"/>
        </w:rPr>
        <w:t>love</w:t>
      </w:r>
      <w:r w:rsidRPr="009D03D0">
        <w:rPr>
          <w:rFonts w:hint="eastAsia"/>
          <w:color w:val="000000" w:themeColor="text1"/>
        </w:rPr>
        <w:t>，</w:t>
      </w:r>
      <w:r w:rsidRPr="009D03D0">
        <w:rPr>
          <w:rFonts w:hint="eastAsia"/>
          <w:color w:val="000000" w:themeColor="text1"/>
        </w:rPr>
        <w:t>happiness</w:t>
      </w:r>
      <w:r w:rsidRPr="009D03D0">
        <w:rPr>
          <w:rFonts w:hint="eastAsia"/>
          <w:color w:val="000000" w:themeColor="text1"/>
        </w:rPr>
        <w:t>，</w:t>
      </w:r>
      <w:r w:rsidRPr="009D03D0">
        <w:rPr>
          <w:rFonts w:hint="eastAsia"/>
          <w:color w:val="000000" w:themeColor="text1"/>
        </w:rPr>
        <w:t>enthusiasm</w:t>
      </w:r>
      <w:r w:rsidRPr="009D03D0">
        <w:rPr>
          <w:rFonts w:hint="eastAsia"/>
          <w:color w:val="000000" w:themeColor="text1"/>
        </w:rPr>
        <w:t>，</w:t>
      </w:r>
      <w:r w:rsidRPr="009D03D0">
        <w:rPr>
          <w:rFonts w:hint="eastAsia"/>
          <w:color w:val="000000" w:themeColor="text1"/>
        </w:rPr>
        <w:t>worry</w:t>
      </w:r>
      <w:r w:rsidRPr="009D03D0">
        <w:rPr>
          <w:rFonts w:hint="eastAsia"/>
          <w:color w:val="000000" w:themeColor="text1"/>
        </w:rPr>
        <w:t>，</w:t>
      </w:r>
      <w:r w:rsidRPr="009D03D0">
        <w:rPr>
          <w:rFonts w:hint="eastAsia"/>
          <w:color w:val="000000" w:themeColor="text1"/>
        </w:rPr>
        <w:t>neutral</w:t>
      </w:r>
      <w:r w:rsidRPr="009D03D0">
        <w:rPr>
          <w:rFonts w:hint="eastAsia"/>
          <w:color w:val="000000" w:themeColor="text1"/>
        </w:rPr>
        <w:t>，</w:t>
      </w:r>
      <w:r w:rsidRPr="009D03D0">
        <w:rPr>
          <w:rFonts w:hint="eastAsia"/>
          <w:color w:val="000000" w:themeColor="text1"/>
        </w:rPr>
        <w:t>surprise</w:t>
      </w:r>
      <w:r w:rsidRPr="009D03D0">
        <w:rPr>
          <w:rFonts w:hint="eastAsia"/>
          <w:color w:val="000000" w:themeColor="text1"/>
        </w:rPr>
        <w:t>，</w:t>
      </w:r>
      <w:r w:rsidRPr="009D03D0">
        <w:rPr>
          <w:rFonts w:hint="eastAsia"/>
          <w:color w:val="000000" w:themeColor="text1"/>
        </w:rPr>
        <w:t>sadness</w:t>
      </w:r>
      <w:r w:rsidRPr="009D03D0">
        <w:rPr>
          <w:rFonts w:hint="eastAsia"/>
          <w:color w:val="000000" w:themeColor="text1"/>
        </w:rPr>
        <w:t>，</w:t>
      </w:r>
      <w:r w:rsidRPr="009D03D0">
        <w:rPr>
          <w:rFonts w:hint="eastAsia"/>
          <w:color w:val="000000" w:themeColor="text1"/>
        </w:rPr>
        <w:t>relief</w:t>
      </w:r>
      <w:r w:rsidRPr="009D03D0">
        <w:rPr>
          <w:rFonts w:hint="eastAsia"/>
          <w:color w:val="000000" w:themeColor="text1"/>
        </w:rPr>
        <w:t>，</w:t>
      </w:r>
      <w:r w:rsidRPr="009D03D0">
        <w:rPr>
          <w:rFonts w:hint="eastAsia"/>
          <w:color w:val="000000" w:themeColor="text1"/>
        </w:rPr>
        <w:t>boredom</w:t>
      </w:r>
      <w:r w:rsidRPr="009D03D0">
        <w:rPr>
          <w:rFonts w:hint="eastAsia"/>
          <w:color w:val="000000" w:themeColor="text1"/>
        </w:rPr>
        <w:t>，</w:t>
      </w:r>
      <w:r w:rsidRPr="009D03D0">
        <w:rPr>
          <w:rFonts w:hint="eastAsia"/>
          <w:color w:val="000000" w:themeColor="text1"/>
        </w:rPr>
        <w:t>anger</w:t>
      </w:r>
      <w:r w:rsidRPr="009D03D0">
        <w:rPr>
          <w:rFonts w:hint="eastAsia"/>
          <w:color w:val="000000" w:themeColor="text1"/>
        </w:rPr>
        <w:t>等多个维度，简单再划分为</w:t>
      </w:r>
      <w:r w:rsidRPr="009D03D0">
        <w:rPr>
          <w:rFonts w:hint="eastAsia"/>
          <w:color w:val="000000" w:themeColor="text1"/>
        </w:rPr>
        <w:t>positive</w:t>
      </w:r>
      <w:r w:rsidRPr="009D03D0">
        <w:rPr>
          <w:rFonts w:hint="eastAsia"/>
          <w:color w:val="000000" w:themeColor="text1"/>
        </w:rPr>
        <w:t>，</w:t>
      </w:r>
      <w:r w:rsidRPr="009D03D0">
        <w:rPr>
          <w:rFonts w:hint="eastAsia"/>
          <w:color w:val="000000" w:themeColor="text1"/>
        </w:rPr>
        <w:t>negative</w:t>
      </w:r>
      <w:r w:rsidRPr="009D03D0">
        <w:rPr>
          <w:rFonts w:hint="eastAsia"/>
          <w:color w:val="000000" w:themeColor="text1"/>
        </w:rPr>
        <w:t>，</w:t>
      </w:r>
      <w:r w:rsidRPr="009D03D0">
        <w:rPr>
          <w:rFonts w:hint="eastAsia"/>
          <w:color w:val="000000" w:themeColor="text1"/>
        </w:rPr>
        <w:t>neutral</w:t>
      </w:r>
      <w:r w:rsidRPr="009D03D0">
        <w:rPr>
          <w:rFonts w:hint="eastAsia"/>
          <w:color w:val="000000" w:themeColor="text1"/>
        </w:rPr>
        <w:t>等多个维度。数据集</w:t>
      </w:r>
      <w:r>
        <w:rPr>
          <w:rFonts w:hint="eastAsia"/>
          <w:color w:val="000000" w:themeColor="text1"/>
        </w:rPr>
        <w:t>数据</w:t>
      </w:r>
      <w:r w:rsidRPr="009D03D0">
        <w:rPr>
          <w:rFonts w:hint="eastAsia"/>
          <w:color w:val="000000" w:themeColor="text1"/>
        </w:rPr>
        <w:t>较多，特征具有普适性。</w:t>
      </w:r>
    </w:p>
    <w:p w14:paraId="1A750E05" w14:textId="5DE0BA33" w:rsidR="001B2BE3" w:rsidRPr="009D03D0" w:rsidRDefault="001B2BE3" w:rsidP="004408EA">
      <w:pPr>
        <w:pStyle w:val="3"/>
        <w:spacing w:before="163" w:after="163"/>
      </w:pPr>
      <w:bookmarkStart w:id="267" w:name="_Toc2274921"/>
      <w:bookmarkStart w:id="268" w:name="_Toc3724975"/>
      <w:r w:rsidRPr="009D03D0">
        <w:t xml:space="preserve">6.1.3 </w:t>
      </w:r>
      <w:r w:rsidRPr="00763E22">
        <w:rPr>
          <w:rFonts w:hint="eastAsia"/>
        </w:rPr>
        <w:t>数据集的字段</w:t>
      </w:r>
      <w:bookmarkEnd w:id="267"/>
      <w:bookmarkEnd w:id="268"/>
    </w:p>
    <w:p w14:paraId="7D064C04" w14:textId="0C306934" w:rsidR="001B2BE3" w:rsidRDefault="001B2BE3" w:rsidP="001B2BE3">
      <w:pPr>
        <w:ind w:firstLine="480"/>
        <w:rPr>
          <w:color w:val="000000" w:themeColor="text1"/>
        </w:rPr>
      </w:pPr>
      <w:r w:rsidRPr="009D03D0">
        <w:rPr>
          <w:rFonts w:hint="eastAsia"/>
          <w:color w:val="000000" w:themeColor="text1"/>
        </w:rPr>
        <w:t>数据集的字段</w:t>
      </w:r>
      <w:del w:id="269" w:author="苏森" w:date="2019-03-20T21:47:00Z">
        <w:r w:rsidRPr="009D03D0" w:rsidDel="00585FD0">
          <w:rPr>
            <w:rFonts w:hint="eastAsia"/>
            <w:color w:val="000000" w:themeColor="text1"/>
          </w:rPr>
          <w:delText>大致</w:delText>
        </w:r>
      </w:del>
      <w:r w:rsidRPr="009D03D0">
        <w:rPr>
          <w:rFonts w:hint="eastAsia"/>
          <w:color w:val="000000" w:themeColor="text1"/>
        </w:rPr>
        <w:t>如下：</w:t>
      </w:r>
    </w:p>
    <w:p w14:paraId="6C80C856" w14:textId="3D97FCD5" w:rsidR="00AF7DE2" w:rsidRDefault="00AF7DE2" w:rsidP="001B2BE3">
      <w:pPr>
        <w:ind w:firstLine="480"/>
        <w:rPr>
          <w:color w:val="000000" w:themeColor="text1"/>
        </w:rPr>
      </w:pPr>
    </w:p>
    <w:p w14:paraId="0ACB575E" w14:textId="77777777" w:rsidR="001149B9" w:rsidRDefault="001149B9" w:rsidP="001B2BE3">
      <w:pPr>
        <w:ind w:firstLine="480"/>
        <w:rPr>
          <w:color w:val="000000" w:themeColor="text1"/>
        </w:rPr>
      </w:pPr>
    </w:p>
    <w:p w14:paraId="7272A619" w14:textId="77777777" w:rsidR="00AF7DE2" w:rsidRPr="009D03D0" w:rsidRDefault="00AF7DE2" w:rsidP="00A93305">
      <w:pPr>
        <w:ind w:firstLineChars="0" w:firstLine="0"/>
        <w:rPr>
          <w:color w:val="000000" w:themeColor="text1"/>
        </w:rPr>
      </w:pPr>
    </w:p>
    <w:p w14:paraId="51E05053" w14:textId="56D0AB6A" w:rsidR="001B2BE3" w:rsidRPr="00944031" w:rsidRDefault="009F3D23" w:rsidP="000C7F4F">
      <w:pPr>
        <w:pStyle w:val="aff0"/>
      </w:pPr>
      <w:r w:rsidRPr="00944031">
        <w:lastRenderedPageBreak/>
        <w:t>表</w:t>
      </w:r>
      <w:r w:rsidRPr="00944031">
        <w:t xml:space="preserve">6-1 </w:t>
      </w:r>
      <w:r w:rsidRPr="00944031">
        <w:t>数据集内容以及字段示意表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5466"/>
      </w:tblGrid>
      <w:tr w:rsidR="001B2BE3" w:rsidRPr="00944031" w14:paraId="5ED4A1FE" w14:textId="77777777" w:rsidTr="001149B9">
        <w:trPr>
          <w:cantSplit/>
          <w:trHeight w:val="318"/>
          <w:tblHeader/>
        </w:trPr>
        <w:tc>
          <w:tcPr>
            <w:tcW w:w="2830" w:type="dxa"/>
          </w:tcPr>
          <w:p w14:paraId="46FED6C8" w14:textId="56933240" w:rsidR="001B2BE3" w:rsidRPr="00944031" w:rsidRDefault="001B2BE3" w:rsidP="00A77989">
            <w:pPr>
              <w:ind w:firstLineChars="0" w:firstLine="0"/>
              <w:jc w:val="left"/>
              <w:rPr>
                <w:rFonts w:eastAsia="STKaiti" w:cs="Times New Roman"/>
                <w:color w:val="000000" w:themeColor="text1"/>
                <w:sz w:val="21"/>
                <w:szCs w:val="21"/>
              </w:rPr>
            </w:pPr>
            <w:r w:rsidRPr="00944031">
              <w:rPr>
                <w:rFonts w:eastAsia="STKaiti" w:cs="Times New Roman"/>
                <w:color w:val="000000" w:themeColor="text1"/>
                <w:sz w:val="21"/>
                <w:szCs w:val="21"/>
              </w:rPr>
              <w:t>数据集名</w:t>
            </w:r>
          </w:p>
        </w:tc>
        <w:tc>
          <w:tcPr>
            <w:tcW w:w="5466" w:type="dxa"/>
          </w:tcPr>
          <w:p w14:paraId="3982827C" w14:textId="1BD6B514" w:rsidR="001B2BE3" w:rsidRPr="00944031" w:rsidRDefault="001B2BE3" w:rsidP="00A77989">
            <w:pPr>
              <w:ind w:firstLineChars="0" w:firstLine="0"/>
              <w:jc w:val="left"/>
              <w:rPr>
                <w:rFonts w:eastAsia="STKaiti" w:cs="Times New Roman"/>
                <w:color w:val="000000" w:themeColor="text1"/>
                <w:sz w:val="21"/>
                <w:szCs w:val="21"/>
              </w:rPr>
            </w:pPr>
            <w:r w:rsidRPr="00944031">
              <w:rPr>
                <w:rFonts w:eastAsia="STKaiti" w:cs="Times New Roman"/>
                <w:color w:val="000000" w:themeColor="text1"/>
                <w:sz w:val="21"/>
                <w:szCs w:val="21"/>
              </w:rPr>
              <w:t>数据集内容</w:t>
            </w:r>
          </w:p>
        </w:tc>
      </w:tr>
      <w:tr w:rsidR="001B2BE3" w:rsidRPr="00944031" w14:paraId="7BF20D60" w14:textId="77777777" w:rsidTr="001149B9">
        <w:trPr>
          <w:cantSplit/>
          <w:trHeight w:val="318"/>
          <w:tblHeader/>
        </w:trPr>
        <w:tc>
          <w:tcPr>
            <w:tcW w:w="2830" w:type="dxa"/>
          </w:tcPr>
          <w:p w14:paraId="1E576A09" w14:textId="4B844462" w:rsidR="001B2BE3" w:rsidRPr="00944031" w:rsidRDefault="001B2BE3" w:rsidP="00A77989">
            <w:pPr>
              <w:ind w:firstLineChars="0" w:firstLine="0"/>
              <w:jc w:val="left"/>
              <w:rPr>
                <w:rFonts w:eastAsia="STKaiti" w:cs="Times New Roman"/>
                <w:color w:val="000000" w:themeColor="text1"/>
                <w:sz w:val="21"/>
                <w:szCs w:val="21"/>
              </w:rPr>
            </w:pPr>
            <w:r w:rsidRPr="00944031">
              <w:rPr>
                <w:rFonts w:eastAsia="STKaiti" w:cs="Times New Roman"/>
                <w:color w:val="000000" w:themeColor="text1"/>
                <w:sz w:val="21"/>
                <w:szCs w:val="21"/>
              </w:rPr>
              <w:t>核电站（数据集</w:t>
            </w:r>
            <w:r w:rsidRPr="00944031">
              <w:rPr>
                <w:rFonts w:eastAsia="STKaiti" w:cs="Times New Roman"/>
                <w:color w:val="000000" w:themeColor="text1"/>
                <w:sz w:val="21"/>
                <w:szCs w:val="21"/>
              </w:rPr>
              <w:t>1</w:t>
            </w:r>
            <w:r w:rsidRPr="00944031">
              <w:rPr>
                <w:rFonts w:eastAsia="STKaiti" w:cs="Times New Roman"/>
                <w:color w:val="000000" w:themeColor="text1"/>
                <w:sz w:val="21"/>
                <w:szCs w:val="21"/>
              </w:rPr>
              <w:t>）</w:t>
            </w:r>
          </w:p>
        </w:tc>
        <w:tc>
          <w:tcPr>
            <w:tcW w:w="5466" w:type="dxa"/>
          </w:tcPr>
          <w:p w14:paraId="1A8BB02A" w14:textId="26360540" w:rsidR="001B2BE3" w:rsidRPr="00944031" w:rsidRDefault="001B2BE3" w:rsidP="00A77989">
            <w:pPr>
              <w:ind w:firstLineChars="0" w:firstLine="0"/>
              <w:jc w:val="left"/>
              <w:rPr>
                <w:rFonts w:eastAsia="STKaiti" w:cs="Times New Roman"/>
                <w:color w:val="000000" w:themeColor="text1"/>
                <w:sz w:val="21"/>
                <w:szCs w:val="21"/>
              </w:rPr>
            </w:pPr>
            <w:r w:rsidRPr="00944031">
              <w:rPr>
                <w:rFonts w:eastAsia="STKaiti" w:cs="Times New Roman"/>
                <w:color w:val="000000" w:themeColor="text1"/>
                <w:sz w:val="21"/>
                <w:szCs w:val="21"/>
              </w:rPr>
              <w:t>社交舆论评价文本，每条文本积极</w:t>
            </w:r>
            <w:r w:rsidRPr="00944031">
              <w:rPr>
                <w:rFonts w:eastAsia="STKaiti" w:cs="Times New Roman"/>
                <w:color w:val="000000" w:themeColor="text1"/>
                <w:sz w:val="21"/>
                <w:szCs w:val="21"/>
              </w:rPr>
              <w:t>/</w:t>
            </w:r>
            <w:r w:rsidRPr="00944031">
              <w:rPr>
                <w:rFonts w:eastAsia="STKaiti" w:cs="Times New Roman"/>
                <w:color w:val="000000" w:themeColor="text1"/>
                <w:sz w:val="21"/>
                <w:szCs w:val="21"/>
              </w:rPr>
              <w:t>中立</w:t>
            </w:r>
            <w:r w:rsidRPr="00944031">
              <w:rPr>
                <w:rFonts w:eastAsia="STKaiti" w:cs="Times New Roman"/>
                <w:color w:val="000000" w:themeColor="text1"/>
                <w:sz w:val="21"/>
                <w:szCs w:val="21"/>
              </w:rPr>
              <w:t>/</w:t>
            </w:r>
            <w:r w:rsidRPr="00944031">
              <w:rPr>
                <w:rFonts w:eastAsia="STKaiti" w:cs="Times New Roman"/>
                <w:color w:val="000000" w:themeColor="text1"/>
                <w:sz w:val="21"/>
                <w:szCs w:val="21"/>
              </w:rPr>
              <w:t>消极占比</w:t>
            </w:r>
            <w:r w:rsidR="00D27ECB">
              <w:rPr>
                <w:rFonts w:eastAsia="STKaiti" w:cs="Times New Roman" w:hint="eastAsia"/>
                <w:color w:val="000000" w:themeColor="text1"/>
                <w:sz w:val="21"/>
                <w:szCs w:val="21"/>
              </w:rPr>
              <w:t>。</w:t>
            </w:r>
          </w:p>
        </w:tc>
      </w:tr>
      <w:tr w:rsidR="001B2BE3" w:rsidRPr="00944031" w14:paraId="1E4CC814" w14:textId="77777777" w:rsidTr="001149B9">
        <w:trPr>
          <w:cantSplit/>
          <w:trHeight w:val="318"/>
          <w:tblHeader/>
        </w:trPr>
        <w:tc>
          <w:tcPr>
            <w:tcW w:w="2830" w:type="dxa"/>
          </w:tcPr>
          <w:p w14:paraId="0FF81F14" w14:textId="5C00FD61" w:rsidR="001B2BE3" w:rsidRPr="00944031" w:rsidRDefault="001B2BE3" w:rsidP="00A77989">
            <w:pPr>
              <w:ind w:firstLineChars="0" w:firstLine="0"/>
              <w:jc w:val="left"/>
              <w:rPr>
                <w:rFonts w:eastAsia="STKaiti" w:cs="Times New Roman"/>
                <w:color w:val="000000" w:themeColor="text1"/>
                <w:sz w:val="21"/>
                <w:szCs w:val="21"/>
              </w:rPr>
            </w:pPr>
            <w:r w:rsidRPr="00944031">
              <w:rPr>
                <w:rFonts w:eastAsia="STKaiti" w:cs="Times New Roman"/>
                <w:color w:val="000000" w:themeColor="text1"/>
                <w:sz w:val="21"/>
                <w:szCs w:val="21"/>
              </w:rPr>
              <w:t>电子产品（数据集</w:t>
            </w:r>
            <w:r w:rsidRPr="00944031">
              <w:rPr>
                <w:rFonts w:eastAsia="STKaiti" w:cs="Times New Roman"/>
                <w:color w:val="000000" w:themeColor="text1"/>
                <w:sz w:val="21"/>
                <w:szCs w:val="21"/>
              </w:rPr>
              <w:t>2</w:t>
            </w:r>
            <w:r w:rsidRPr="00944031">
              <w:rPr>
                <w:rFonts w:eastAsia="STKaiti" w:cs="Times New Roman"/>
                <w:color w:val="000000" w:themeColor="text1"/>
                <w:sz w:val="21"/>
                <w:szCs w:val="21"/>
              </w:rPr>
              <w:t>）</w:t>
            </w:r>
          </w:p>
        </w:tc>
        <w:tc>
          <w:tcPr>
            <w:tcW w:w="5466" w:type="dxa"/>
          </w:tcPr>
          <w:p w14:paraId="3CCCF7D7" w14:textId="01743DAC" w:rsidR="001B2BE3" w:rsidRPr="00944031" w:rsidRDefault="001B2BE3" w:rsidP="00A77989">
            <w:pPr>
              <w:ind w:firstLineChars="0" w:firstLine="0"/>
              <w:jc w:val="left"/>
              <w:rPr>
                <w:rFonts w:eastAsia="STKaiti" w:cs="Times New Roman"/>
                <w:color w:val="000000" w:themeColor="text1"/>
                <w:sz w:val="21"/>
                <w:szCs w:val="21"/>
              </w:rPr>
            </w:pPr>
            <w:r w:rsidRPr="00944031">
              <w:rPr>
                <w:rFonts w:eastAsia="STKaiti" w:cs="Times New Roman"/>
                <w:color w:val="000000" w:themeColor="text1"/>
                <w:sz w:val="21"/>
                <w:szCs w:val="21"/>
              </w:rPr>
              <w:t>社交舆论评价文本，可信度，积极</w:t>
            </w:r>
            <w:r w:rsidRPr="00944031">
              <w:rPr>
                <w:rFonts w:eastAsia="STKaiti" w:cs="Times New Roman"/>
                <w:color w:val="000000" w:themeColor="text1"/>
                <w:sz w:val="21"/>
                <w:szCs w:val="21"/>
              </w:rPr>
              <w:t>/</w:t>
            </w:r>
            <w:r w:rsidRPr="00944031">
              <w:rPr>
                <w:rFonts w:eastAsia="STKaiti" w:cs="Times New Roman"/>
                <w:color w:val="000000" w:themeColor="text1"/>
                <w:sz w:val="21"/>
                <w:szCs w:val="21"/>
              </w:rPr>
              <w:t>消极</w:t>
            </w:r>
            <w:r w:rsidRPr="00944031">
              <w:rPr>
                <w:rFonts w:eastAsia="STKaiti" w:cs="Times New Roman"/>
                <w:color w:val="000000" w:themeColor="text1"/>
                <w:sz w:val="21"/>
                <w:szCs w:val="21"/>
              </w:rPr>
              <w:t>/</w:t>
            </w:r>
            <w:r w:rsidRPr="00944031">
              <w:rPr>
                <w:rFonts w:eastAsia="STKaiti" w:cs="Times New Roman"/>
                <w:color w:val="000000" w:themeColor="text1"/>
                <w:sz w:val="21"/>
                <w:szCs w:val="21"/>
              </w:rPr>
              <w:t>中立属性</w:t>
            </w:r>
            <w:r w:rsidRPr="00944031">
              <w:rPr>
                <w:rFonts w:eastAsia="STKaiti" w:cs="Times New Roman"/>
                <w:color w:val="000000" w:themeColor="text1"/>
                <w:sz w:val="21"/>
                <w:szCs w:val="21"/>
              </w:rPr>
              <w:t xml:space="preserve"> </w:t>
            </w:r>
            <w:r w:rsidRPr="00944031">
              <w:rPr>
                <w:rFonts w:eastAsia="STKaiti" w:cs="Times New Roman"/>
                <w:color w:val="000000" w:themeColor="text1"/>
                <w:sz w:val="21"/>
                <w:szCs w:val="21"/>
              </w:rPr>
              <w:t>文本发表时间</w:t>
            </w:r>
            <w:r w:rsidR="00D27ECB">
              <w:rPr>
                <w:rFonts w:eastAsia="STKaiti" w:cs="Times New Roman" w:hint="eastAsia"/>
                <w:color w:val="000000" w:themeColor="text1"/>
                <w:sz w:val="21"/>
                <w:szCs w:val="21"/>
              </w:rPr>
              <w:t>。</w:t>
            </w:r>
          </w:p>
        </w:tc>
      </w:tr>
      <w:tr w:rsidR="001B2BE3" w:rsidRPr="00944031" w14:paraId="5ADFEF26" w14:textId="77777777" w:rsidTr="001149B9">
        <w:trPr>
          <w:cantSplit/>
          <w:trHeight w:val="318"/>
          <w:tblHeader/>
        </w:trPr>
        <w:tc>
          <w:tcPr>
            <w:tcW w:w="2830" w:type="dxa"/>
          </w:tcPr>
          <w:p w14:paraId="02A459FF" w14:textId="4C4D5401" w:rsidR="001B2BE3" w:rsidRPr="00944031" w:rsidRDefault="001B2BE3" w:rsidP="00A77989">
            <w:pPr>
              <w:ind w:firstLineChars="0" w:firstLine="0"/>
              <w:jc w:val="left"/>
              <w:rPr>
                <w:rFonts w:eastAsia="STKaiti" w:cs="Times New Roman"/>
                <w:color w:val="000000" w:themeColor="text1"/>
                <w:sz w:val="21"/>
                <w:szCs w:val="21"/>
              </w:rPr>
            </w:pPr>
            <w:r w:rsidRPr="00944031">
              <w:rPr>
                <w:rFonts w:eastAsia="STKaiti" w:cs="Times New Roman"/>
                <w:color w:val="000000" w:themeColor="text1"/>
                <w:sz w:val="21"/>
                <w:szCs w:val="21"/>
              </w:rPr>
              <w:t>航空公司（数据集</w:t>
            </w:r>
            <w:r w:rsidRPr="00944031">
              <w:rPr>
                <w:rFonts w:eastAsia="STKaiti" w:cs="Times New Roman"/>
                <w:color w:val="000000" w:themeColor="text1"/>
                <w:sz w:val="21"/>
                <w:szCs w:val="21"/>
              </w:rPr>
              <w:t>3</w:t>
            </w:r>
            <w:r w:rsidRPr="00944031">
              <w:rPr>
                <w:rFonts w:eastAsia="STKaiti" w:cs="Times New Roman"/>
                <w:color w:val="000000" w:themeColor="text1"/>
                <w:sz w:val="21"/>
                <w:szCs w:val="21"/>
              </w:rPr>
              <w:t>）</w:t>
            </w:r>
          </w:p>
        </w:tc>
        <w:tc>
          <w:tcPr>
            <w:tcW w:w="5466" w:type="dxa"/>
          </w:tcPr>
          <w:p w14:paraId="761D3DFC" w14:textId="7B730D8C" w:rsidR="001B2BE3" w:rsidRPr="00944031" w:rsidRDefault="001B2BE3" w:rsidP="00A77989">
            <w:pPr>
              <w:ind w:firstLineChars="0" w:firstLine="0"/>
              <w:jc w:val="left"/>
              <w:rPr>
                <w:rFonts w:eastAsia="STKaiti" w:cs="Times New Roman"/>
                <w:color w:val="000000" w:themeColor="text1"/>
                <w:sz w:val="21"/>
                <w:szCs w:val="21"/>
              </w:rPr>
            </w:pPr>
            <w:r w:rsidRPr="00944031">
              <w:rPr>
                <w:rFonts w:eastAsia="STKaiti" w:cs="Times New Roman"/>
                <w:color w:val="000000" w:themeColor="text1"/>
                <w:sz w:val="21"/>
                <w:szCs w:val="21"/>
              </w:rPr>
              <w:t>社交舆论评价文本，航空公司名，评价可信度，积极</w:t>
            </w:r>
            <w:r w:rsidRPr="00944031">
              <w:rPr>
                <w:rFonts w:eastAsia="STKaiti" w:cs="Times New Roman"/>
                <w:color w:val="000000" w:themeColor="text1"/>
                <w:sz w:val="21"/>
                <w:szCs w:val="21"/>
              </w:rPr>
              <w:t>/</w:t>
            </w:r>
            <w:r w:rsidRPr="00944031">
              <w:rPr>
                <w:rFonts w:eastAsia="STKaiti" w:cs="Times New Roman"/>
                <w:color w:val="000000" w:themeColor="text1"/>
                <w:sz w:val="21"/>
                <w:szCs w:val="21"/>
              </w:rPr>
              <w:t>消极</w:t>
            </w:r>
            <w:r w:rsidRPr="00944031">
              <w:rPr>
                <w:rFonts w:eastAsia="STKaiti" w:cs="Times New Roman"/>
                <w:color w:val="000000" w:themeColor="text1"/>
                <w:sz w:val="21"/>
                <w:szCs w:val="21"/>
              </w:rPr>
              <w:t>/</w:t>
            </w:r>
            <w:r w:rsidRPr="00944031">
              <w:rPr>
                <w:rFonts w:eastAsia="STKaiti" w:cs="Times New Roman"/>
                <w:color w:val="000000" w:themeColor="text1"/>
                <w:sz w:val="21"/>
                <w:szCs w:val="21"/>
              </w:rPr>
              <w:t>中立属性</w:t>
            </w:r>
            <w:r w:rsidR="00D27ECB">
              <w:rPr>
                <w:rFonts w:eastAsia="STKaiti" w:cs="Times New Roman" w:hint="eastAsia"/>
                <w:color w:val="000000" w:themeColor="text1"/>
                <w:sz w:val="21"/>
                <w:szCs w:val="21"/>
              </w:rPr>
              <w:t>，</w:t>
            </w:r>
            <w:r w:rsidRPr="00944031">
              <w:rPr>
                <w:rFonts w:eastAsia="STKaiti" w:cs="Times New Roman"/>
                <w:color w:val="000000" w:themeColor="text1"/>
                <w:sz w:val="21"/>
                <w:szCs w:val="21"/>
              </w:rPr>
              <w:t>文本发表时间</w:t>
            </w:r>
            <w:r w:rsidRPr="00944031">
              <w:rPr>
                <w:rFonts w:eastAsia="STKaiti" w:cs="Times New Roman"/>
                <w:color w:val="000000" w:themeColor="text1"/>
                <w:sz w:val="21"/>
                <w:szCs w:val="21"/>
              </w:rPr>
              <w:t>/</w:t>
            </w:r>
            <w:r w:rsidRPr="00944031">
              <w:rPr>
                <w:rFonts w:eastAsia="STKaiti" w:cs="Times New Roman"/>
                <w:color w:val="000000" w:themeColor="text1"/>
                <w:sz w:val="21"/>
                <w:szCs w:val="21"/>
              </w:rPr>
              <w:t>时区</w:t>
            </w:r>
            <w:r w:rsidR="00D27ECB">
              <w:rPr>
                <w:rFonts w:eastAsia="STKaiti" w:cs="Times New Roman" w:hint="eastAsia"/>
                <w:color w:val="000000" w:themeColor="text1"/>
                <w:sz w:val="21"/>
                <w:szCs w:val="21"/>
              </w:rPr>
              <w:t>。</w:t>
            </w:r>
          </w:p>
        </w:tc>
      </w:tr>
      <w:tr w:rsidR="001B2BE3" w:rsidRPr="00944031" w14:paraId="57BDDE45" w14:textId="77777777" w:rsidTr="001149B9">
        <w:trPr>
          <w:cantSplit/>
          <w:trHeight w:val="318"/>
          <w:tblHeader/>
        </w:trPr>
        <w:tc>
          <w:tcPr>
            <w:tcW w:w="2830" w:type="dxa"/>
          </w:tcPr>
          <w:p w14:paraId="5BE66649" w14:textId="6423B9EC" w:rsidR="001B2BE3" w:rsidRPr="00944031" w:rsidRDefault="001B2BE3" w:rsidP="00A77989">
            <w:pPr>
              <w:ind w:firstLineChars="0" w:firstLine="0"/>
              <w:jc w:val="left"/>
              <w:rPr>
                <w:rFonts w:eastAsia="STKaiti" w:cs="Times New Roman"/>
                <w:color w:val="000000" w:themeColor="text1"/>
                <w:sz w:val="21"/>
                <w:szCs w:val="21"/>
              </w:rPr>
            </w:pPr>
            <w:r w:rsidRPr="00944031">
              <w:rPr>
                <w:rFonts w:eastAsia="STKaiti" w:cs="Times New Roman"/>
                <w:color w:val="000000" w:themeColor="text1"/>
                <w:sz w:val="21"/>
                <w:szCs w:val="21"/>
              </w:rPr>
              <w:t>亚马逊产品（数据集</w:t>
            </w:r>
            <w:r w:rsidRPr="00944031">
              <w:rPr>
                <w:rFonts w:eastAsia="STKaiti" w:cs="Times New Roman"/>
                <w:color w:val="000000" w:themeColor="text1"/>
                <w:sz w:val="21"/>
                <w:szCs w:val="21"/>
              </w:rPr>
              <w:t>4</w:t>
            </w:r>
            <w:r w:rsidRPr="00944031">
              <w:rPr>
                <w:rFonts w:eastAsia="STKaiti" w:cs="Times New Roman"/>
                <w:color w:val="000000" w:themeColor="text1"/>
                <w:sz w:val="21"/>
                <w:szCs w:val="21"/>
              </w:rPr>
              <w:t>）</w:t>
            </w:r>
          </w:p>
        </w:tc>
        <w:tc>
          <w:tcPr>
            <w:tcW w:w="5466" w:type="dxa"/>
          </w:tcPr>
          <w:p w14:paraId="30EEE46C" w14:textId="4CDBFFEB" w:rsidR="001B2BE3" w:rsidRPr="00944031" w:rsidRDefault="001B2BE3" w:rsidP="00A77989">
            <w:pPr>
              <w:ind w:firstLineChars="0" w:firstLine="0"/>
              <w:jc w:val="left"/>
              <w:rPr>
                <w:rFonts w:eastAsia="STKaiti" w:cs="Times New Roman"/>
                <w:color w:val="000000" w:themeColor="text1"/>
                <w:sz w:val="21"/>
                <w:szCs w:val="21"/>
              </w:rPr>
            </w:pPr>
            <w:r w:rsidRPr="00944031">
              <w:rPr>
                <w:rFonts w:eastAsia="STKaiti" w:cs="Times New Roman"/>
                <w:color w:val="000000" w:themeColor="text1"/>
                <w:sz w:val="21"/>
                <w:szCs w:val="21"/>
              </w:rPr>
              <w:t>社交舆论评价文本，产品评分，生产厂商，文本发表时间</w:t>
            </w:r>
          </w:p>
        </w:tc>
      </w:tr>
      <w:tr w:rsidR="001B2BE3" w:rsidRPr="00944031" w14:paraId="31076837" w14:textId="77777777" w:rsidTr="001149B9">
        <w:trPr>
          <w:cantSplit/>
          <w:trHeight w:val="318"/>
          <w:tblHeader/>
        </w:trPr>
        <w:tc>
          <w:tcPr>
            <w:tcW w:w="2830" w:type="dxa"/>
          </w:tcPr>
          <w:p w14:paraId="2A04F182" w14:textId="4AD594C7" w:rsidR="001B2BE3" w:rsidRPr="00944031" w:rsidRDefault="001B2BE3" w:rsidP="00A77989">
            <w:pPr>
              <w:ind w:firstLineChars="0" w:firstLine="0"/>
              <w:jc w:val="left"/>
              <w:rPr>
                <w:rFonts w:eastAsia="STKaiti" w:cs="Times New Roman"/>
                <w:color w:val="000000" w:themeColor="text1"/>
                <w:sz w:val="21"/>
                <w:szCs w:val="21"/>
              </w:rPr>
            </w:pPr>
            <w:r w:rsidRPr="00944031">
              <w:rPr>
                <w:rFonts w:eastAsia="STKaiti" w:cs="Times New Roman"/>
                <w:color w:val="000000" w:themeColor="text1"/>
                <w:sz w:val="21"/>
                <w:szCs w:val="21"/>
              </w:rPr>
              <w:t>天气</w:t>
            </w:r>
            <w:r w:rsidRPr="00944031">
              <w:rPr>
                <w:rFonts w:eastAsia="STKaiti" w:cs="Times New Roman"/>
                <w:color w:val="000000" w:themeColor="text1"/>
                <w:sz w:val="21"/>
                <w:szCs w:val="21"/>
              </w:rPr>
              <w:t>/</w:t>
            </w:r>
            <w:r w:rsidRPr="00944031">
              <w:rPr>
                <w:rFonts w:eastAsia="STKaiti" w:cs="Times New Roman"/>
                <w:color w:val="000000" w:themeColor="text1"/>
                <w:sz w:val="21"/>
                <w:szCs w:val="21"/>
              </w:rPr>
              <w:t>气候变化（数据集</w:t>
            </w:r>
            <w:r w:rsidRPr="00944031">
              <w:rPr>
                <w:rFonts w:eastAsia="STKaiti" w:cs="Times New Roman"/>
                <w:color w:val="000000" w:themeColor="text1"/>
                <w:sz w:val="21"/>
                <w:szCs w:val="21"/>
              </w:rPr>
              <w:t>5</w:t>
            </w:r>
            <w:r w:rsidRPr="00944031">
              <w:rPr>
                <w:rFonts w:eastAsia="STKaiti" w:cs="Times New Roman"/>
                <w:color w:val="000000" w:themeColor="text1"/>
                <w:sz w:val="21"/>
                <w:szCs w:val="21"/>
              </w:rPr>
              <w:t>）</w:t>
            </w:r>
          </w:p>
        </w:tc>
        <w:tc>
          <w:tcPr>
            <w:tcW w:w="5466" w:type="dxa"/>
          </w:tcPr>
          <w:p w14:paraId="1AB1C60C" w14:textId="07DBADEC" w:rsidR="001B2BE3" w:rsidRPr="00944031" w:rsidRDefault="001B2BE3" w:rsidP="00A77989">
            <w:pPr>
              <w:ind w:firstLineChars="0" w:firstLine="0"/>
              <w:jc w:val="left"/>
              <w:rPr>
                <w:rFonts w:eastAsia="STKaiti" w:cs="Times New Roman"/>
                <w:color w:val="000000" w:themeColor="text1"/>
                <w:sz w:val="21"/>
                <w:szCs w:val="21"/>
              </w:rPr>
            </w:pPr>
            <w:r w:rsidRPr="00944031">
              <w:rPr>
                <w:rFonts w:eastAsia="STKaiti" w:cs="Times New Roman"/>
                <w:color w:val="000000" w:themeColor="text1"/>
                <w:sz w:val="21"/>
                <w:szCs w:val="21"/>
              </w:rPr>
              <w:t>社交舆论评价文本，每条文本积极</w:t>
            </w:r>
            <w:r w:rsidRPr="00944031">
              <w:rPr>
                <w:rFonts w:eastAsia="STKaiti" w:cs="Times New Roman"/>
                <w:color w:val="000000" w:themeColor="text1"/>
                <w:sz w:val="21"/>
                <w:szCs w:val="21"/>
              </w:rPr>
              <w:t>/</w:t>
            </w:r>
            <w:r w:rsidRPr="00944031">
              <w:rPr>
                <w:rFonts w:eastAsia="STKaiti" w:cs="Times New Roman"/>
                <w:color w:val="000000" w:themeColor="text1"/>
                <w:sz w:val="21"/>
                <w:szCs w:val="21"/>
              </w:rPr>
              <w:t>中立</w:t>
            </w:r>
            <w:r w:rsidRPr="00944031">
              <w:rPr>
                <w:rFonts w:eastAsia="STKaiti" w:cs="Times New Roman"/>
                <w:color w:val="000000" w:themeColor="text1"/>
                <w:sz w:val="21"/>
                <w:szCs w:val="21"/>
              </w:rPr>
              <w:t>/</w:t>
            </w:r>
            <w:r w:rsidRPr="00944031">
              <w:rPr>
                <w:rFonts w:eastAsia="STKaiti" w:cs="Times New Roman"/>
                <w:color w:val="000000" w:themeColor="text1"/>
                <w:sz w:val="21"/>
                <w:szCs w:val="21"/>
              </w:rPr>
              <w:t>消极占比，可信程度</w:t>
            </w:r>
            <w:r w:rsidR="00D27ECB">
              <w:rPr>
                <w:rFonts w:eastAsia="STKaiti" w:cs="Times New Roman" w:hint="eastAsia"/>
                <w:color w:val="000000" w:themeColor="text1"/>
                <w:sz w:val="21"/>
                <w:szCs w:val="21"/>
              </w:rPr>
              <w:t>。</w:t>
            </w:r>
          </w:p>
        </w:tc>
      </w:tr>
      <w:tr w:rsidR="001B2BE3" w:rsidRPr="00944031" w14:paraId="31281193" w14:textId="77777777" w:rsidTr="001149B9">
        <w:trPr>
          <w:cantSplit/>
          <w:trHeight w:val="318"/>
          <w:tblHeader/>
        </w:trPr>
        <w:tc>
          <w:tcPr>
            <w:tcW w:w="2830" w:type="dxa"/>
          </w:tcPr>
          <w:p w14:paraId="0435E61E" w14:textId="5A1E00CD" w:rsidR="001B2BE3" w:rsidRPr="00944031" w:rsidRDefault="001B2BE3" w:rsidP="00A77989">
            <w:pPr>
              <w:ind w:firstLineChars="0" w:firstLine="0"/>
              <w:jc w:val="left"/>
              <w:rPr>
                <w:rFonts w:eastAsia="STKaiti" w:cs="Times New Roman"/>
                <w:color w:val="000000" w:themeColor="text1"/>
                <w:sz w:val="21"/>
                <w:szCs w:val="21"/>
              </w:rPr>
            </w:pPr>
            <w:r w:rsidRPr="00944031">
              <w:rPr>
                <w:rFonts w:eastAsia="STKaiti" w:cs="Times New Roman"/>
                <w:color w:val="000000" w:themeColor="text1"/>
                <w:sz w:val="21"/>
                <w:szCs w:val="21"/>
              </w:rPr>
              <w:t>音乐节（数据集</w:t>
            </w:r>
            <w:r w:rsidRPr="00944031">
              <w:rPr>
                <w:rFonts w:eastAsia="STKaiti" w:cs="Times New Roman"/>
                <w:color w:val="000000" w:themeColor="text1"/>
                <w:sz w:val="21"/>
                <w:szCs w:val="21"/>
              </w:rPr>
              <w:t>6</w:t>
            </w:r>
            <w:r w:rsidRPr="00944031">
              <w:rPr>
                <w:rFonts w:eastAsia="STKaiti" w:cs="Times New Roman"/>
                <w:color w:val="000000" w:themeColor="text1"/>
                <w:sz w:val="21"/>
                <w:szCs w:val="21"/>
              </w:rPr>
              <w:t>）</w:t>
            </w:r>
          </w:p>
        </w:tc>
        <w:tc>
          <w:tcPr>
            <w:tcW w:w="5466" w:type="dxa"/>
          </w:tcPr>
          <w:p w14:paraId="22C9C21A" w14:textId="11ABE62B" w:rsidR="001B2BE3" w:rsidRPr="00944031" w:rsidRDefault="001B2BE3" w:rsidP="00A77989">
            <w:pPr>
              <w:ind w:firstLineChars="0" w:firstLine="0"/>
              <w:jc w:val="left"/>
              <w:rPr>
                <w:rFonts w:eastAsia="STKaiti" w:cs="Times New Roman"/>
                <w:color w:val="000000" w:themeColor="text1"/>
                <w:sz w:val="21"/>
                <w:szCs w:val="21"/>
              </w:rPr>
            </w:pPr>
            <w:r w:rsidRPr="00944031">
              <w:rPr>
                <w:rFonts w:eastAsia="STKaiti" w:cs="Times New Roman"/>
                <w:color w:val="000000" w:themeColor="text1"/>
                <w:sz w:val="21"/>
                <w:szCs w:val="21"/>
              </w:rPr>
              <w:t>社交舆论评价文本，可信度，积极</w:t>
            </w:r>
            <w:r w:rsidRPr="00944031">
              <w:rPr>
                <w:rFonts w:eastAsia="STKaiti" w:cs="Times New Roman"/>
                <w:color w:val="000000" w:themeColor="text1"/>
                <w:sz w:val="21"/>
                <w:szCs w:val="21"/>
              </w:rPr>
              <w:t>/</w:t>
            </w:r>
            <w:r w:rsidRPr="00944031">
              <w:rPr>
                <w:rFonts w:eastAsia="STKaiti" w:cs="Times New Roman"/>
                <w:color w:val="000000" w:themeColor="text1"/>
                <w:sz w:val="21"/>
                <w:szCs w:val="21"/>
              </w:rPr>
              <w:t>消极</w:t>
            </w:r>
            <w:r w:rsidRPr="00944031">
              <w:rPr>
                <w:rFonts w:eastAsia="STKaiti" w:cs="Times New Roman"/>
                <w:color w:val="000000" w:themeColor="text1"/>
                <w:sz w:val="21"/>
                <w:szCs w:val="21"/>
              </w:rPr>
              <w:t>/</w:t>
            </w:r>
            <w:r w:rsidRPr="00944031">
              <w:rPr>
                <w:rFonts w:eastAsia="STKaiti" w:cs="Times New Roman"/>
                <w:color w:val="000000" w:themeColor="text1"/>
                <w:sz w:val="21"/>
                <w:szCs w:val="21"/>
              </w:rPr>
              <w:t>中立属性</w:t>
            </w:r>
            <w:r w:rsidRPr="00944031">
              <w:rPr>
                <w:rFonts w:eastAsia="STKaiti" w:cs="Times New Roman"/>
                <w:color w:val="000000" w:themeColor="text1"/>
                <w:sz w:val="21"/>
                <w:szCs w:val="21"/>
              </w:rPr>
              <w:t xml:space="preserve"> </w:t>
            </w:r>
            <w:r w:rsidRPr="00944031">
              <w:rPr>
                <w:rFonts w:eastAsia="STKaiti" w:cs="Times New Roman"/>
                <w:color w:val="000000" w:themeColor="text1"/>
                <w:sz w:val="21"/>
                <w:szCs w:val="21"/>
              </w:rPr>
              <w:t>文本发表时间</w:t>
            </w:r>
            <w:r w:rsidR="00D27ECB">
              <w:rPr>
                <w:rFonts w:eastAsia="STKaiti" w:cs="Times New Roman" w:hint="eastAsia"/>
                <w:color w:val="000000" w:themeColor="text1"/>
                <w:sz w:val="21"/>
                <w:szCs w:val="21"/>
              </w:rPr>
              <w:t>。</w:t>
            </w:r>
          </w:p>
        </w:tc>
      </w:tr>
      <w:tr w:rsidR="001B2BE3" w:rsidRPr="00944031" w14:paraId="07E45690" w14:textId="77777777" w:rsidTr="001149B9">
        <w:trPr>
          <w:cantSplit/>
          <w:trHeight w:val="318"/>
          <w:tblHeader/>
        </w:trPr>
        <w:tc>
          <w:tcPr>
            <w:tcW w:w="2830" w:type="dxa"/>
          </w:tcPr>
          <w:p w14:paraId="6936FBBB" w14:textId="400B20C6" w:rsidR="001B2BE3" w:rsidRPr="00944031" w:rsidRDefault="001B2BE3" w:rsidP="00A77989">
            <w:pPr>
              <w:ind w:firstLineChars="0" w:firstLine="0"/>
              <w:jc w:val="left"/>
              <w:rPr>
                <w:rFonts w:eastAsia="STKaiti" w:cs="Times New Roman"/>
                <w:color w:val="000000" w:themeColor="text1"/>
                <w:sz w:val="21"/>
                <w:szCs w:val="21"/>
              </w:rPr>
            </w:pPr>
            <w:r w:rsidRPr="00944031">
              <w:rPr>
                <w:rFonts w:eastAsia="STKaiti" w:cs="Times New Roman"/>
                <w:color w:val="000000" w:themeColor="text1"/>
                <w:sz w:val="21"/>
                <w:szCs w:val="21"/>
              </w:rPr>
              <w:t>不限定话题的数据集（</w:t>
            </w:r>
            <w:r w:rsidRPr="00944031">
              <w:rPr>
                <w:rFonts w:eastAsia="STKaiti" w:cs="Times New Roman"/>
                <w:color w:val="000000" w:themeColor="text1"/>
                <w:sz w:val="21"/>
                <w:szCs w:val="21"/>
              </w:rPr>
              <w:t>7</w:t>
            </w:r>
            <w:r w:rsidRPr="00944031">
              <w:rPr>
                <w:rFonts w:eastAsia="STKaiti" w:cs="Times New Roman"/>
                <w:color w:val="000000" w:themeColor="text1"/>
                <w:sz w:val="21"/>
                <w:szCs w:val="21"/>
              </w:rPr>
              <w:t>）</w:t>
            </w:r>
          </w:p>
        </w:tc>
        <w:tc>
          <w:tcPr>
            <w:tcW w:w="5466" w:type="dxa"/>
          </w:tcPr>
          <w:p w14:paraId="7D643223" w14:textId="499DB674" w:rsidR="001B2BE3" w:rsidRPr="00944031" w:rsidRDefault="001B2BE3" w:rsidP="00A77989">
            <w:pPr>
              <w:ind w:firstLineChars="0" w:firstLine="0"/>
              <w:jc w:val="left"/>
              <w:rPr>
                <w:rFonts w:eastAsia="STKaiti" w:cs="Times New Roman"/>
                <w:color w:val="000000" w:themeColor="text1"/>
                <w:sz w:val="21"/>
                <w:szCs w:val="21"/>
              </w:rPr>
            </w:pPr>
            <w:r w:rsidRPr="00944031">
              <w:rPr>
                <w:rFonts w:eastAsia="STKaiti" w:cs="Times New Roman"/>
                <w:color w:val="000000" w:themeColor="text1"/>
                <w:sz w:val="21"/>
                <w:szCs w:val="21"/>
              </w:rPr>
              <w:t>社交舆论评价文本，情感属性，文本内容</w:t>
            </w:r>
            <w:r w:rsidR="00D27ECB">
              <w:rPr>
                <w:rFonts w:eastAsia="STKaiti" w:cs="Times New Roman" w:hint="eastAsia"/>
                <w:color w:val="000000" w:themeColor="text1"/>
                <w:sz w:val="21"/>
                <w:szCs w:val="21"/>
              </w:rPr>
              <w:t>。</w:t>
            </w:r>
          </w:p>
        </w:tc>
      </w:tr>
    </w:tbl>
    <w:p w14:paraId="3F449CB8" w14:textId="77777777" w:rsidR="001B2BE3" w:rsidRPr="009D03D0" w:rsidRDefault="001B2BE3" w:rsidP="001B2BE3">
      <w:pPr>
        <w:ind w:firstLine="480"/>
        <w:rPr>
          <w:color w:val="000000" w:themeColor="text1"/>
        </w:rPr>
      </w:pPr>
    </w:p>
    <w:p w14:paraId="759F3CC5" w14:textId="22A9202A" w:rsidR="001B2BE3" w:rsidRPr="009D03D0" w:rsidRDefault="001B2BE3" w:rsidP="004408EA">
      <w:pPr>
        <w:pStyle w:val="3"/>
        <w:spacing w:before="163" w:after="163"/>
        <w:rPr>
          <w:rFonts w:eastAsia="宋体"/>
        </w:rPr>
      </w:pPr>
      <w:bookmarkStart w:id="270" w:name="_Toc2274922"/>
      <w:bookmarkStart w:id="271" w:name="_Toc3724976"/>
      <w:r w:rsidRPr="009D03D0">
        <w:rPr>
          <w:rFonts w:hint="eastAsia"/>
        </w:rPr>
        <w:t>6</w:t>
      </w:r>
      <w:r w:rsidRPr="009D03D0">
        <w:t xml:space="preserve">.1.4 </w:t>
      </w:r>
      <w:r w:rsidRPr="009D03D0">
        <w:rPr>
          <w:rFonts w:hint="eastAsia"/>
        </w:rPr>
        <w:t>股票数据</w:t>
      </w:r>
      <w:bookmarkEnd w:id="270"/>
      <w:bookmarkEnd w:id="271"/>
    </w:p>
    <w:p w14:paraId="1D54F2FD" w14:textId="0500092C" w:rsidR="001B2BE3" w:rsidRPr="009D03D0" w:rsidRDefault="001B2BE3" w:rsidP="001B2BE3">
      <w:pPr>
        <w:ind w:firstLine="480"/>
        <w:rPr>
          <w:color w:val="000000" w:themeColor="text1"/>
        </w:rPr>
      </w:pPr>
      <w:r w:rsidRPr="009D03D0">
        <w:rPr>
          <w:rFonts w:hint="eastAsia"/>
          <w:color w:val="000000" w:themeColor="text1"/>
        </w:rPr>
        <w:t>历史股票价格数据来自于</w:t>
      </w:r>
      <w:r w:rsidR="00F130A7">
        <w:rPr>
          <w:color w:val="000000" w:themeColor="text1"/>
        </w:rPr>
        <w:t>NASDAQ</w:t>
      </w:r>
      <w:r w:rsidRPr="009D03D0">
        <w:rPr>
          <w:rFonts w:hint="eastAsia"/>
          <w:color w:val="000000" w:themeColor="text1"/>
        </w:rPr>
        <w:t>网站</w:t>
      </w:r>
      <w:r w:rsidR="001F6C26" w:rsidRPr="009D03D0">
        <w:rPr>
          <w:rFonts w:hint="eastAsia"/>
          <w:color w:val="000000" w:themeColor="text1"/>
          <w:vertAlign w:val="superscript"/>
        </w:rPr>
        <w:t>[</w:t>
      </w:r>
      <w:r w:rsidR="001F6C26" w:rsidRPr="009D03D0">
        <w:rPr>
          <w:color w:val="000000" w:themeColor="text1"/>
          <w:vertAlign w:val="superscript"/>
        </w:rPr>
        <w:t>32]</w:t>
      </w:r>
      <w:r w:rsidR="00A93305">
        <w:rPr>
          <w:rFonts w:hint="eastAsia"/>
          <w:color w:val="000000" w:themeColor="text1"/>
        </w:rPr>
        <w:t>以及</w:t>
      </w:r>
      <w:r w:rsidRPr="009D03D0">
        <w:rPr>
          <w:rFonts w:hint="eastAsia"/>
          <w:color w:val="000000" w:themeColor="text1"/>
        </w:rPr>
        <w:t>NYSE</w:t>
      </w:r>
      <w:r w:rsidRPr="009D03D0">
        <w:rPr>
          <w:rFonts w:hint="eastAsia"/>
          <w:color w:val="000000" w:themeColor="text1"/>
        </w:rPr>
        <w:t>的网站</w:t>
      </w:r>
      <w:r w:rsidR="001F6C26" w:rsidRPr="009D03D0">
        <w:rPr>
          <w:rFonts w:hint="eastAsia"/>
          <w:color w:val="000000" w:themeColor="text1"/>
          <w:vertAlign w:val="superscript"/>
        </w:rPr>
        <w:t>[</w:t>
      </w:r>
      <w:r w:rsidR="001F6C26" w:rsidRPr="009D03D0">
        <w:rPr>
          <w:color w:val="000000" w:themeColor="text1"/>
          <w:vertAlign w:val="superscript"/>
        </w:rPr>
        <w:t>33]</w:t>
      </w:r>
      <w:r w:rsidRPr="009D03D0">
        <w:rPr>
          <w:rFonts w:hint="eastAsia"/>
          <w:color w:val="000000" w:themeColor="text1"/>
        </w:rPr>
        <w:t>，包括历史日期</w:t>
      </w:r>
      <w:r w:rsidR="00A93305">
        <w:rPr>
          <w:rFonts w:hint="eastAsia"/>
          <w:color w:val="000000" w:themeColor="text1"/>
        </w:rPr>
        <w:t>、</w:t>
      </w:r>
      <w:r w:rsidRPr="009D03D0">
        <w:rPr>
          <w:rFonts w:hint="eastAsia"/>
          <w:color w:val="000000" w:themeColor="text1"/>
        </w:rPr>
        <w:t>当日开盘价</w:t>
      </w:r>
      <w:r w:rsidR="00A93305">
        <w:rPr>
          <w:rFonts w:hint="eastAsia"/>
          <w:color w:val="000000" w:themeColor="text1"/>
        </w:rPr>
        <w:t>、</w:t>
      </w:r>
      <w:r w:rsidRPr="009D03D0">
        <w:rPr>
          <w:rFonts w:hint="eastAsia"/>
          <w:color w:val="000000" w:themeColor="text1"/>
        </w:rPr>
        <w:t>当日收盘价</w:t>
      </w:r>
      <w:r w:rsidR="00A93305">
        <w:rPr>
          <w:rFonts w:hint="eastAsia"/>
          <w:color w:val="000000" w:themeColor="text1"/>
        </w:rPr>
        <w:t>、</w:t>
      </w:r>
      <w:r w:rsidRPr="009D03D0">
        <w:rPr>
          <w:rFonts w:hint="eastAsia"/>
          <w:color w:val="000000" w:themeColor="text1"/>
        </w:rPr>
        <w:t>当日最高价</w:t>
      </w:r>
      <w:r w:rsidR="00A93305">
        <w:rPr>
          <w:rFonts w:hint="eastAsia"/>
          <w:color w:val="000000" w:themeColor="text1"/>
        </w:rPr>
        <w:t>、</w:t>
      </w:r>
      <w:r w:rsidRPr="009D03D0">
        <w:rPr>
          <w:rFonts w:hint="eastAsia"/>
          <w:color w:val="000000" w:themeColor="text1"/>
        </w:rPr>
        <w:t>当日最低价，当日交易量</w:t>
      </w:r>
      <w:r w:rsidR="00A93305">
        <w:rPr>
          <w:rFonts w:hint="eastAsia"/>
          <w:color w:val="000000" w:themeColor="text1"/>
        </w:rPr>
        <w:t>、</w:t>
      </w:r>
      <w:r w:rsidRPr="009D03D0">
        <w:rPr>
          <w:rFonts w:hint="eastAsia"/>
          <w:color w:val="000000" w:themeColor="text1"/>
        </w:rPr>
        <w:t>当日市值等六个字段。</w:t>
      </w:r>
    </w:p>
    <w:p w14:paraId="7F7970DD" w14:textId="2DA33B4B" w:rsidR="001B2BE3" w:rsidRPr="009D03D0" w:rsidRDefault="001B2BE3" w:rsidP="001B2BE3">
      <w:pPr>
        <w:ind w:firstLine="480"/>
        <w:rPr>
          <w:color w:val="000000" w:themeColor="text1"/>
        </w:rPr>
      </w:pPr>
      <w:r w:rsidRPr="009D03D0">
        <w:rPr>
          <w:rFonts w:hint="eastAsia"/>
          <w:color w:val="000000" w:themeColor="text1"/>
        </w:rPr>
        <w:t>对于实时的股票价格数据，可以通过聚合数据</w:t>
      </w:r>
      <w:r w:rsidR="001F6C26" w:rsidRPr="009D03D0">
        <w:rPr>
          <w:rFonts w:hint="eastAsia"/>
          <w:color w:val="000000" w:themeColor="text1"/>
          <w:vertAlign w:val="superscript"/>
        </w:rPr>
        <w:t>[</w:t>
      </w:r>
      <w:r w:rsidR="001F6C26" w:rsidRPr="009D03D0">
        <w:rPr>
          <w:color w:val="000000" w:themeColor="text1"/>
          <w:vertAlign w:val="superscript"/>
        </w:rPr>
        <w:t>34]</w:t>
      </w:r>
      <w:r w:rsidRPr="009D03D0">
        <w:rPr>
          <w:rFonts w:hint="eastAsia"/>
          <w:color w:val="000000" w:themeColor="text1"/>
        </w:rPr>
        <w:t>的</w:t>
      </w:r>
      <w:r w:rsidRPr="009D03D0">
        <w:rPr>
          <w:rFonts w:hint="eastAsia"/>
          <w:color w:val="000000" w:themeColor="text1"/>
        </w:rPr>
        <w:t>Web Service</w:t>
      </w:r>
      <w:r w:rsidRPr="009D03D0">
        <w:rPr>
          <w:rFonts w:hint="eastAsia"/>
          <w:color w:val="000000" w:themeColor="text1"/>
        </w:rPr>
        <w:t>接口获取。</w:t>
      </w:r>
      <w:r w:rsidR="00A93305">
        <w:rPr>
          <w:rFonts w:hint="eastAsia"/>
          <w:color w:val="000000" w:themeColor="text1"/>
        </w:rPr>
        <w:t>同样</w:t>
      </w:r>
      <w:r w:rsidRPr="009D03D0">
        <w:rPr>
          <w:rFonts w:hint="eastAsia"/>
          <w:color w:val="000000" w:themeColor="text1"/>
        </w:rPr>
        <w:t>包含当前价格</w:t>
      </w:r>
      <w:r w:rsidR="00A93305">
        <w:rPr>
          <w:rFonts w:hint="eastAsia"/>
          <w:color w:val="000000" w:themeColor="text1"/>
        </w:rPr>
        <w:t>、</w:t>
      </w:r>
      <w:r w:rsidRPr="009D03D0">
        <w:rPr>
          <w:rFonts w:hint="eastAsia"/>
          <w:color w:val="000000" w:themeColor="text1"/>
        </w:rPr>
        <w:t>当天开盘价</w:t>
      </w:r>
      <w:r w:rsidR="00A93305">
        <w:rPr>
          <w:rFonts w:hint="eastAsia"/>
          <w:color w:val="000000" w:themeColor="text1"/>
        </w:rPr>
        <w:t>、</w:t>
      </w:r>
      <w:r w:rsidRPr="009D03D0">
        <w:rPr>
          <w:rFonts w:hint="eastAsia"/>
          <w:color w:val="000000" w:themeColor="text1"/>
        </w:rPr>
        <w:t>当天最高价</w:t>
      </w:r>
      <w:r w:rsidR="00A93305">
        <w:rPr>
          <w:rFonts w:hint="eastAsia"/>
          <w:color w:val="000000" w:themeColor="text1"/>
        </w:rPr>
        <w:t>、</w:t>
      </w:r>
      <w:r w:rsidRPr="009D03D0">
        <w:rPr>
          <w:rFonts w:hint="eastAsia"/>
          <w:color w:val="000000" w:themeColor="text1"/>
        </w:rPr>
        <w:t>当天最低价，当前交易量</w:t>
      </w:r>
      <w:r w:rsidR="00A93305">
        <w:rPr>
          <w:rFonts w:hint="eastAsia"/>
          <w:color w:val="000000" w:themeColor="text1"/>
        </w:rPr>
        <w:t>、</w:t>
      </w:r>
      <w:r w:rsidRPr="009D03D0">
        <w:rPr>
          <w:rFonts w:hint="eastAsia"/>
          <w:color w:val="000000" w:themeColor="text1"/>
        </w:rPr>
        <w:t>当前市值等六个字段。</w:t>
      </w:r>
    </w:p>
    <w:p w14:paraId="41F3976E" w14:textId="4E0D2AD3" w:rsidR="00F27CB5" w:rsidRPr="004408EA" w:rsidRDefault="00F27CB5" w:rsidP="004408EA">
      <w:pPr>
        <w:pStyle w:val="2"/>
        <w:spacing w:before="326" w:after="326"/>
      </w:pPr>
      <w:bookmarkStart w:id="272" w:name="_Toc2274923"/>
      <w:bookmarkStart w:id="273" w:name="_Toc2329323"/>
      <w:bookmarkStart w:id="274" w:name="_Toc3724977"/>
      <w:r w:rsidRPr="004408EA">
        <w:rPr>
          <w:rFonts w:hint="eastAsia"/>
        </w:rPr>
        <w:t>6</w:t>
      </w:r>
      <w:r w:rsidRPr="004408EA">
        <w:t xml:space="preserve">.2 </w:t>
      </w:r>
      <w:r w:rsidRPr="004408EA">
        <w:rPr>
          <w:rFonts w:hint="eastAsia"/>
        </w:rPr>
        <w:t>实验设计与评估</w:t>
      </w:r>
      <w:bookmarkEnd w:id="272"/>
      <w:bookmarkEnd w:id="273"/>
      <w:bookmarkEnd w:id="274"/>
    </w:p>
    <w:p w14:paraId="18512C32" w14:textId="5361E40C" w:rsidR="00F27CB5" w:rsidRPr="009D03D0" w:rsidRDefault="00F27CB5" w:rsidP="00F27CB5">
      <w:pPr>
        <w:ind w:firstLine="480"/>
        <w:rPr>
          <w:color w:val="000000" w:themeColor="text1"/>
        </w:rPr>
      </w:pPr>
      <w:r w:rsidRPr="009D03D0">
        <w:rPr>
          <w:rFonts w:hint="eastAsia"/>
          <w:color w:val="000000" w:themeColor="text1"/>
        </w:rPr>
        <w:t>实验设计主要分为社交媒体情感分析与股价预测两个部分</w:t>
      </w:r>
    </w:p>
    <w:p w14:paraId="6D7688F6" w14:textId="172CE9E5" w:rsidR="00F27CB5" w:rsidRPr="009D03D0" w:rsidRDefault="00F27CB5" w:rsidP="004408EA">
      <w:pPr>
        <w:pStyle w:val="3"/>
        <w:spacing w:before="163" w:after="163"/>
      </w:pPr>
      <w:bookmarkStart w:id="275" w:name="_Toc2274924"/>
      <w:bookmarkStart w:id="276" w:name="_Toc3724978"/>
      <w:r w:rsidRPr="009D03D0">
        <w:t xml:space="preserve">6.2.1 </w:t>
      </w:r>
      <w:r w:rsidRPr="009D03D0">
        <w:rPr>
          <w:rFonts w:hint="eastAsia"/>
        </w:rPr>
        <w:t>社交媒体舆论情感分析</w:t>
      </w:r>
      <w:bookmarkEnd w:id="275"/>
      <w:bookmarkEnd w:id="276"/>
    </w:p>
    <w:p w14:paraId="7D19447D" w14:textId="5E57758A" w:rsidR="00F27CB5" w:rsidRPr="009D03D0" w:rsidRDefault="00F27CB5" w:rsidP="00F27CB5">
      <w:pPr>
        <w:ind w:firstLine="480"/>
        <w:rPr>
          <w:color w:val="000000" w:themeColor="text1"/>
        </w:rPr>
      </w:pPr>
      <w:r w:rsidRPr="009D03D0">
        <w:rPr>
          <w:rFonts w:hint="eastAsia"/>
          <w:color w:val="000000" w:themeColor="text1"/>
        </w:rPr>
        <w:t>在社交媒体情感分析的部分，设计的算法主要包括：</w:t>
      </w:r>
    </w:p>
    <w:p w14:paraId="4D6576CE" w14:textId="30D178B5" w:rsidR="00F27CB5" w:rsidRPr="004E6890" w:rsidRDefault="00B7013A" w:rsidP="001149B9">
      <w:pPr>
        <w:pStyle w:val="4"/>
        <w:spacing w:beforeLines="50" w:before="163" w:afterLines="50" w:after="163"/>
        <w:ind w:firstLineChars="0" w:firstLine="0"/>
      </w:pPr>
      <w:bookmarkStart w:id="277" w:name="_Toc2274925"/>
      <w:bookmarkStart w:id="278" w:name="_Toc2329570"/>
      <w:bookmarkStart w:id="279" w:name="_Toc3499670"/>
      <w:bookmarkStart w:id="280" w:name="_Toc3575622"/>
      <w:bookmarkStart w:id="281" w:name="_Toc3579290"/>
      <w:r w:rsidRPr="001149B9">
        <w:rPr>
          <w:rFonts w:ascii="Times New Roman" w:eastAsia="黑体" w:hAnsi="Times New Roman" w:cstheme="minorBidi"/>
          <w:sz w:val="24"/>
        </w:rPr>
        <w:t xml:space="preserve">6.2.1.1 </w:t>
      </w:r>
      <w:r w:rsidR="00F27CB5" w:rsidRPr="001149B9">
        <w:rPr>
          <w:rFonts w:ascii="Times New Roman" w:eastAsia="黑体" w:hAnsi="Times New Roman" w:cstheme="minorBidi" w:hint="eastAsia"/>
          <w:sz w:val="24"/>
        </w:rPr>
        <w:t>词袋</w:t>
      </w:r>
      <w:r w:rsidR="00F27CB5" w:rsidRPr="001149B9">
        <w:rPr>
          <w:rFonts w:ascii="Times New Roman" w:eastAsia="黑体" w:hAnsi="Times New Roman" w:cstheme="minorBidi"/>
          <w:sz w:val="24"/>
        </w:rPr>
        <w:t>/PCA+TF-IDF/LR</w:t>
      </w:r>
      <w:bookmarkEnd w:id="277"/>
      <w:bookmarkEnd w:id="278"/>
      <w:bookmarkEnd w:id="279"/>
      <w:bookmarkEnd w:id="280"/>
      <w:bookmarkEnd w:id="281"/>
    </w:p>
    <w:p w14:paraId="488B9F5E" w14:textId="101B178C" w:rsidR="00F27CB5" w:rsidRPr="009D03D0" w:rsidRDefault="00F27CB5" w:rsidP="00F27CB5">
      <w:pPr>
        <w:ind w:firstLine="480"/>
        <w:rPr>
          <w:color w:val="000000" w:themeColor="text1"/>
        </w:rPr>
      </w:pPr>
      <w:r w:rsidRPr="009D03D0">
        <w:rPr>
          <w:rFonts w:hint="eastAsia"/>
          <w:color w:val="000000" w:themeColor="text1"/>
        </w:rPr>
        <w:t>对于基于词袋的</w:t>
      </w:r>
      <w:r w:rsidRPr="009D03D0">
        <w:rPr>
          <w:rFonts w:hint="eastAsia"/>
          <w:color w:val="000000" w:themeColor="text1"/>
        </w:rPr>
        <w:t>PCA+TF-IDF</w:t>
      </w:r>
      <w:r w:rsidRPr="009D03D0">
        <w:rPr>
          <w:rFonts w:hint="eastAsia"/>
          <w:color w:val="000000" w:themeColor="text1"/>
        </w:rPr>
        <w:t>降维算法，并采取</w:t>
      </w:r>
      <w:r w:rsidRPr="009D03D0">
        <w:rPr>
          <w:rFonts w:hint="eastAsia"/>
          <w:color w:val="000000" w:themeColor="text1"/>
        </w:rPr>
        <w:t>LR</w:t>
      </w:r>
      <w:r w:rsidRPr="009D03D0">
        <w:rPr>
          <w:rFonts w:hint="eastAsia"/>
          <w:color w:val="000000" w:themeColor="text1"/>
        </w:rPr>
        <w:t>分类的进行评估，并验证了其准确率，</w:t>
      </w:r>
      <w:r w:rsidRPr="009D03D0">
        <w:rPr>
          <w:rFonts w:hint="eastAsia"/>
          <w:color w:val="000000" w:themeColor="text1"/>
        </w:rPr>
        <w:t>AUC</w:t>
      </w:r>
      <w:r w:rsidRPr="009D03D0">
        <w:rPr>
          <w:rFonts w:hint="eastAsia"/>
          <w:color w:val="000000" w:themeColor="text1"/>
        </w:rPr>
        <w:t>，以及</w:t>
      </w:r>
      <w:r w:rsidRPr="009D03D0">
        <w:rPr>
          <w:rFonts w:hint="eastAsia"/>
          <w:color w:val="000000" w:themeColor="text1"/>
        </w:rPr>
        <w:t>F1</w:t>
      </w:r>
      <w:r w:rsidRPr="009D03D0">
        <w:rPr>
          <w:rFonts w:hint="eastAsia"/>
          <w:color w:val="000000" w:themeColor="text1"/>
        </w:rPr>
        <w:t>分数。假设分类结果的真阳性，假阳性，真阴性，假阴性分别为：</w:t>
      </w:r>
      <m:oMath>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tp</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fp</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tn</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fn</m:t>
            </m:r>
          </m:sub>
        </m:sSub>
      </m:oMath>
      <w:r w:rsidRPr="009D03D0">
        <w:rPr>
          <w:rFonts w:hint="eastAsia"/>
          <w:color w:val="000000" w:themeColor="text1"/>
        </w:rPr>
        <w:t xml:space="preserve"> </w:t>
      </w:r>
      <w:r w:rsidRPr="009D03D0">
        <w:rPr>
          <w:rFonts w:hint="eastAsia"/>
          <w:color w:val="000000" w:themeColor="text1"/>
        </w:rPr>
        <w:t>其计算方法分别为：</w:t>
      </w:r>
    </w:p>
    <w:p w14:paraId="6FE5D79F" w14:textId="19DCD1B0" w:rsidR="00442EA7" w:rsidRPr="009D03D0" w:rsidRDefault="00A20880" w:rsidP="00F27CB5">
      <w:pPr>
        <w:ind w:firstLine="480"/>
        <w:rPr>
          <w:color w:val="000000" w:themeColor="text1"/>
        </w:rPr>
      </w:pPr>
      <m:oMathPara>
        <m:oMath>
          <m:eqArr>
            <m:eqArrPr>
              <m:maxDist m:val="1"/>
              <m:ctrlPr>
                <w:rPr>
                  <w:rFonts w:ascii="Cambria Math" w:hAnsi="Cambria Math"/>
                  <w:color w:val="000000" w:themeColor="text1"/>
                </w:rPr>
              </m:ctrlPr>
            </m:eqArrPr>
            <m:e>
              <m:r>
                <w:rPr>
                  <w:rFonts w:ascii="Cambria Math" w:hAnsi="Cambria Math"/>
                  <w:color w:val="000000" w:themeColor="text1"/>
                </w:rPr>
                <m:t>accuracy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tp</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tn</m:t>
                      </m:r>
                    </m:sub>
                  </m:sSub>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tp</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fp</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tn</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fn</m:t>
                      </m:r>
                    </m:sub>
                  </m:sSub>
                </m:den>
              </m:f>
              <m:r>
                <w:rPr>
                  <w:rFonts w:ascii="Cambria Math" w:hAnsi="Cambria Math"/>
                  <w:color w:val="000000" w:themeColor="text1"/>
                </w:rPr>
                <m:t>,#</m:t>
              </m:r>
              <m:d>
                <m:dPr>
                  <m:ctrlPr>
                    <w:rPr>
                      <w:rFonts w:ascii="Cambria Math" w:hAnsi="Cambria Math"/>
                      <w:color w:val="000000" w:themeColor="text1"/>
                    </w:rPr>
                  </m:ctrlPr>
                </m:dPr>
                <m:e>
                  <m:r>
                    <m:rPr>
                      <m:nor/>
                    </m:rPr>
                    <w:rPr>
                      <w:color w:val="000000" w:themeColor="text1"/>
                    </w:rPr>
                    <m:t>6-1</m:t>
                  </m:r>
                </m:e>
              </m:d>
              <m:ctrlPr>
                <w:rPr>
                  <w:rFonts w:ascii="Cambria Math" w:hAnsi="Cambria Math"/>
                  <w:i/>
                  <w:color w:val="000000" w:themeColor="text1"/>
                </w:rPr>
              </m:ctrlPr>
            </m:e>
          </m:eqArr>
        </m:oMath>
      </m:oMathPara>
    </w:p>
    <w:p w14:paraId="37AC41AD" w14:textId="753E62A3" w:rsidR="00442EA7" w:rsidRPr="009D03D0" w:rsidRDefault="00A20880" w:rsidP="00F27CB5">
      <w:pPr>
        <w:ind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hint="eastAsia"/>
                  <w:color w:val="000000" w:themeColor="text1"/>
                </w:rPr>
                <m:t>precision =</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hint="eastAsia"/>
                          <w:color w:val="000000" w:themeColor="text1"/>
                        </w:rPr>
                        <m:t>tp</m:t>
                      </m:r>
                    </m:sub>
                  </m:sSub>
                </m:num>
                <m:den>
                  <m:sSub>
                    <m:sSubPr>
                      <m:ctrlPr>
                        <w:rPr>
                          <w:rFonts w:ascii="Cambria Math" w:hAnsi="Cambria Math"/>
                          <w:i/>
                          <w:color w:val="000000" w:themeColor="text1"/>
                        </w:rPr>
                      </m:ctrlPr>
                    </m:sSubPr>
                    <m:e>
                      <m:r>
                        <w:rPr>
                          <w:rFonts w:ascii="Cambria Math" w:hAnsi="Cambria Math" w:hint="eastAsia"/>
                          <w:color w:val="000000" w:themeColor="text1"/>
                        </w:rPr>
                        <m:t>N</m:t>
                      </m:r>
                    </m:e>
                    <m:sub>
                      <m:r>
                        <w:rPr>
                          <w:rFonts w:ascii="Cambria Math" w:hAnsi="Cambria Math"/>
                          <w:color w:val="000000" w:themeColor="text1"/>
                        </w:rPr>
                        <m:t>tp</m:t>
                      </m:r>
                    </m:sub>
                  </m:sSub>
                  <m:r>
                    <w:rPr>
                      <w:rFonts w:ascii="Cambria Math" w:hAnsi="Cambria Math" w:hint="eastAsia"/>
                      <w:color w:val="000000" w:themeColor="text1"/>
                    </w:rPr>
                    <m:t>+</m:t>
                  </m:r>
                  <m:sSub>
                    <m:sSubPr>
                      <m:ctrlPr>
                        <w:rPr>
                          <w:rFonts w:ascii="Cambria Math" w:hAnsi="Cambria Math"/>
                          <w:i/>
                          <w:color w:val="000000" w:themeColor="text1"/>
                        </w:rPr>
                      </m:ctrlPr>
                    </m:sSubPr>
                    <m:e>
                      <m:r>
                        <w:rPr>
                          <w:rFonts w:ascii="Cambria Math" w:hAnsi="Cambria Math" w:hint="eastAsia"/>
                          <w:color w:val="000000" w:themeColor="text1"/>
                        </w:rPr>
                        <m:t>N</m:t>
                      </m:r>
                    </m:e>
                    <m:sub>
                      <m:r>
                        <w:rPr>
                          <w:rFonts w:ascii="Cambria Math" w:hAnsi="Cambria Math"/>
                          <w:color w:val="000000" w:themeColor="text1"/>
                        </w:rPr>
                        <m:t>fp</m:t>
                      </m:r>
                    </m:sub>
                  </m:sSub>
                </m:den>
              </m:f>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6-2</m:t>
                  </m:r>
                </m:e>
              </m:d>
            </m:e>
          </m:eqArr>
        </m:oMath>
      </m:oMathPara>
    </w:p>
    <w:p w14:paraId="241C6E31" w14:textId="4BF1257A" w:rsidR="00442EA7" w:rsidRPr="009D03D0" w:rsidRDefault="00A20880" w:rsidP="00F27CB5">
      <w:pPr>
        <w:ind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hint="eastAsia"/>
                  <w:color w:val="000000" w:themeColor="text1"/>
                </w:rPr>
                <m:t>recall=</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tp</m:t>
                      </m:r>
                    </m:sub>
                  </m:sSub>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tp</m:t>
                      </m:r>
                    </m:sub>
                  </m:sSub>
                  <m:r>
                    <w:rPr>
                      <w:rFonts w:ascii="Cambria Math" w:hAnsi="Cambria Math" w:hint="eastAsia"/>
                      <w:color w:val="000000" w:themeColor="text1"/>
                    </w:rPr>
                    <m:t>+</m:t>
                  </m:r>
                  <m:sSub>
                    <m:sSubPr>
                      <m:ctrlPr>
                        <w:rPr>
                          <w:rFonts w:ascii="Cambria Math" w:hAnsi="Cambria Math"/>
                          <w:i/>
                          <w:color w:val="000000" w:themeColor="text1"/>
                        </w:rPr>
                      </m:ctrlPr>
                    </m:sSubPr>
                    <m:e>
                      <m:r>
                        <w:rPr>
                          <w:rFonts w:ascii="Cambria Math" w:hAnsi="Cambria Math" w:hint="eastAsia"/>
                          <w:color w:val="000000" w:themeColor="text1"/>
                        </w:rPr>
                        <m:t>N</m:t>
                      </m:r>
                    </m:e>
                    <m:sub>
                      <m:r>
                        <w:rPr>
                          <w:rFonts w:ascii="Cambria Math" w:hAnsi="Cambria Math"/>
                          <w:color w:val="000000" w:themeColor="text1"/>
                        </w:rPr>
                        <m:t>fn</m:t>
                      </m:r>
                    </m:sub>
                  </m:sSub>
                </m:den>
              </m:f>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6-3</m:t>
                  </m:r>
                </m:e>
              </m:d>
            </m:e>
          </m:eqArr>
        </m:oMath>
      </m:oMathPara>
    </w:p>
    <w:p w14:paraId="559AD91E" w14:textId="3D37552C" w:rsidR="00442EA7" w:rsidRPr="009D03D0" w:rsidRDefault="00A20880" w:rsidP="00F27CB5">
      <w:pPr>
        <w:ind w:firstLine="480"/>
        <w:rPr>
          <w:color w:val="000000" w:themeColor="text1"/>
        </w:rPr>
      </w:pPr>
      <m:oMathPara>
        <m:oMath>
          <m:eqArr>
            <m:eqArrPr>
              <m:maxDist m:val="1"/>
              <m:ctrlPr>
                <w:rPr>
                  <w:rFonts w:ascii="Cambria Math" w:hAnsi="Cambria Math"/>
                  <w:color w:val="000000" w:themeColor="text1"/>
                </w:rPr>
              </m:ctrlPr>
            </m:eqArrPr>
            <m:e>
              <m:r>
                <w:rPr>
                  <w:rFonts w:ascii="Cambria Math" w:hAnsi="Cambria Math"/>
                  <w:color w:val="000000" w:themeColor="text1"/>
                </w:rPr>
                <m:t>f1 Score=</m:t>
              </m:r>
              <m:f>
                <m:fPr>
                  <m:ctrlPr>
                    <w:rPr>
                      <w:rFonts w:ascii="Cambria Math" w:hAnsi="Cambria Math"/>
                      <w:i/>
                      <w:color w:val="000000" w:themeColor="text1"/>
                    </w:rPr>
                  </m:ctrlPr>
                </m:fPr>
                <m:num>
                  <m:r>
                    <w:rPr>
                      <w:rFonts w:ascii="Cambria Math" w:hAnsi="Cambria Math"/>
                      <w:color w:val="000000" w:themeColor="text1"/>
                    </w:rPr>
                    <m:t>2*recall*precision</m:t>
                  </m:r>
                </m:num>
                <m:den>
                  <m:r>
                    <w:rPr>
                      <w:rFonts w:ascii="Cambria Math" w:hAnsi="Cambria Math"/>
                      <w:color w:val="000000" w:themeColor="text1"/>
                    </w:rPr>
                    <m:t>precision+recall</m:t>
                  </m:r>
                </m:den>
              </m:f>
              <m:r>
                <w:rPr>
                  <w:rFonts w:ascii="Cambria Math" w:hAnsi="Cambria Math"/>
                  <w:color w:val="000000" w:themeColor="text1"/>
                </w:rPr>
                <m:t>.#</m:t>
              </m:r>
              <m:d>
                <m:dPr>
                  <m:ctrlPr>
                    <w:rPr>
                      <w:rFonts w:ascii="Cambria Math" w:hAnsi="Cambria Math"/>
                      <w:color w:val="000000" w:themeColor="text1"/>
                    </w:rPr>
                  </m:ctrlPr>
                </m:dPr>
                <m:e>
                  <m:r>
                    <m:rPr>
                      <m:nor/>
                    </m:rPr>
                    <w:rPr>
                      <w:color w:val="000000" w:themeColor="text1"/>
                    </w:rPr>
                    <m:t>6-4</m:t>
                  </m:r>
                </m:e>
              </m:d>
              <m:ctrlPr>
                <w:rPr>
                  <w:rFonts w:ascii="Cambria Math" w:hAnsi="Cambria Math"/>
                  <w:i/>
                  <w:color w:val="000000" w:themeColor="text1"/>
                </w:rPr>
              </m:ctrlPr>
            </m:e>
          </m:eqArr>
        </m:oMath>
      </m:oMathPara>
    </w:p>
    <w:p w14:paraId="2E29D050" w14:textId="2A8D236D" w:rsidR="00F27CB5" w:rsidRPr="009D03D0" w:rsidRDefault="00AF7DE2" w:rsidP="00F27CB5">
      <w:pPr>
        <w:ind w:firstLine="480"/>
        <w:rPr>
          <w:color w:val="000000" w:themeColor="text1"/>
        </w:rPr>
      </w:pPr>
      <w:r>
        <w:rPr>
          <w:rFonts w:hint="eastAsia"/>
          <w:color w:val="000000" w:themeColor="text1"/>
        </w:rPr>
        <w:t>A</w:t>
      </w:r>
      <w:r>
        <w:rPr>
          <w:color w:val="000000" w:themeColor="text1"/>
        </w:rPr>
        <w:t>UC</w:t>
      </w:r>
      <w:r w:rsidR="00F27CB5" w:rsidRPr="009D03D0">
        <w:rPr>
          <w:rFonts w:hint="eastAsia"/>
          <w:color w:val="000000" w:themeColor="text1"/>
        </w:rPr>
        <w:t>由</w:t>
      </w:r>
      <w:r>
        <w:rPr>
          <w:color w:val="000000" w:themeColor="text1"/>
        </w:rPr>
        <w:t>ROC</w:t>
      </w:r>
      <w:r w:rsidR="00F27CB5" w:rsidRPr="009D03D0">
        <w:rPr>
          <w:rFonts w:hint="eastAsia"/>
          <w:color w:val="000000" w:themeColor="text1"/>
        </w:rPr>
        <w:t>曲线得到，受篇幅所限</w:t>
      </w:r>
      <w:r>
        <w:rPr>
          <w:color w:val="000000" w:themeColor="text1"/>
        </w:rPr>
        <w:t>ROC</w:t>
      </w:r>
      <w:r w:rsidR="00F27CB5" w:rsidRPr="009D03D0">
        <w:rPr>
          <w:rFonts w:hint="eastAsia"/>
          <w:color w:val="000000" w:themeColor="text1"/>
        </w:rPr>
        <w:t>曲线不一一给出，其部分参数下算法的性能如下表所示：</w:t>
      </w:r>
    </w:p>
    <w:p w14:paraId="06792C25" w14:textId="1B3A8270" w:rsidR="009F3D23" w:rsidRPr="00944031" w:rsidRDefault="009F3D23" w:rsidP="000C7F4F">
      <w:pPr>
        <w:pStyle w:val="aff0"/>
      </w:pPr>
      <w:r w:rsidRPr="00944031">
        <w:t>表</w:t>
      </w:r>
      <w:r w:rsidRPr="00944031">
        <w:t xml:space="preserve">6-2 </w:t>
      </w:r>
      <w:r w:rsidRPr="00944031">
        <w:t>不同参数下的词袋</w:t>
      </w:r>
      <w:r w:rsidRPr="00944031">
        <w:t>/PCA/TF-IDF/LR</w:t>
      </w:r>
      <w:r w:rsidRPr="00944031">
        <w:t>算法的性能</w:t>
      </w:r>
      <w:r w:rsidR="00EA4697" w:rsidRPr="00944031">
        <w:t>评估</w:t>
      </w:r>
      <w:r w:rsidRPr="00944031">
        <w:t>数</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413"/>
        <w:gridCol w:w="1439"/>
        <w:gridCol w:w="1370"/>
        <w:gridCol w:w="1356"/>
        <w:gridCol w:w="1359"/>
        <w:gridCol w:w="1359"/>
      </w:tblGrid>
      <w:tr w:rsidR="009D03D0" w:rsidRPr="00944031" w14:paraId="7C061349" w14:textId="77777777" w:rsidTr="001149B9">
        <w:trPr>
          <w:cantSplit/>
          <w:trHeight w:val="318"/>
          <w:tblHeader/>
          <w:jc w:val="right"/>
        </w:trPr>
        <w:tc>
          <w:tcPr>
            <w:tcW w:w="1413" w:type="dxa"/>
            <w:hideMark/>
          </w:tcPr>
          <w:p w14:paraId="1414D9DE" w14:textId="65C5AB3C" w:rsidR="00F27CB5" w:rsidRPr="00944031" w:rsidRDefault="00124A9F" w:rsidP="00A93305">
            <w:pPr>
              <w:pStyle w:val="aff1"/>
            </w:pPr>
            <w:r w:rsidRPr="00944031">
              <w:t>参数</w:t>
            </w:r>
          </w:p>
        </w:tc>
        <w:tc>
          <w:tcPr>
            <w:tcW w:w="1439" w:type="dxa"/>
            <w:hideMark/>
          </w:tcPr>
          <w:p w14:paraId="7EF6CDB8" w14:textId="18F45609" w:rsidR="00F27CB5" w:rsidRPr="00944031" w:rsidRDefault="00124A9F" w:rsidP="00A93305">
            <w:pPr>
              <w:pStyle w:val="aff1"/>
            </w:pPr>
            <w:r w:rsidRPr="00944031">
              <w:t>指标</w:t>
            </w:r>
          </w:p>
        </w:tc>
        <w:tc>
          <w:tcPr>
            <w:tcW w:w="1370" w:type="dxa"/>
            <w:hideMark/>
          </w:tcPr>
          <w:p w14:paraId="5D3F1543" w14:textId="77777777" w:rsidR="00F27CB5" w:rsidRPr="00944031" w:rsidRDefault="00F27CB5" w:rsidP="00A93305">
            <w:pPr>
              <w:pStyle w:val="aff1"/>
            </w:pPr>
            <w:r w:rsidRPr="00944031">
              <w:t>数据集</w:t>
            </w:r>
            <w:r w:rsidRPr="00944031">
              <w:t>1</w:t>
            </w:r>
          </w:p>
        </w:tc>
        <w:tc>
          <w:tcPr>
            <w:tcW w:w="1356" w:type="dxa"/>
            <w:hideMark/>
          </w:tcPr>
          <w:p w14:paraId="581F8A46" w14:textId="77777777" w:rsidR="00F27CB5" w:rsidRPr="00944031" w:rsidRDefault="00F27CB5" w:rsidP="00A93305">
            <w:pPr>
              <w:pStyle w:val="aff1"/>
            </w:pPr>
            <w:r w:rsidRPr="00944031">
              <w:t>数据集</w:t>
            </w:r>
            <w:r w:rsidRPr="00944031">
              <w:t>2</w:t>
            </w:r>
          </w:p>
        </w:tc>
        <w:tc>
          <w:tcPr>
            <w:tcW w:w="1359" w:type="dxa"/>
            <w:hideMark/>
          </w:tcPr>
          <w:p w14:paraId="4D087E97" w14:textId="77777777" w:rsidR="00F27CB5" w:rsidRPr="00944031" w:rsidRDefault="00F27CB5" w:rsidP="00A93305">
            <w:pPr>
              <w:pStyle w:val="aff1"/>
            </w:pPr>
            <w:r w:rsidRPr="00944031">
              <w:t>数据集</w:t>
            </w:r>
            <w:r w:rsidRPr="00944031">
              <w:t>3</w:t>
            </w:r>
          </w:p>
        </w:tc>
        <w:tc>
          <w:tcPr>
            <w:tcW w:w="1359" w:type="dxa"/>
          </w:tcPr>
          <w:p w14:paraId="59ED348E" w14:textId="77777777" w:rsidR="00F27CB5" w:rsidRPr="00944031" w:rsidRDefault="00F27CB5" w:rsidP="00A93305">
            <w:pPr>
              <w:pStyle w:val="aff1"/>
            </w:pPr>
            <w:r w:rsidRPr="00944031">
              <w:t>数据集</w:t>
            </w:r>
            <w:r w:rsidRPr="00944031">
              <w:t>7</w:t>
            </w:r>
          </w:p>
        </w:tc>
      </w:tr>
      <w:tr w:rsidR="009D03D0" w:rsidRPr="00944031" w14:paraId="029BE5EC" w14:textId="77777777" w:rsidTr="001149B9">
        <w:trPr>
          <w:cantSplit/>
          <w:trHeight w:val="318"/>
          <w:tblHeader/>
          <w:jc w:val="right"/>
        </w:trPr>
        <w:tc>
          <w:tcPr>
            <w:tcW w:w="1413" w:type="dxa"/>
            <w:hideMark/>
          </w:tcPr>
          <w:p w14:paraId="101EC059" w14:textId="77777777" w:rsidR="00F27CB5" w:rsidRPr="00944031" w:rsidRDefault="00F27CB5" w:rsidP="00A93305">
            <w:pPr>
              <w:pStyle w:val="aff1"/>
            </w:pPr>
            <w:r w:rsidRPr="00944031">
              <w:t>参数</w:t>
            </w:r>
            <w:r w:rsidRPr="00944031">
              <w:t>1</w:t>
            </w:r>
          </w:p>
        </w:tc>
        <w:tc>
          <w:tcPr>
            <w:tcW w:w="1439" w:type="dxa"/>
            <w:hideMark/>
          </w:tcPr>
          <w:p w14:paraId="06C5CE4F" w14:textId="77777777" w:rsidR="00F27CB5" w:rsidRPr="00944031" w:rsidRDefault="00F27CB5" w:rsidP="00A93305">
            <w:pPr>
              <w:pStyle w:val="aff1"/>
            </w:pPr>
            <w:r w:rsidRPr="00944031">
              <w:t>Accuracy</w:t>
            </w:r>
          </w:p>
        </w:tc>
        <w:tc>
          <w:tcPr>
            <w:tcW w:w="1370" w:type="dxa"/>
            <w:hideMark/>
          </w:tcPr>
          <w:p w14:paraId="6D88541C" w14:textId="77777777" w:rsidR="00F27CB5" w:rsidRPr="00944031" w:rsidRDefault="00F27CB5" w:rsidP="00A93305">
            <w:pPr>
              <w:pStyle w:val="aff1"/>
            </w:pPr>
            <w:r w:rsidRPr="00944031">
              <w:t>0.6803</w:t>
            </w:r>
          </w:p>
        </w:tc>
        <w:tc>
          <w:tcPr>
            <w:tcW w:w="1356" w:type="dxa"/>
            <w:hideMark/>
          </w:tcPr>
          <w:p w14:paraId="220FA4D8" w14:textId="77777777" w:rsidR="00F27CB5" w:rsidRPr="00944031" w:rsidRDefault="00F27CB5" w:rsidP="00A93305">
            <w:pPr>
              <w:pStyle w:val="aff1"/>
            </w:pPr>
            <w:r w:rsidRPr="00944031">
              <w:t>0.6861</w:t>
            </w:r>
          </w:p>
        </w:tc>
        <w:tc>
          <w:tcPr>
            <w:tcW w:w="1359" w:type="dxa"/>
            <w:hideMark/>
          </w:tcPr>
          <w:p w14:paraId="4D33B0E2" w14:textId="77777777" w:rsidR="00F27CB5" w:rsidRPr="00944031" w:rsidRDefault="00F27CB5" w:rsidP="00A93305">
            <w:pPr>
              <w:pStyle w:val="aff1"/>
            </w:pPr>
            <w:r w:rsidRPr="00944031">
              <w:t>0.6930</w:t>
            </w:r>
          </w:p>
        </w:tc>
        <w:tc>
          <w:tcPr>
            <w:tcW w:w="1359" w:type="dxa"/>
          </w:tcPr>
          <w:p w14:paraId="5315B3B4" w14:textId="77777777" w:rsidR="00F27CB5" w:rsidRPr="00944031" w:rsidRDefault="00F27CB5" w:rsidP="00A93305">
            <w:pPr>
              <w:pStyle w:val="aff1"/>
            </w:pPr>
            <w:r w:rsidRPr="00944031">
              <w:t>0.6679</w:t>
            </w:r>
          </w:p>
        </w:tc>
      </w:tr>
      <w:tr w:rsidR="009D03D0" w:rsidRPr="00944031" w14:paraId="6A03CF66" w14:textId="77777777" w:rsidTr="001149B9">
        <w:trPr>
          <w:cantSplit/>
          <w:trHeight w:val="318"/>
          <w:tblHeader/>
          <w:jc w:val="right"/>
        </w:trPr>
        <w:tc>
          <w:tcPr>
            <w:tcW w:w="1413" w:type="dxa"/>
            <w:hideMark/>
          </w:tcPr>
          <w:p w14:paraId="31D046EF" w14:textId="77777777" w:rsidR="00F27CB5" w:rsidRPr="00944031" w:rsidRDefault="00F27CB5" w:rsidP="00A93305">
            <w:pPr>
              <w:pStyle w:val="aff1"/>
            </w:pPr>
          </w:p>
        </w:tc>
        <w:tc>
          <w:tcPr>
            <w:tcW w:w="1439" w:type="dxa"/>
            <w:hideMark/>
          </w:tcPr>
          <w:p w14:paraId="1E3DFB25" w14:textId="77777777" w:rsidR="00F27CB5" w:rsidRPr="00944031" w:rsidRDefault="00F27CB5" w:rsidP="00A93305">
            <w:pPr>
              <w:pStyle w:val="aff1"/>
            </w:pPr>
            <w:r w:rsidRPr="00944031">
              <w:t>AUC</w:t>
            </w:r>
          </w:p>
        </w:tc>
        <w:tc>
          <w:tcPr>
            <w:tcW w:w="1370" w:type="dxa"/>
            <w:hideMark/>
          </w:tcPr>
          <w:p w14:paraId="4AD88D63" w14:textId="77777777" w:rsidR="00F27CB5" w:rsidRPr="00944031" w:rsidRDefault="00F27CB5" w:rsidP="00A93305">
            <w:pPr>
              <w:pStyle w:val="aff1"/>
            </w:pPr>
            <w:r w:rsidRPr="00944031">
              <w:t>0.7225</w:t>
            </w:r>
          </w:p>
        </w:tc>
        <w:tc>
          <w:tcPr>
            <w:tcW w:w="1356" w:type="dxa"/>
            <w:hideMark/>
          </w:tcPr>
          <w:p w14:paraId="70B4EBB9" w14:textId="77777777" w:rsidR="00F27CB5" w:rsidRPr="00944031" w:rsidRDefault="00F27CB5" w:rsidP="00A93305">
            <w:pPr>
              <w:pStyle w:val="aff1"/>
            </w:pPr>
            <w:r w:rsidRPr="00944031">
              <w:t>0.7304</w:t>
            </w:r>
          </w:p>
        </w:tc>
        <w:tc>
          <w:tcPr>
            <w:tcW w:w="1359" w:type="dxa"/>
            <w:hideMark/>
          </w:tcPr>
          <w:p w14:paraId="67C41376" w14:textId="77777777" w:rsidR="00F27CB5" w:rsidRPr="00944031" w:rsidRDefault="00F27CB5" w:rsidP="00A93305">
            <w:pPr>
              <w:pStyle w:val="aff1"/>
            </w:pPr>
            <w:r w:rsidRPr="00944031">
              <w:t>0.7289</w:t>
            </w:r>
          </w:p>
        </w:tc>
        <w:tc>
          <w:tcPr>
            <w:tcW w:w="1359" w:type="dxa"/>
          </w:tcPr>
          <w:p w14:paraId="682B8E6D" w14:textId="77777777" w:rsidR="00F27CB5" w:rsidRPr="00944031" w:rsidRDefault="00F27CB5" w:rsidP="00A93305">
            <w:pPr>
              <w:pStyle w:val="aff1"/>
            </w:pPr>
            <w:r w:rsidRPr="00944031">
              <w:t>0.6963</w:t>
            </w:r>
          </w:p>
        </w:tc>
      </w:tr>
      <w:tr w:rsidR="009D03D0" w:rsidRPr="00944031" w14:paraId="5D51C65D" w14:textId="77777777" w:rsidTr="001149B9">
        <w:trPr>
          <w:cantSplit/>
          <w:trHeight w:val="318"/>
          <w:tblHeader/>
          <w:jc w:val="right"/>
        </w:trPr>
        <w:tc>
          <w:tcPr>
            <w:tcW w:w="1413" w:type="dxa"/>
            <w:hideMark/>
          </w:tcPr>
          <w:p w14:paraId="2F387A29" w14:textId="77777777" w:rsidR="00F27CB5" w:rsidRPr="00944031" w:rsidRDefault="00F27CB5" w:rsidP="00A93305">
            <w:pPr>
              <w:pStyle w:val="aff1"/>
            </w:pPr>
          </w:p>
        </w:tc>
        <w:tc>
          <w:tcPr>
            <w:tcW w:w="1439" w:type="dxa"/>
            <w:hideMark/>
          </w:tcPr>
          <w:p w14:paraId="24B34546" w14:textId="77777777" w:rsidR="00F27CB5" w:rsidRPr="00944031" w:rsidRDefault="00F27CB5" w:rsidP="00A93305">
            <w:pPr>
              <w:pStyle w:val="aff1"/>
            </w:pPr>
            <w:r w:rsidRPr="00944031">
              <w:t>F1Score</w:t>
            </w:r>
          </w:p>
        </w:tc>
        <w:tc>
          <w:tcPr>
            <w:tcW w:w="1370" w:type="dxa"/>
            <w:hideMark/>
          </w:tcPr>
          <w:p w14:paraId="0C7541C2" w14:textId="77777777" w:rsidR="00F27CB5" w:rsidRPr="00944031" w:rsidRDefault="00F27CB5" w:rsidP="00A93305">
            <w:pPr>
              <w:pStyle w:val="aff1"/>
            </w:pPr>
            <w:r w:rsidRPr="00944031">
              <w:t>0.6923</w:t>
            </w:r>
          </w:p>
        </w:tc>
        <w:tc>
          <w:tcPr>
            <w:tcW w:w="1356" w:type="dxa"/>
            <w:hideMark/>
          </w:tcPr>
          <w:p w14:paraId="09687337" w14:textId="77777777" w:rsidR="00F27CB5" w:rsidRPr="00944031" w:rsidRDefault="00F27CB5" w:rsidP="00A93305">
            <w:pPr>
              <w:pStyle w:val="aff1"/>
            </w:pPr>
            <w:r w:rsidRPr="00944031">
              <w:t>0.6754</w:t>
            </w:r>
          </w:p>
        </w:tc>
        <w:tc>
          <w:tcPr>
            <w:tcW w:w="1359" w:type="dxa"/>
            <w:hideMark/>
          </w:tcPr>
          <w:p w14:paraId="0718C041" w14:textId="77777777" w:rsidR="00F27CB5" w:rsidRPr="00944031" w:rsidRDefault="00F27CB5" w:rsidP="00A93305">
            <w:pPr>
              <w:pStyle w:val="aff1"/>
            </w:pPr>
            <w:r w:rsidRPr="00944031">
              <w:t>0.6967</w:t>
            </w:r>
          </w:p>
        </w:tc>
        <w:tc>
          <w:tcPr>
            <w:tcW w:w="1359" w:type="dxa"/>
          </w:tcPr>
          <w:p w14:paraId="5B9424B9" w14:textId="77777777" w:rsidR="00F27CB5" w:rsidRPr="00944031" w:rsidRDefault="00F27CB5" w:rsidP="00A93305">
            <w:pPr>
              <w:pStyle w:val="aff1"/>
            </w:pPr>
            <w:r w:rsidRPr="00944031">
              <w:t>0.6156</w:t>
            </w:r>
          </w:p>
        </w:tc>
      </w:tr>
      <w:tr w:rsidR="009D03D0" w:rsidRPr="00944031" w14:paraId="35C7EF40" w14:textId="77777777" w:rsidTr="001149B9">
        <w:trPr>
          <w:cantSplit/>
          <w:trHeight w:val="318"/>
          <w:tblHeader/>
          <w:jc w:val="right"/>
        </w:trPr>
        <w:tc>
          <w:tcPr>
            <w:tcW w:w="1413" w:type="dxa"/>
            <w:hideMark/>
          </w:tcPr>
          <w:p w14:paraId="2533D2FA" w14:textId="77777777" w:rsidR="00F27CB5" w:rsidRPr="00944031" w:rsidRDefault="00F27CB5" w:rsidP="00A93305">
            <w:pPr>
              <w:pStyle w:val="aff1"/>
            </w:pPr>
            <w:r w:rsidRPr="00944031">
              <w:t>参数</w:t>
            </w:r>
            <w:r w:rsidRPr="00944031">
              <w:t>2</w:t>
            </w:r>
          </w:p>
        </w:tc>
        <w:tc>
          <w:tcPr>
            <w:tcW w:w="1439" w:type="dxa"/>
            <w:hideMark/>
          </w:tcPr>
          <w:p w14:paraId="50317798" w14:textId="77777777" w:rsidR="00F27CB5" w:rsidRPr="00944031" w:rsidRDefault="00F27CB5" w:rsidP="00A93305">
            <w:pPr>
              <w:pStyle w:val="aff1"/>
            </w:pPr>
            <w:r w:rsidRPr="00944031">
              <w:t>Accuracy</w:t>
            </w:r>
          </w:p>
        </w:tc>
        <w:tc>
          <w:tcPr>
            <w:tcW w:w="1370" w:type="dxa"/>
            <w:hideMark/>
          </w:tcPr>
          <w:p w14:paraId="14C5D398" w14:textId="77777777" w:rsidR="00F27CB5" w:rsidRPr="00944031" w:rsidRDefault="00F27CB5" w:rsidP="00A93305">
            <w:pPr>
              <w:pStyle w:val="aff1"/>
            </w:pPr>
            <w:r w:rsidRPr="00944031">
              <w:t>0.5790</w:t>
            </w:r>
          </w:p>
        </w:tc>
        <w:tc>
          <w:tcPr>
            <w:tcW w:w="1356" w:type="dxa"/>
            <w:hideMark/>
          </w:tcPr>
          <w:p w14:paraId="04532BBD" w14:textId="77777777" w:rsidR="00F27CB5" w:rsidRPr="00944031" w:rsidRDefault="00F27CB5" w:rsidP="00A93305">
            <w:pPr>
              <w:pStyle w:val="aff1"/>
            </w:pPr>
            <w:r w:rsidRPr="00944031">
              <w:t>0.6265</w:t>
            </w:r>
          </w:p>
        </w:tc>
        <w:tc>
          <w:tcPr>
            <w:tcW w:w="1359" w:type="dxa"/>
            <w:hideMark/>
          </w:tcPr>
          <w:p w14:paraId="05C1AA03" w14:textId="77777777" w:rsidR="00F27CB5" w:rsidRPr="00944031" w:rsidRDefault="00F27CB5" w:rsidP="00A93305">
            <w:pPr>
              <w:pStyle w:val="aff1"/>
            </w:pPr>
            <w:r w:rsidRPr="00944031">
              <w:t>0.6413</w:t>
            </w:r>
          </w:p>
        </w:tc>
        <w:tc>
          <w:tcPr>
            <w:tcW w:w="1359" w:type="dxa"/>
          </w:tcPr>
          <w:p w14:paraId="71A3D8FA" w14:textId="77777777" w:rsidR="00F27CB5" w:rsidRPr="00944031" w:rsidRDefault="00F27CB5" w:rsidP="00A93305">
            <w:pPr>
              <w:pStyle w:val="aff1"/>
            </w:pPr>
            <w:r w:rsidRPr="00944031">
              <w:t>0.6213</w:t>
            </w:r>
          </w:p>
        </w:tc>
      </w:tr>
      <w:tr w:rsidR="009D03D0" w:rsidRPr="00944031" w14:paraId="467229FA" w14:textId="77777777" w:rsidTr="001149B9">
        <w:trPr>
          <w:cantSplit/>
          <w:trHeight w:val="318"/>
          <w:tblHeader/>
          <w:jc w:val="right"/>
        </w:trPr>
        <w:tc>
          <w:tcPr>
            <w:tcW w:w="1413" w:type="dxa"/>
            <w:hideMark/>
          </w:tcPr>
          <w:p w14:paraId="52322A9D" w14:textId="77777777" w:rsidR="00F27CB5" w:rsidRPr="00944031" w:rsidRDefault="00F27CB5" w:rsidP="00A93305">
            <w:pPr>
              <w:pStyle w:val="aff1"/>
            </w:pPr>
          </w:p>
        </w:tc>
        <w:tc>
          <w:tcPr>
            <w:tcW w:w="1439" w:type="dxa"/>
            <w:hideMark/>
          </w:tcPr>
          <w:p w14:paraId="6999A3FF" w14:textId="77777777" w:rsidR="00F27CB5" w:rsidRPr="00944031" w:rsidRDefault="00F27CB5" w:rsidP="00A93305">
            <w:pPr>
              <w:pStyle w:val="aff1"/>
            </w:pPr>
            <w:r w:rsidRPr="00944031">
              <w:t>AUC</w:t>
            </w:r>
          </w:p>
        </w:tc>
        <w:tc>
          <w:tcPr>
            <w:tcW w:w="1370" w:type="dxa"/>
            <w:hideMark/>
          </w:tcPr>
          <w:p w14:paraId="46355B1B" w14:textId="77777777" w:rsidR="00F27CB5" w:rsidRPr="00944031" w:rsidRDefault="00F27CB5" w:rsidP="00A93305">
            <w:pPr>
              <w:pStyle w:val="aff1"/>
            </w:pPr>
            <w:r w:rsidRPr="00944031">
              <w:t>0.6256</w:t>
            </w:r>
          </w:p>
        </w:tc>
        <w:tc>
          <w:tcPr>
            <w:tcW w:w="1356" w:type="dxa"/>
            <w:hideMark/>
          </w:tcPr>
          <w:p w14:paraId="07F5031D" w14:textId="77777777" w:rsidR="00F27CB5" w:rsidRPr="00944031" w:rsidRDefault="00F27CB5" w:rsidP="00A93305">
            <w:pPr>
              <w:pStyle w:val="aff1"/>
            </w:pPr>
            <w:r w:rsidRPr="00944031">
              <w:t>0.6852</w:t>
            </w:r>
          </w:p>
        </w:tc>
        <w:tc>
          <w:tcPr>
            <w:tcW w:w="1359" w:type="dxa"/>
            <w:hideMark/>
          </w:tcPr>
          <w:p w14:paraId="5D851D04" w14:textId="77777777" w:rsidR="00F27CB5" w:rsidRPr="00944031" w:rsidRDefault="00F27CB5" w:rsidP="00A93305">
            <w:pPr>
              <w:pStyle w:val="aff1"/>
            </w:pPr>
            <w:r w:rsidRPr="00944031">
              <w:t>0.6776</w:t>
            </w:r>
          </w:p>
        </w:tc>
        <w:tc>
          <w:tcPr>
            <w:tcW w:w="1359" w:type="dxa"/>
          </w:tcPr>
          <w:p w14:paraId="56B7061B" w14:textId="77777777" w:rsidR="00F27CB5" w:rsidRPr="00944031" w:rsidRDefault="00F27CB5" w:rsidP="00A93305">
            <w:pPr>
              <w:pStyle w:val="aff1"/>
            </w:pPr>
            <w:r w:rsidRPr="00944031">
              <w:t>0.6515</w:t>
            </w:r>
          </w:p>
        </w:tc>
      </w:tr>
      <w:tr w:rsidR="009D03D0" w:rsidRPr="00944031" w14:paraId="1E9B4F1C" w14:textId="77777777" w:rsidTr="001149B9">
        <w:trPr>
          <w:cantSplit/>
          <w:trHeight w:val="318"/>
          <w:tblHeader/>
          <w:jc w:val="right"/>
        </w:trPr>
        <w:tc>
          <w:tcPr>
            <w:tcW w:w="1413" w:type="dxa"/>
            <w:hideMark/>
          </w:tcPr>
          <w:p w14:paraId="24C13270" w14:textId="77777777" w:rsidR="00F27CB5" w:rsidRPr="00944031" w:rsidRDefault="00F27CB5" w:rsidP="00A93305">
            <w:pPr>
              <w:pStyle w:val="aff1"/>
            </w:pPr>
          </w:p>
        </w:tc>
        <w:tc>
          <w:tcPr>
            <w:tcW w:w="1439" w:type="dxa"/>
            <w:hideMark/>
          </w:tcPr>
          <w:p w14:paraId="22B8CBA1" w14:textId="77777777" w:rsidR="00F27CB5" w:rsidRPr="00944031" w:rsidRDefault="00F27CB5" w:rsidP="00A93305">
            <w:pPr>
              <w:pStyle w:val="aff1"/>
            </w:pPr>
            <w:r w:rsidRPr="00944031">
              <w:t>F1Score</w:t>
            </w:r>
          </w:p>
        </w:tc>
        <w:tc>
          <w:tcPr>
            <w:tcW w:w="1370" w:type="dxa"/>
            <w:hideMark/>
          </w:tcPr>
          <w:p w14:paraId="2668AA45" w14:textId="77777777" w:rsidR="00F27CB5" w:rsidRPr="00944031" w:rsidRDefault="00F27CB5" w:rsidP="00A93305">
            <w:pPr>
              <w:pStyle w:val="aff1"/>
            </w:pPr>
            <w:r w:rsidRPr="00944031">
              <w:t>0.5719</w:t>
            </w:r>
          </w:p>
        </w:tc>
        <w:tc>
          <w:tcPr>
            <w:tcW w:w="1356" w:type="dxa"/>
            <w:hideMark/>
          </w:tcPr>
          <w:p w14:paraId="1858D72F" w14:textId="77777777" w:rsidR="00F27CB5" w:rsidRPr="00944031" w:rsidRDefault="00F27CB5" w:rsidP="00A93305">
            <w:pPr>
              <w:pStyle w:val="aff1"/>
            </w:pPr>
            <w:r w:rsidRPr="00944031">
              <w:t>0.6416</w:t>
            </w:r>
          </w:p>
        </w:tc>
        <w:tc>
          <w:tcPr>
            <w:tcW w:w="1359" w:type="dxa"/>
            <w:hideMark/>
          </w:tcPr>
          <w:p w14:paraId="2343EFCE" w14:textId="77777777" w:rsidR="00F27CB5" w:rsidRPr="00944031" w:rsidRDefault="00F27CB5" w:rsidP="00A93305">
            <w:pPr>
              <w:pStyle w:val="aff1"/>
            </w:pPr>
            <w:r w:rsidRPr="00944031">
              <w:t>0.6552</w:t>
            </w:r>
          </w:p>
        </w:tc>
        <w:tc>
          <w:tcPr>
            <w:tcW w:w="1359" w:type="dxa"/>
          </w:tcPr>
          <w:p w14:paraId="0053817D" w14:textId="77777777" w:rsidR="00F27CB5" w:rsidRPr="00944031" w:rsidRDefault="00F27CB5" w:rsidP="00A93305">
            <w:pPr>
              <w:pStyle w:val="aff1"/>
            </w:pPr>
            <w:r w:rsidRPr="00944031">
              <w:t>0.6414</w:t>
            </w:r>
          </w:p>
        </w:tc>
      </w:tr>
      <w:tr w:rsidR="009D03D0" w:rsidRPr="00944031" w14:paraId="015F260F" w14:textId="77777777" w:rsidTr="001149B9">
        <w:trPr>
          <w:cantSplit/>
          <w:trHeight w:val="318"/>
          <w:tblHeader/>
          <w:jc w:val="right"/>
        </w:trPr>
        <w:tc>
          <w:tcPr>
            <w:tcW w:w="1413" w:type="dxa"/>
            <w:hideMark/>
          </w:tcPr>
          <w:p w14:paraId="4736AF94" w14:textId="77777777" w:rsidR="00F27CB5" w:rsidRPr="00944031" w:rsidRDefault="00F27CB5" w:rsidP="00A93305">
            <w:pPr>
              <w:pStyle w:val="aff1"/>
            </w:pPr>
            <w:r w:rsidRPr="00944031">
              <w:t>参数</w:t>
            </w:r>
            <w:r w:rsidRPr="00944031">
              <w:t>3</w:t>
            </w:r>
          </w:p>
        </w:tc>
        <w:tc>
          <w:tcPr>
            <w:tcW w:w="1439" w:type="dxa"/>
            <w:hideMark/>
          </w:tcPr>
          <w:p w14:paraId="17FA90CB" w14:textId="77777777" w:rsidR="00F27CB5" w:rsidRPr="00944031" w:rsidRDefault="00F27CB5" w:rsidP="00A93305">
            <w:pPr>
              <w:pStyle w:val="aff1"/>
            </w:pPr>
            <w:r w:rsidRPr="00944031">
              <w:t>Accuracy</w:t>
            </w:r>
          </w:p>
        </w:tc>
        <w:tc>
          <w:tcPr>
            <w:tcW w:w="1370" w:type="dxa"/>
            <w:hideMark/>
          </w:tcPr>
          <w:p w14:paraId="02916EED" w14:textId="77777777" w:rsidR="00F27CB5" w:rsidRPr="00944031" w:rsidRDefault="00F27CB5" w:rsidP="00A93305">
            <w:pPr>
              <w:pStyle w:val="aff1"/>
            </w:pPr>
            <w:r w:rsidRPr="00944031">
              <w:t>0.6681</w:t>
            </w:r>
          </w:p>
        </w:tc>
        <w:tc>
          <w:tcPr>
            <w:tcW w:w="1356" w:type="dxa"/>
            <w:hideMark/>
          </w:tcPr>
          <w:p w14:paraId="20592FE6" w14:textId="77777777" w:rsidR="00F27CB5" w:rsidRPr="00944031" w:rsidRDefault="00F27CB5" w:rsidP="00A93305">
            <w:pPr>
              <w:pStyle w:val="aff1"/>
            </w:pPr>
            <w:r w:rsidRPr="00944031">
              <w:t>0.6805</w:t>
            </w:r>
          </w:p>
        </w:tc>
        <w:tc>
          <w:tcPr>
            <w:tcW w:w="1359" w:type="dxa"/>
            <w:hideMark/>
          </w:tcPr>
          <w:p w14:paraId="188F4E12" w14:textId="77777777" w:rsidR="00F27CB5" w:rsidRPr="00944031" w:rsidRDefault="00F27CB5" w:rsidP="00A93305">
            <w:pPr>
              <w:pStyle w:val="aff1"/>
            </w:pPr>
            <w:r w:rsidRPr="00944031">
              <w:t>0.6800</w:t>
            </w:r>
          </w:p>
        </w:tc>
        <w:tc>
          <w:tcPr>
            <w:tcW w:w="1359" w:type="dxa"/>
          </w:tcPr>
          <w:p w14:paraId="4CB2C5E8" w14:textId="77777777" w:rsidR="00F27CB5" w:rsidRPr="00944031" w:rsidRDefault="00F27CB5" w:rsidP="00A93305">
            <w:pPr>
              <w:pStyle w:val="aff1"/>
            </w:pPr>
            <w:r w:rsidRPr="00944031">
              <w:t>0.6994</w:t>
            </w:r>
          </w:p>
        </w:tc>
      </w:tr>
      <w:tr w:rsidR="009D03D0" w:rsidRPr="00944031" w14:paraId="46C8019A" w14:textId="77777777" w:rsidTr="001149B9">
        <w:trPr>
          <w:cantSplit/>
          <w:trHeight w:val="318"/>
          <w:tblHeader/>
          <w:jc w:val="right"/>
        </w:trPr>
        <w:tc>
          <w:tcPr>
            <w:tcW w:w="1413" w:type="dxa"/>
            <w:hideMark/>
          </w:tcPr>
          <w:p w14:paraId="3A43B995" w14:textId="77777777" w:rsidR="00F27CB5" w:rsidRPr="00944031" w:rsidRDefault="00F27CB5" w:rsidP="00A93305">
            <w:pPr>
              <w:pStyle w:val="aff1"/>
            </w:pPr>
          </w:p>
        </w:tc>
        <w:tc>
          <w:tcPr>
            <w:tcW w:w="1439" w:type="dxa"/>
            <w:hideMark/>
          </w:tcPr>
          <w:p w14:paraId="53336272" w14:textId="77777777" w:rsidR="00F27CB5" w:rsidRPr="00944031" w:rsidRDefault="00F27CB5" w:rsidP="00A93305">
            <w:pPr>
              <w:pStyle w:val="aff1"/>
            </w:pPr>
            <w:r w:rsidRPr="00944031">
              <w:t>AUC</w:t>
            </w:r>
          </w:p>
        </w:tc>
        <w:tc>
          <w:tcPr>
            <w:tcW w:w="1370" w:type="dxa"/>
            <w:hideMark/>
          </w:tcPr>
          <w:p w14:paraId="75548222" w14:textId="77777777" w:rsidR="00F27CB5" w:rsidRPr="00944031" w:rsidRDefault="00F27CB5" w:rsidP="00A93305">
            <w:pPr>
              <w:pStyle w:val="aff1"/>
            </w:pPr>
            <w:r w:rsidRPr="00944031">
              <w:t>0.6957</w:t>
            </w:r>
          </w:p>
        </w:tc>
        <w:tc>
          <w:tcPr>
            <w:tcW w:w="1356" w:type="dxa"/>
            <w:hideMark/>
          </w:tcPr>
          <w:p w14:paraId="46114092" w14:textId="77777777" w:rsidR="00F27CB5" w:rsidRPr="00944031" w:rsidRDefault="00F27CB5" w:rsidP="00A93305">
            <w:pPr>
              <w:pStyle w:val="aff1"/>
            </w:pPr>
            <w:r w:rsidRPr="00944031">
              <w:t>0.7550</w:t>
            </w:r>
          </w:p>
        </w:tc>
        <w:tc>
          <w:tcPr>
            <w:tcW w:w="1359" w:type="dxa"/>
            <w:hideMark/>
          </w:tcPr>
          <w:p w14:paraId="1EE70260" w14:textId="77777777" w:rsidR="00F27CB5" w:rsidRPr="00944031" w:rsidRDefault="00F27CB5" w:rsidP="00A93305">
            <w:pPr>
              <w:pStyle w:val="aff1"/>
            </w:pPr>
            <w:r w:rsidRPr="00944031">
              <w:t>0.7449</w:t>
            </w:r>
          </w:p>
        </w:tc>
        <w:tc>
          <w:tcPr>
            <w:tcW w:w="1359" w:type="dxa"/>
          </w:tcPr>
          <w:p w14:paraId="1F52CE7B" w14:textId="77777777" w:rsidR="00F27CB5" w:rsidRPr="00944031" w:rsidRDefault="00F27CB5" w:rsidP="00A93305">
            <w:pPr>
              <w:pStyle w:val="aff1"/>
            </w:pPr>
            <w:r w:rsidRPr="00944031">
              <w:t>0.7992</w:t>
            </w:r>
          </w:p>
        </w:tc>
      </w:tr>
      <w:tr w:rsidR="009D03D0" w:rsidRPr="00944031" w14:paraId="69A77A7A" w14:textId="77777777" w:rsidTr="001149B9">
        <w:trPr>
          <w:cantSplit/>
          <w:trHeight w:val="318"/>
          <w:tblHeader/>
          <w:jc w:val="right"/>
        </w:trPr>
        <w:tc>
          <w:tcPr>
            <w:tcW w:w="1413" w:type="dxa"/>
            <w:hideMark/>
          </w:tcPr>
          <w:p w14:paraId="01F23E47" w14:textId="77777777" w:rsidR="00F27CB5" w:rsidRPr="00944031" w:rsidRDefault="00F27CB5" w:rsidP="00A93305">
            <w:pPr>
              <w:pStyle w:val="aff1"/>
            </w:pPr>
          </w:p>
        </w:tc>
        <w:tc>
          <w:tcPr>
            <w:tcW w:w="1439" w:type="dxa"/>
            <w:hideMark/>
          </w:tcPr>
          <w:p w14:paraId="454BC84A" w14:textId="77777777" w:rsidR="00F27CB5" w:rsidRPr="00944031" w:rsidRDefault="00F27CB5" w:rsidP="00A93305">
            <w:pPr>
              <w:pStyle w:val="aff1"/>
            </w:pPr>
            <w:r w:rsidRPr="00944031">
              <w:t>F1Score</w:t>
            </w:r>
          </w:p>
        </w:tc>
        <w:tc>
          <w:tcPr>
            <w:tcW w:w="1370" w:type="dxa"/>
            <w:hideMark/>
          </w:tcPr>
          <w:p w14:paraId="074F95F5" w14:textId="77777777" w:rsidR="00F27CB5" w:rsidRPr="00944031" w:rsidRDefault="00F27CB5" w:rsidP="00A93305">
            <w:pPr>
              <w:pStyle w:val="aff1"/>
            </w:pPr>
            <w:r w:rsidRPr="00944031">
              <w:t>0.5834</w:t>
            </w:r>
          </w:p>
        </w:tc>
        <w:tc>
          <w:tcPr>
            <w:tcW w:w="1356" w:type="dxa"/>
            <w:hideMark/>
          </w:tcPr>
          <w:p w14:paraId="13387EAC" w14:textId="77777777" w:rsidR="00F27CB5" w:rsidRPr="00944031" w:rsidRDefault="00F27CB5" w:rsidP="00A93305">
            <w:pPr>
              <w:pStyle w:val="aff1"/>
            </w:pPr>
            <w:r w:rsidRPr="00944031">
              <w:t>0.6400</w:t>
            </w:r>
          </w:p>
        </w:tc>
        <w:tc>
          <w:tcPr>
            <w:tcW w:w="1359" w:type="dxa"/>
            <w:hideMark/>
          </w:tcPr>
          <w:p w14:paraId="79603578" w14:textId="77777777" w:rsidR="00F27CB5" w:rsidRPr="00944031" w:rsidRDefault="00F27CB5" w:rsidP="00A93305">
            <w:pPr>
              <w:pStyle w:val="aff1"/>
            </w:pPr>
            <w:r w:rsidRPr="00944031">
              <w:t>0.6524</w:t>
            </w:r>
          </w:p>
        </w:tc>
        <w:tc>
          <w:tcPr>
            <w:tcW w:w="1359" w:type="dxa"/>
          </w:tcPr>
          <w:p w14:paraId="7AF02424" w14:textId="77777777" w:rsidR="00F27CB5" w:rsidRPr="00944031" w:rsidRDefault="00F27CB5" w:rsidP="00A93305">
            <w:pPr>
              <w:pStyle w:val="aff1"/>
            </w:pPr>
            <w:r w:rsidRPr="00944031">
              <w:t>0.7041</w:t>
            </w:r>
          </w:p>
        </w:tc>
      </w:tr>
    </w:tbl>
    <w:p w14:paraId="3E341096" w14:textId="77777777" w:rsidR="00F27CB5" w:rsidRPr="009D03D0" w:rsidRDefault="00F27CB5" w:rsidP="00F27CB5">
      <w:pPr>
        <w:ind w:firstLine="480"/>
        <w:rPr>
          <w:color w:val="000000" w:themeColor="text1"/>
        </w:rPr>
      </w:pPr>
      <w:r w:rsidRPr="009D03D0">
        <w:rPr>
          <w:rFonts w:hint="eastAsia"/>
          <w:color w:val="000000" w:themeColor="text1"/>
        </w:rPr>
        <w:t>可以看到，对于不同的数据集其正确率相对较为集中在</w:t>
      </w:r>
      <w:r w:rsidRPr="009D03D0">
        <w:rPr>
          <w:rFonts w:hint="eastAsia"/>
          <w:color w:val="000000" w:themeColor="text1"/>
        </w:rPr>
        <w:t>0.65-0.70</w:t>
      </w:r>
      <w:r w:rsidRPr="009D03D0">
        <w:rPr>
          <w:rFonts w:hint="eastAsia"/>
          <w:color w:val="000000" w:themeColor="text1"/>
        </w:rPr>
        <w:t>之间，</w:t>
      </w:r>
      <w:r w:rsidRPr="009D03D0">
        <w:rPr>
          <w:rFonts w:hint="eastAsia"/>
          <w:color w:val="000000" w:themeColor="text1"/>
        </w:rPr>
        <w:t>F1</w:t>
      </w:r>
      <w:r w:rsidRPr="009D03D0">
        <w:rPr>
          <w:rFonts w:hint="eastAsia"/>
          <w:color w:val="000000" w:themeColor="text1"/>
        </w:rPr>
        <w:t>分数集中在</w:t>
      </w:r>
      <w:r w:rsidRPr="009D03D0">
        <w:rPr>
          <w:rFonts w:hint="eastAsia"/>
          <w:color w:val="000000" w:themeColor="text1"/>
        </w:rPr>
        <w:t>0.6-0.7</w:t>
      </w:r>
      <w:r w:rsidRPr="009D03D0">
        <w:rPr>
          <w:rFonts w:hint="eastAsia"/>
          <w:color w:val="000000" w:themeColor="text1"/>
        </w:rPr>
        <w:t>之间，假定情感评分对于股价影响的相对固定，那么对于股价涨跌的预测准确率也大约在</w:t>
      </w:r>
      <w:r w:rsidRPr="009D03D0">
        <w:rPr>
          <w:rFonts w:hint="eastAsia"/>
          <w:color w:val="000000" w:themeColor="text1"/>
        </w:rPr>
        <w:t>0.65-0.70</w:t>
      </w:r>
      <w:r w:rsidRPr="009D03D0">
        <w:rPr>
          <w:rFonts w:hint="eastAsia"/>
          <w:color w:val="000000" w:themeColor="text1"/>
        </w:rPr>
        <w:t>之间，对于股价预测类的自然变动较大数据而言，其准确率已经比较可观。</w:t>
      </w:r>
    </w:p>
    <w:p w14:paraId="6E6D2288" w14:textId="4540011A" w:rsidR="00F27CB5" w:rsidRPr="009D03D0" w:rsidRDefault="00F27CB5" w:rsidP="00F27CB5">
      <w:pPr>
        <w:ind w:firstLine="480"/>
        <w:rPr>
          <w:color w:val="000000" w:themeColor="text1"/>
        </w:rPr>
      </w:pPr>
      <w:r w:rsidRPr="009D03D0">
        <w:rPr>
          <w:rFonts w:hint="eastAsia"/>
          <w:color w:val="000000" w:themeColor="text1"/>
        </w:rPr>
        <w:t>可以看到</w:t>
      </w:r>
      <w:r w:rsidRPr="009D03D0">
        <w:rPr>
          <w:rFonts w:hint="eastAsia"/>
          <w:color w:val="000000" w:themeColor="text1"/>
        </w:rPr>
        <w:t>AUC</w:t>
      </w:r>
      <w:r w:rsidRPr="009D03D0">
        <w:rPr>
          <w:rFonts w:hint="eastAsia"/>
          <w:color w:val="000000" w:themeColor="text1"/>
        </w:rPr>
        <w:t>值可以都大于</w:t>
      </w:r>
      <w:r w:rsidRPr="009D03D0">
        <w:rPr>
          <w:rFonts w:hint="eastAsia"/>
          <w:color w:val="000000" w:themeColor="text1"/>
        </w:rPr>
        <w:t>0.65</w:t>
      </w:r>
      <w:r w:rsidRPr="009D03D0">
        <w:rPr>
          <w:rFonts w:hint="eastAsia"/>
          <w:color w:val="000000" w:themeColor="text1"/>
        </w:rPr>
        <w:t>，说明对于不同参数下的模型，对于不同数据集的预测结果都能保持相对的稳定，说明参数的选择有一定的普适性。</w:t>
      </w:r>
    </w:p>
    <w:p w14:paraId="20C285D2" w14:textId="3B12DC6B" w:rsidR="00F27CB5" w:rsidRPr="004E6890" w:rsidRDefault="00B7013A" w:rsidP="001149B9">
      <w:pPr>
        <w:pStyle w:val="4"/>
        <w:spacing w:beforeLines="50" w:before="163" w:afterLines="50" w:after="163"/>
        <w:ind w:firstLineChars="0" w:firstLine="0"/>
      </w:pPr>
      <w:bookmarkStart w:id="282" w:name="_Toc2274926"/>
      <w:bookmarkStart w:id="283" w:name="_Toc2329571"/>
      <w:bookmarkStart w:id="284" w:name="_Toc3499671"/>
      <w:bookmarkStart w:id="285" w:name="_Toc3575623"/>
      <w:bookmarkStart w:id="286" w:name="_Toc3579291"/>
      <w:r w:rsidRPr="001149B9">
        <w:rPr>
          <w:rFonts w:ascii="Times New Roman" w:eastAsia="黑体" w:hAnsi="Times New Roman" w:cstheme="minorBidi"/>
          <w:sz w:val="24"/>
        </w:rPr>
        <w:t xml:space="preserve">6.2.1.2 </w:t>
      </w:r>
      <w:r w:rsidR="00F27CB5" w:rsidRPr="001149B9">
        <w:rPr>
          <w:rFonts w:ascii="Times New Roman" w:eastAsia="黑体" w:hAnsi="Times New Roman" w:cstheme="minorBidi"/>
          <w:sz w:val="24"/>
        </w:rPr>
        <w:t>CBOW/</w:t>
      </w:r>
      <w:proofErr w:type="spellStart"/>
      <w:r w:rsidR="00F27CB5" w:rsidRPr="001149B9">
        <w:rPr>
          <w:rFonts w:ascii="Times New Roman" w:eastAsia="黑体" w:hAnsi="Times New Roman" w:cstheme="minorBidi"/>
          <w:sz w:val="24"/>
        </w:rPr>
        <w:t>SkipGram</w:t>
      </w:r>
      <w:proofErr w:type="spellEnd"/>
      <w:r w:rsidR="00F27CB5" w:rsidRPr="001149B9">
        <w:rPr>
          <w:rFonts w:ascii="Times New Roman" w:eastAsia="黑体" w:hAnsi="Times New Roman" w:cstheme="minorBidi" w:hint="eastAsia"/>
          <w:sz w:val="24"/>
        </w:rPr>
        <w:t>与</w:t>
      </w:r>
      <w:r w:rsidR="00F27CB5" w:rsidRPr="001149B9">
        <w:rPr>
          <w:rFonts w:ascii="Times New Roman" w:eastAsia="黑体" w:hAnsi="Times New Roman" w:cstheme="minorBidi"/>
          <w:sz w:val="24"/>
        </w:rPr>
        <w:t xml:space="preserve">Hierarchical </w:t>
      </w:r>
      <w:proofErr w:type="spellStart"/>
      <w:r w:rsidR="00F27CB5" w:rsidRPr="001149B9">
        <w:rPr>
          <w:rFonts w:ascii="Times New Roman" w:eastAsia="黑体" w:hAnsi="Times New Roman" w:cstheme="minorBidi"/>
          <w:sz w:val="24"/>
        </w:rPr>
        <w:t>Softmax</w:t>
      </w:r>
      <w:bookmarkEnd w:id="282"/>
      <w:bookmarkEnd w:id="283"/>
      <w:bookmarkEnd w:id="284"/>
      <w:bookmarkEnd w:id="285"/>
      <w:bookmarkEnd w:id="286"/>
      <w:proofErr w:type="spellEnd"/>
    </w:p>
    <w:p w14:paraId="60C9ED86" w14:textId="77777777" w:rsidR="00F27CB5" w:rsidRPr="009D03D0" w:rsidRDefault="00F27CB5" w:rsidP="00F27CB5">
      <w:pPr>
        <w:ind w:firstLine="480"/>
        <w:rPr>
          <w:color w:val="000000" w:themeColor="text1"/>
        </w:rPr>
      </w:pPr>
      <w:r w:rsidRPr="009D03D0">
        <w:rPr>
          <w:rFonts w:hint="eastAsia"/>
          <w:color w:val="000000" w:themeColor="text1"/>
        </w:rPr>
        <w:t>基于</w:t>
      </w:r>
      <w:r w:rsidRPr="009D03D0">
        <w:rPr>
          <w:rFonts w:hint="eastAsia"/>
          <w:color w:val="000000" w:themeColor="text1"/>
        </w:rPr>
        <w:t>CBOW</w:t>
      </w:r>
      <w:r w:rsidRPr="009D03D0">
        <w:rPr>
          <w:rFonts w:hint="eastAsia"/>
          <w:color w:val="000000" w:themeColor="text1"/>
        </w:rPr>
        <w:t>以及</w:t>
      </w:r>
      <w:proofErr w:type="spellStart"/>
      <w:r w:rsidRPr="009D03D0">
        <w:rPr>
          <w:rFonts w:hint="eastAsia"/>
          <w:color w:val="000000" w:themeColor="text1"/>
        </w:rPr>
        <w:t>SkipGram</w:t>
      </w:r>
      <w:proofErr w:type="spellEnd"/>
      <w:r w:rsidRPr="009D03D0">
        <w:rPr>
          <w:rFonts w:hint="eastAsia"/>
          <w:color w:val="000000" w:themeColor="text1"/>
        </w:rPr>
        <w:t>的算法都是</w:t>
      </w:r>
      <w:r w:rsidRPr="009D03D0">
        <w:rPr>
          <w:color w:val="000000" w:themeColor="text1"/>
        </w:rPr>
        <w:t>word2vec</w:t>
      </w:r>
      <w:r w:rsidRPr="009D03D0">
        <w:rPr>
          <w:rFonts w:hint="eastAsia"/>
          <w:color w:val="000000" w:themeColor="text1"/>
        </w:rPr>
        <w:t>方法，区别仅在于输入于输出分别是上下文与对应词汇的词向量，需要考虑选取的参数主要包括：</w:t>
      </w:r>
    </w:p>
    <w:p w14:paraId="3DAA2903" w14:textId="76A7E835" w:rsidR="00F27CB5" w:rsidRPr="009D03D0" w:rsidRDefault="00C509E6" w:rsidP="00F27CB5">
      <w:pPr>
        <w:ind w:firstLine="480"/>
        <w:rPr>
          <w:color w:val="000000" w:themeColor="text1"/>
        </w:rPr>
      </w:pPr>
      <w:r w:rsidRPr="009D03D0">
        <w:rPr>
          <w:rFonts w:hint="eastAsia"/>
          <w:color w:val="000000" w:themeColor="text1"/>
        </w:rPr>
        <w:t>1</w:t>
      </w:r>
      <w:r w:rsidR="00442EA7" w:rsidRPr="009D03D0">
        <w:rPr>
          <w:color w:val="000000" w:themeColor="text1"/>
        </w:rPr>
        <w:t xml:space="preserve">. </w:t>
      </w:r>
      <w:r w:rsidR="00F27CB5" w:rsidRPr="009D03D0">
        <w:rPr>
          <w:rFonts w:hint="eastAsia"/>
          <w:color w:val="000000" w:themeColor="text1"/>
        </w:rPr>
        <w:t>初始数据样本的选取</w:t>
      </w:r>
      <w:r w:rsidR="00A93305">
        <w:rPr>
          <w:rFonts w:hint="eastAsia"/>
          <w:color w:val="000000" w:themeColor="text1"/>
        </w:rPr>
        <w:t>，</w:t>
      </w:r>
      <m:oMath>
        <m:r>
          <w:rPr>
            <w:rFonts w:ascii="Cambria Math" w:hAnsi="Cambria Math" w:hint="eastAsia"/>
            <w:color w:val="000000" w:themeColor="text1"/>
          </w:rPr>
          <m:t>sample=</m:t>
        </m:r>
        <m:d>
          <m:dPr>
            <m:ctrlPr>
              <w:rPr>
                <w:rFonts w:ascii="Cambria Math" w:hAnsi="Cambria Math"/>
                <w:i/>
                <w:color w:val="000000" w:themeColor="text1"/>
              </w:rPr>
            </m:ctrlPr>
          </m:dPr>
          <m:e>
            <m:r>
              <w:rPr>
                <w:rFonts w:ascii="Cambria Math" w:hAnsi="Cambria Math"/>
                <w:color w:val="000000" w:themeColor="text1"/>
              </w:rPr>
              <m:t>Context</m:t>
            </m:r>
            <m:d>
              <m:dPr>
                <m:ctrlPr>
                  <w:rPr>
                    <w:rFonts w:ascii="Cambria Math" w:hAnsi="Cambria Math"/>
                    <w:i/>
                    <w:color w:val="000000" w:themeColor="text1"/>
                  </w:rPr>
                </m:ctrlPr>
              </m:dPr>
              <m:e>
                <m:r>
                  <w:rPr>
                    <w:rFonts w:ascii="Cambria Math" w:hAnsi="Cambria Math"/>
                    <w:color w:val="000000" w:themeColor="text1"/>
                  </w:rPr>
                  <m:t>w</m:t>
                </m:r>
              </m:e>
            </m:d>
            <m:r>
              <w:rPr>
                <w:rFonts w:ascii="Cambria Math" w:hAnsi="Cambria Math"/>
                <w:color w:val="000000" w:themeColor="text1"/>
              </w:rPr>
              <m:t>, w</m:t>
            </m:r>
          </m:e>
        </m:d>
      </m:oMath>
    </w:p>
    <w:p w14:paraId="1E4932CA" w14:textId="15659FB6" w:rsidR="00F27CB5" w:rsidRPr="009D03D0" w:rsidRDefault="00442EA7" w:rsidP="00F27CB5">
      <w:pPr>
        <w:ind w:firstLine="480"/>
        <w:rPr>
          <w:color w:val="000000" w:themeColor="text1"/>
        </w:rPr>
      </w:pPr>
      <w:r w:rsidRPr="009D03D0">
        <w:rPr>
          <w:color w:val="000000" w:themeColor="text1"/>
        </w:rPr>
        <w:t xml:space="preserve">2. </w:t>
      </w:r>
      <w:r w:rsidR="00F27CB5" w:rsidRPr="009D03D0">
        <w:rPr>
          <w:color w:val="000000" w:themeColor="text1"/>
        </w:rPr>
        <w:t>Huffman</w:t>
      </w:r>
      <w:r w:rsidR="00F27CB5" w:rsidRPr="009D03D0">
        <w:rPr>
          <w:rFonts w:hint="eastAsia"/>
          <w:color w:val="000000" w:themeColor="text1"/>
        </w:rPr>
        <w:t>树</w:t>
      </w:r>
      <w:r w:rsidRPr="009D03D0">
        <w:rPr>
          <w:rFonts w:hint="eastAsia"/>
          <w:color w:val="000000" w:themeColor="text1"/>
        </w:rPr>
        <w:t>T</w:t>
      </w:r>
      <w:r w:rsidR="00F27CB5" w:rsidRPr="009D03D0">
        <w:rPr>
          <w:rFonts w:hint="eastAsia"/>
          <w:color w:val="000000" w:themeColor="text1"/>
        </w:rPr>
        <w:t>的构建</w:t>
      </w:r>
    </w:p>
    <w:p w14:paraId="68F6831A" w14:textId="2284326A" w:rsidR="00A17FB6" w:rsidRPr="009D03D0" w:rsidRDefault="00442EA7" w:rsidP="00A93305">
      <w:pPr>
        <w:ind w:firstLine="480"/>
        <w:rPr>
          <w:color w:val="000000" w:themeColor="text1"/>
        </w:rPr>
      </w:pPr>
      <w:r w:rsidRPr="009D03D0">
        <w:rPr>
          <w:color w:val="000000" w:themeColor="text1"/>
        </w:rPr>
        <w:t xml:space="preserve">3. </w:t>
      </w:r>
      <w:r w:rsidR="00F27CB5" w:rsidRPr="009D03D0">
        <w:rPr>
          <w:rFonts w:hint="eastAsia"/>
          <w:color w:val="000000" w:themeColor="text1"/>
        </w:rPr>
        <w:t>学习率</w:t>
      </w:r>
      <m:oMath>
        <m:r>
          <w:rPr>
            <w:rFonts w:ascii="Cambria Math" w:hAnsi="Cambria Math"/>
            <w:color w:val="000000" w:themeColor="text1"/>
          </w:rPr>
          <m:t>ζ</m:t>
        </m:r>
      </m:oMath>
      <w:r w:rsidRPr="009D03D0">
        <w:rPr>
          <w:rFonts w:hint="eastAsia"/>
          <w:color w:val="000000" w:themeColor="text1"/>
        </w:rPr>
        <w:t>的选取</w:t>
      </w:r>
    </w:p>
    <w:p w14:paraId="0B08146C" w14:textId="010B4B3E" w:rsidR="009F3D23" w:rsidRPr="00944031" w:rsidRDefault="009F3D23" w:rsidP="000C7F4F">
      <w:pPr>
        <w:pStyle w:val="aff0"/>
      </w:pPr>
      <w:r w:rsidRPr="00944031">
        <w:t>表</w:t>
      </w:r>
      <w:r w:rsidRPr="00944031">
        <w:t>6-3</w:t>
      </w:r>
      <w:r w:rsidR="00EA4697" w:rsidRPr="00944031">
        <w:t xml:space="preserve"> </w:t>
      </w:r>
      <w:r w:rsidRPr="00944031">
        <w:t xml:space="preserve"> word2vec</w:t>
      </w:r>
      <w:r w:rsidRPr="00944031">
        <w:t>的参数选择</w:t>
      </w:r>
    </w:p>
    <w:tbl>
      <w:tblPr>
        <w:tblW w:w="8153"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1198"/>
        <w:gridCol w:w="1527"/>
        <w:gridCol w:w="1811"/>
        <w:gridCol w:w="1711"/>
        <w:gridCol w:w="1906"/>
      </w:tblGrid>
      <w:tr w:rsidR="00F27CB5" w:rsidRPr="00944031" w14:paraId="45F07EF0" w14:textId="77777777" w:rsidTr="001149B9">
        <w:trPr>
          <w:cantSplit/>
          <w:trHeight w:val="318"/>
          <w:tblHeader/>
        </w:trPr>
        <w:tc>
          <w:tcPr>
            <w:tcW w:w="1198" w:type="dxa"/>
            <w:hideMark/>
          </w:tcPr>
          <w:p w14:paraId="638DDF0D" w14:textId="54D13EED" w:rsidR="00F27CB5" w:rsidRPr="00944031" w:rsidRDefault="00124A9F"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参数</w:t>
            </w:r>
          </w:p>
        </w:tc>
        <w:tc>
          <w:tcPr>
            <w:tcW w:w="1527" w:type="dxa"/>
            <w:hideMark/>
          </w:tcPr>
          <w:p w14:paraId="54B2D1F5" w14:textId="77777777" w:rsidR="00F27CB5" w:rsidRPr="00944031" w:rsidRDefault="00F27CB5"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模型</w:t>
            </w:r>
          </w:p>
        </w:tc>
        <w:tc>
          <w:tcPr>
            <w:tcW w:w="1811" w:type="dxa"/>
          </w:tcPr>
          <w:p w14:paraId="6B2D94D8" w14:textId="77777777" w:rsidR="00F27CB5" w:rsidRPr="00944031" w:rsidRDefault="00F27CB5"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Sample</w:t>
            </w:r>
            <w:r w:rsidRPr="00944031">
              <w:rPr>
                <w:rFonts w:eastAsia="STKaiti" w:cs="Times New Roman"/>
                <w:color w:val="000000" w:themeColor="text1"/>
                <w:sz w:val="21"/>
                <w:szCs w:val="21"/>
              </w:rPr>
              <w:t>选择</w:t>
            </w:r>
          </w:p>
        </w:tc>
        <w:tc>
          <w:tcPr>
            <w:tcW w:w="1711" w:type="dxa"/>
          </w:tcPr>
          <w:p w14:paraId="4EB41170" w14:textId="77777777" w:rsidR="00F27CB5" w:rsidRPr="00944031" w:rsidRDefault="00F27CB5"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T</w:t>
            </w:r>
          </w:p>
        </w:tc>
        <w:tc>
          <w:tcPr>
            <w:tcW w:w="1906" w:type="dxa"/>
          </w:tcPr>
          <w:p w14:paraId="6D0DCFF9" w14:textId="23A3CC89" w:rsidR="00F27CB5" w:rsidRPr="00944031" w:rsidRDefault="00F27CB5" w:rsidP="00A77989">
            <w:pPr>
              <w:ind w:firstLineChars="0" w:firstLine="0"/>
              <w:rPr>
                <w:rFonts w:eastAsia="STKaiti" w:cs="Times New Roman"/>
                <w:color w:val="000000" w:themeColor="text1"/>
                <w:sz w:val="21"/>
                <w:szCs w:val="21"/>
              </w:rPr>
            </w:pPr>
            <m:oMathPara>
              <m:oMathParaPr>
                <m:jc m:val="left"/>
              </m:oMathParaPr>
              <m:oMath>
                <m:r>
                  <w:rPr>
                    <w:rFonts w:ascii="Cambria Math" w:eastAsia="STKaiti" w:hAnsi="Cambria Math" w:cs="Times New Roman"/>
                    <w:color w:val="000000" w:themeColor="text1"/>
                    <w:sz w:val="21"/>
                    <w:szCs w:val="21"/>
                  </w:rPr>
                  <m:t xml:space="preserve">ζ </m:t>
                </m:r>
              </m:oMath>
            </m:oMathPara>
          </w:p>
        </w:tc>
      </w:tr>
      <w:tr w:rsidR="00F27CB5" w:rsidRPr="00944031" w14:paraId="33FAEA18" w14:textId="77777777" w:rsidTr="001149B9">
        <w:trPr>
          <w:cantSplit/>
          <w:trHeight w:val="318"/>
          <w:tblHeader/>
        </w:trPr>
        <w:tc>
          <w:tcPr>
            <w:tcW w:w="1198" w:type="dxa"/>
            <w:hideMark/>
          </w:tcPr>
          <w:p w14:paraId="3642A437" w14:textId="77777777" w:rsidR="00F27CB5" w:rsidRPr="00944031" w:rsidRDefault="00F27CB5"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参数</w:t>
            </w:r>
            <w:r w:rsidRPr="00944031">
              <w:rPr>
                <w:rFonts w:eastAsia="STKaiti" w:cs="Times New Roman"/>
                <w:color w:val="000000" w:themeColor="text1"/>
                <w:sz w:val="21"/>
                <w:szCs w:val="21"/>
              </w:rPr>
              <w:t>1</w:t>
            </w:r>
          </w:p>
        </w:tc>
        <w:tc>
          <w:tcPr>
            <w:tcW w:w="1527" w:type="dxa"/>
            <w:hideMark/>
          </w:tcPr>
          <w:p w14:paraId="35A2A274" w14:textId="77777777" w:rsidR="00F27CB5" w:rsidRPr="00944031" w:rsidRDefault="00F27CB5" w:rsidP="00A77989">
            <w:pPr>
              <w:ind w:firstLineChars="0" w:firstLine="0"/>
              <w:rPr>
                <w:rFonts w:eastAsia="STKaiti" w:cs="Times New Roman"/>
                <w:color w:val="000000" w:themeColor="text1"/>
                <w:sz w:val="21"/>
                <w:szCs w:val="21"/>
              </w:rPr>
            </w:pPr>
            <w:proofErr w:type="spellStart"/>
            <w:r w:rsidRPr="00944031">
              <w:rPr>
                <w:rFonts w:eastAsia="STKaiti" w:cs="Times New Roman"/>
                <w:color w:val="000000" w:themeColor="text1"/>
                <w:sz w:val="21"/>
                <w:szCs w:val="21"/>
              </w:rPr>
              <w:t>SkipGram</w:t>
            </w:r>
            <w:proofErr w:type="spellEnd"/>
          </w:p>
        </w:tc>
        <w:tc>
          <w:tcPr>
            <w:tcW w:w="1811" w:type="dxa"/>
          </w:tcPr>
          <w:p w14:paraId="3B3F1921" w14:textId="2C87A7B7" w:rsidR="00F27CB5" w:rsidRPr="00944031" w:rsidRDefault="00B7013A"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初始</w:t>
            </w:r>
            <w:r w:rsidRPr="00944031">
              <w:rPr>
                <w:rFonts w:eastAsia="STKaiti" w:cs="Times New Roman"/>
                <w:color w:val="000000" w:themeColor="text1"/>
                <w:sz w:val="21"/>
                <w:szCs w:val="21"/>
              </w:rPr>
              <w:t>100</w:t>
            </w:r>
          </w:p>
        </w:tc>
        <w:tc>
          <w:tcPr>
            <w:tcW w:w="1711" w:type="dxa"/>
          </w:tcPr>
          <w:p w14:paraId="7EB3CA6C" w14:textId="545AA4B3" w:rsidR="00F27CB5" w:rsidRPr="00944031" w:rsidRDefault="00B7013A"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算法工具默认</w:t>
            </w:r>
          </w:p>
        </w:tc>
        <w:tc>
          <w:tcPr>
            <w:tcW w:w="1906" w:type="dxa"/>
          </w:tcPr>
          <w:p w14:paraId="52697D5B" w14:textId="7944BBDD" w:rsidR="00F27CB5" w:rsidRPr="00944031" w:rsidRDefault="00B7013A"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0.23</w:t>
            </w:r>
          </w:p>
        </w:tc>
      </w:tr>
      <w:tr w:rsidR="00F27CB5" w:rsidRPr="00944031" w14:paraId="3F26645B" w14:textId="77777777" w:rsidTr="001149B9">
        <w:trPr>
          <w:cantSplit/>
          <w:trHeight w:val="318"/>
          <w:tblHeader/>
        </w:trPr>
        <w:tc>
          <w:tcPr>
            <w:tcW w:w="1198" w:type="dxa"/>
          </w:tcPr>
          <w:p w14:paraId="3BF372FC" w14:textId="77777777" w:rsidR="00F27CB5" w:rsidRPr="00944031" w:rsidRDefault="00F27CB5"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参数</w:t>
            </w:r>
            <w:r w:rsidRPr="00944031">
              <w:rPr>
                <w:rFonts w:eastAsia="STKaiti" w:cs="Times New Roman"/>
                <w:color w:val="000000" w:themeColor="text1"/>
                <w:sz w:val="21"/>
                <w:szCs w:val="21"/>
              </w:rPr>
              <w:t>2</w:t>
            </w:r>
          </w:p>
        </w:tc>
        <w:tc>
          <w:tcPr>
            <w:tcW w:w="1527" w:type="dxa"/>
          </w:tcPr>
          <w:p w14:paraId="058F0657" w14:textId="77777777" w:rsidR="00F27CB5" w:rsidRPr="00944031" w:rsidRDefault="00F27CB5" w:rsidP="00A77989">
            <w:pPr>
              <w:ind w:firstLineChars="0" w:firstLine="0"/>
              <w:rPr>
                <w:rFonts w:eastAsia="STKaiti" w:cs="Times New Roman"/>
                <w:color w:val="000000" w:themeColor="text1"/>
                <w:sz w:val="21"/>
                <w:szCs w:val="21"/>
              </w:rPr>
            </w:pPr>
            <w:proofErr w:type="spellStart"/>
            <w:r w:rsidRPr="00944031">
              <w:rPr>
                <w:rFonts w:eastAsia="STKaiti" w:cs="Times New Roman"/>
                <w:color w:val="000000" w:themeColor="text1"/>
                <w:sz w:val="21"/>
                <w:szCs w:val="21"/>
              </w:rPr>
              <w:t>SkipGram</w:t>
            </w:r>
            <w:proofErr w:type="spellEnd"/>
          </w:p>
        </w:tc>
        <w:tc>
          <w:tcPr>
            <w:tcW w:w="1811" w:type="dxa"/>
          </w:tcPr>
          <w:p w14:paraId="5AF2F472" w14:textId="54095E17" w:rsidR="00F27CB5" w:rsidRPr="00944031" w:rsidRDefault="00B7013A"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初始</w:t>
            </w:r>
            <w:r w:rsidRPr="00944031">
              <w:rPr>
                <w:rFonts w:eastAsia="STKaiti" w:cs="Times New Roman"/>
                <w:color w:val="000000" w:themeColor="text1"/>
                <w:sz w:val="21"/>
                <w:szCs w:val="21"/>
              </w:rPr>
              <w:t>200</w:t>
            </w:r>
          </w:p>
        </w:tc>
        <w:tc>
          <w:tcPr>
            <w:tcW w:w="1711" w:type="dxa"/>
          </w:tcPr>
          <w:p w14:paraId="3598A623" w14:textId="582C6AB0" w:rsidR="00F27CB5" w:rsidRPr="00944031" w:rsidRDefault="00B7013A"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算法工具默认</w:t>
            </w:r>
          </w:p>
        </w:tc>
        <w:tc>
          <w:tcPr>
            <w:tcW w:w="1906" w:type="dxa"/>
          </w:tcPr>
          <w:p w14:paraId="3C2A55B2" w14:textId="6D81AACF" w:rsidR="00F27CB5" w:rsidRPr="00944031" w:rsidRDefault="00B7013A"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0.46</w:t>
            </w:r>
          </w:p>
        </w:tc>
      </w:tr>
      <w:tr w:rsidR="00F27CB5" w:rsidRPr="00944031" w14:paraId="47D64123" w14:textId="77777777" w:rsidTr="001149B9">
        <w:trPr>
          <w:cantSplit/>
          <w:trHeight w:val="318"/>
          <w:tblHeader/>
        </w:trPr>
        <w:tc>
          <w:tcPr>
            <w:tcW w:w="1198" w:type="dxa"/>
          </w:tcPr>
          <w:p w14:paraId="3EE4D6F8" w14:textId="77777777" w:rsidR="00F27CB5" w:rsidRPr="00944031" w:rsidRDefault="00F27CB5"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参数</w:t>
            </w:r>
            <w:r w:rsidRPr="00944031">
              <w:rPr>
                <w:rFonts w:eastAsia="STKaiti" w:cs="Times New Roman"/>
                <w:color w:val="000000" w:themeColor="text1"/>
                <w:sz w:val="21"/>
                <w:szCs w:val="21"/>
              </w:rPr>
              <w:t>3</w:t>
            </w:r>
          </w:p>
        </w:tc>
        <w:tc>
          <w:tcPr>
            <w:tcW w:w="1527" w:type="dxa"/>
          </w:tcPr>
          <w:p w14:paraId="6C17AEC0" w14:textId="77777777" w:rsidR="00F27CB5" w:rsidRPr="00944031" w:rsidRDefault="00F27CB5"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CBOW</w:t>
            </w:r>
          </w:p>
        </w:tc>
        <w:tc>
          <w:tcPr>
            <w:tcW w:w="1811" w:type="dxa"/>
          </w:tcPr>
          <w:p w14:paraId="6397E09A" w14:textId="45ABDFA9" w:rsidR="00F27CB5" w:rsidRPr="00944031" w:rsidRDefault="00B7013A"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初始</w:t>
            </w:r>
            <w:r w:rsidRPr="00944031">
              <w:rPr>
                <w:rFonts w:eastAsia="STKaiti" w:cs="Times New Roman"/>
                <w:color w:val="000000" w:themeColor="text1"/>
                <w:sz w:val="21"/>
                <w:szCs w:val="21"/>
              </w:rPr>
              <w:t>100</w:t>
            </w:r>
          </w:p>
        </w:tc>
        <w:tc>
          <w:tcPr>
            <w:tcW w:w="1711" w:type="dxa"/>
          </w:tcPr>
          <w:p w14:paraId="549060AA" w14:textId="08E31358" w:rsidR="00F27CB5" w:rsidRPr="00944031" w:rsidRDefault="00B7013A"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算法工具默认</w:t>
            </w:r>
          </w:p>
        </w:tc>
        <w:tc>
          <w:tcPr>
            <w:tcW w:w="1906" w:type="dxa"/>
          </w:tcPr>
          <w:p w14:paraId="41D9491A" w14:textId="557E93E4" w:rsidR="00F27CB5" w:rsidRPr="00944031" w:rsidRDefault="00B7013A"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0.67</w:t>
            </w:r>
          </w:p>
        </w:tc>
      </w:tr>
      <w:tr w:rsidR="00F27CB5" w:rsidRPr="00944031" w14:paraId="23D5C63C" w14:textId="77777777" w:rsidTr="001149B9">
        <w:trPr>
          <w:cantSplit/>
          <w:trHeight w:val="318"/>
          <w:tblHeader/>
        </w:trPr>
        <w:tc>
          <w:tcPr>
            <w:tcW w:w="1198" w:type="dxa"/>
          </w:tcPr>
          <w:p w14:paraId="018DBBA1" w14:textId="77777777" w:rsidR="00F27CB5" w:rsidRPr="00944031" w:rsidRDefault="00F27CB5"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参数</w:t>
            </w:r>
            <w:r w:rsidRPr="00944031">
              <w:rPr>
                <w:rFonts w:eastAsia="STKaiti" w:cs="Times New Roman"/>
                <w:color w:val="000000" w:themeColor="text1"/>
                <w:sz w:val="21"/>
                <w:szCs w:val="21"/>
              </w:rPr>
              <w:t>4</w:t>
            </w:r>
          </w:p>
        </w:tc>
        <w:tc>
          <w:tcPr>
            <w:tcW w:w="1527" w:type="dxa"/>
          </w:tcPr>
          <w:p w14:paraId="3563AFC9" w14:textId="77777777" w:rsidR="00F27CB5" w:rsidRPr="00944031" w:rsidRDefault="00F27CB5"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CBOW</w:t>
            </w:r>
          </w:p>
        </w:tc>
        <w:tc>
          <w:tcPr>
            <w:tcW w:w="1811" w:type="dxa"/>
          </w:tcPr>
          <w:p w14:paraId="4C5B7083" w14:textId="2E0E0ED5" w:rsidR="00F27CB5" w:rsidRPr="00944031" w:rsidRDefault="00B7013A"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初始</w:t>
            </w:r>
            <w:r w:rsidRPr="00944031">
              <w:rPr>
                <w:rFonts w:eastAsia="STKaiti" w:cs="Times New Roman"/>
                <w:color w:val="000000" w:themeColor="text1"/>
                <w:sz w:val="21"/>
                <w:szCs w:val="21"/>
              </w:rPr>
              <w:t>200</w:t>
            </w:r>
          </w:p>
        </w:tc>
        <w:tc>
          <w:tcPr>
            <w:tcW w:w="1711" w:type="dxa"/>
          </w:tcPr>
          <w:p w14:paraId="6AF82342" w14:textId="15ADFE6D" w:rsidR="00F27CB5" w:rsidRPr="00944031" w:rsidRDefault="00B7013A"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算法工具默认</w:t>
            </w:r>
          </w:p>
        </w:tc>
        <w:tc>
          <w:tcPr>
            <w:tcW w:w="1906" w:type="dxa"/>
          </w:tcPr>
          <w:p w14:paraId="4C6D9ABB" w14:textId="7ACEEB52" w:rsidR="00F27CB5" w:rsidRPr="00944031" w:rsidRDefault="00B7013A"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1.34</w:t>
            </w:r>
          </w:p>
        </w:tc>
      </w:tr>
    </w:tbl>
    <w:p w14:paraId="4367B652" w14:textId="719485BC" w:rsidR="00B7013A" w:rsidRDefault="00B7013A" w:rsidP="00B7013A">
      <w:pPr>
        <w:ind w:firstLine="480"/>
        <w:rPr>
          <w:color w:val="000000" w:themeColor="text1"/>
        </w:rPr>
      </w:pPr>
      <w:r w:rsidRPr="009D03D0">
        <w:rPr>
          <w:rFonts w:hint="eastAsia"/>
          <w:color w:val="000000" w:themeColor="text1"/>
        </w:rPr>
        <w:t>对于</w:t>
      </w:r>
      <w:r w:rsidRPr="009D03D0">
        <w:rPr>
          <w:rFonts w:hint="eastAsia"/>
          <w:color w:val="000000" w:themeColor="text1"/>
        </w:rPr>
        <w:t>word2vec</w:t>
      </w:r>
      <w:r w:rsidRPr="009D03D0">
        <w:rPr>
          <w:rFonts w:hint="eastAsia"/>
          <w:color w:val="000000" w:themeColor="text1"/>
        </w:rPr>
        <w:t>算法，由于数据过少或者评价对象比较单一很容易产生过拟合，所以选取数据集</w:t>
      </w:r>
      <w:r w:rsidRPr="009D03D0">
        <w:rPr>
          <w:rFonts w:hint="eastAsia"/>
          <w:color w:val="000000" w:themeColor="text1"/>
        </w:rPr>
        <w:t>7</w:t>
      </w:r>
      <w:r w:rsidRPr="009D03D0">
        <w:rPr>
          <w:rFonts w:hint="eastAsia"/>
          <w:color w:val="000000" w:themeColor="text1"/>
        </w:rPr>
        <w:t>（</w:t>
      </w:r>
      <w:r w:rsidRPr="009D03D0">
        <w:rPr>
          <w:rFonts w:hint="eastAsia"/>
          <w:color w:val="000000" w:themeColor="text1"/>
        </w:rPr>
        <w:t>40000</w:t>
      </w:r>
      <w:r w:rsidRPr="009D03D0">
        <w:rPr>
          <w:rFonts w:hint="eastAsia"/>
          <w:color w:val="000000" w:themeColor="text1"/>
        </w:rPr>
        <w:t>条）作为基础数据集，可以得到算法的多项评估结果。</w:t>
      </w:r>
    </w:p>
    <w:p w14:paraId="69DB79E7" w14:textId="23E06F75" w:rsidR="00357760" w:rsidRDefault="00357760" w:rsidP="00B7013A">
      <w:pPr>
        <w:ind w:firstLine="480"/>
        <w:rPr>
          <w:color w:val="000000" w:themeColor="text1"/>
        </w:rPr>
      </w:pPr>
    </w:p>
    <w:p w14:paraId="74209B7D" w14:textId="21FA0F43" w:rsidR="00357760" w:rsidRDefault="00357760" w:rsidP="00B7013A">
      <w:pPr>
        <w:ind w:firstLine="480"/>
        <w:rPr>
          <w:color w:val="000000" w:themeColor="text1"/>
        </w:rPr>
      </w:pPr>
    </w:p>
    <w:p w14:paraId="112832C4" w14:textId="4E30503C" w:rsidR="00357760" w:rsidRDefault="00357760" w:rsidP="00B7013A">
      <w:pPr>
        <w:ind w:firstLine="480"/>
        <w:rPr>
          <w:color w:val="000000" w:themeColor="text1"/>
        </w:rPr>
      </w:pPr>
    </w:p>
    <w:p w14:paraId="2E82EF21" w14:textId="701C9CF4" w:rsidR="00357760" w:rsidRDefault="00357760" w:rsidP="00B7013A">
      <w:pPr>
        <w:ind w:firstLine="480"/>
        <w:rPr>
          <w:color w:val="000000" w:themeColor="text1"/>
        </w:rPr>
      </w:pPr>
    </w:p>
    <w:p w14:paraId="14BE1FEC" w14:textId="77777777" w:rsidR="00357760" w:rsidRPr="009D03D0" w:rsidRDefault="00357760" w:rsidP="00B7013A">
      <w:pPr>
        <w:ind w:firstLine="480"/>
        <w:rPr>
          <w:color w:val="000000" w:themeColor="text1"/>
        </w:rPr>
      </w:pPr>
    </w:p>
    <w:p w14:paraId="14BB1952" w14:textId="345BF834" w:rsidR="009F3D23" w:rsidRPr="00944031" w:rsidRDefault="009F3D23" w:rsidP="000C7F4F">
      <w:pPr>
        <w:pStyle w:val="aff0"/>
      </w:pPr>
      <w:r w:rsidRPr="00944031">
        <w:lastRenderedPageBreak/>
        <w:t>表</w:t>
      </w:r>
      <w:r w:rsidRPr="00944031">
        <w:t xml:space="preserve">6-4 </w:t>
      </w:r>
      <w:r w:rsidR="00EA4697" w:rsidRPr="00944031">
        <w:t xml:space="preserve"> </w:t>
      </w:r>
      <w:r w:rsidR="00EA4697" w:rsidRPr="00944031">
        <w:t>不同参数下</w:t>
      </w:r>
      <w:r w:rsidR="00EA4697" w:rsidRPr="00944031">
        <w:t>word2vec</w:t>
      </w:r>
      <w:r w:rsidR="00EA4697" w:rsidRPr="00944031">
        <w:t>的的性能评估</w:t>
      </w:r>
    </w:p>
    <w:tbl>
      <w:tblPr>
        <w:tblW w:w="8256"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165"/>
        <w:gridCol w:w="2732"/>
        <w:gridCol w:w="1804"/>
      </w:tblGrid>
      <w:tr w:rsidR="00A77989" w:rsidRPr="00944031" w14:paraId="2F26499A" w14:textId="77777777" w:rsidTr="00AA3604">
        <w:trPr>
          <w:cantSplit/>
          <w:trHeight w:val="320"/>
          <w:tblHeader/>
        </w:trPr>
        <w:tc>
          <w:tcPr>
            <w:tcW w:w="1555" w:type="dxa"/>
            <w:noWrap/>
            <w:hideMark/>
          </w:tcPr>
          <w:p w14:paraId="7CCA4406" w14:textId="096BC7A6" w:rsidR="00B7013A" w:rsidRPr="00944031" w:rsidRDefault="00124A9F" w:rsidP="00A93305">
            <w:pPr>
              <w:pStyle w:val="aff1"/>
            </w:pPr>
            <w:r w:rsidRPr="00944031">
              <w:t>参数</w:t>
            </w:r>
          </w:p>
        </w:tc>
        <w:tc>
          <w:tcPr>
            <w:tcW w:w="2165" w:type="dxa"/>
            <w:noWrap/>
            <w:hideMark/>
          </w:tcPr>
          <w:p w14:paraId="76A08B05" w14:textId="77777777" w:rsidR="00B7013A" w:rsidRPr="00944031" w:rsidRDefault="00B7013A" w:rsidP="00A93305">
            <w:pPr>
              <w:pStyle w:val="aff1"/>
            </w:pPr>
            <w:r w:rsidRPr="00944031">
              <w:t>Accuracy</w:t>
            </w:r>
          </w:p>
        </w:tc>
        <w:tc>
          <w:tcPr>
            <w:tcW w:w="2732" w:type="dxa"/>
            <w:noWrap/>
            <w:hideMark/>
          </w:tcPr>
          <w:p w14:paraId="08022DF0" w14:textId="77777777" w:rsidR="00B7013A" w:rsidRPr="00944031" w:rsidRDefault="00B7013A" w:rsidP="00A93305">
            <w:pPr>
              <w:pStyle w:val="aff1"/>
            </w:pPr>
            <w:r w:rsidRPr="00944031">
              <w:t>AUC</w:t>
            </w:r>
          </w:p>
        </w:tc>
        <w:tc>
          <w:tcPr>
            <w:tcW w:w="1804" w:type="dxa"/>
            <w:noWrap/>
            <w:hideMark/>
          </w:tcPr>
          <w:p w14:paraId="56A9120C" w14:textId="77777777" w:rsidR="00B7013A" w:rsidRPr="00944031" w:rsidRDefault="00B7013A" w:rsidP="00A93305">
            <w:pPr>
              <w:pStyle w:val="aff1"/>
            </w:pPr>
            <w:r w:rsidRPr="00944031">
              <w:t>F1Score</w:t>
            </w:r>
          </w:p>
        </w:tc>
      </w:tr>
      <w:tr w:rsidR="00A77989" w:rsidRPr="00944031" w14:paraId="2430A181" w14:textId="77777777" w:rsidTr="00AA3604">
        <w:trPr>
          <w:cantSplit/>
          <w:trHeight w:val="320"/>
          <w:tblHeader/>
        </w:trPr>
        <w:tc>
          <w:tcPr>
            <w:tcW w:w="1555" w:type="dxa"/>
            <w:noWrap/>
            <w:hideMark/>
          </w:tcPr>
          <w:p w14:paraId="6AE25A5B" w14:textId="77777777" w:rsidR="00B7013A" w:rsidRPr="00944031" w:rsidRDefault="00B7013A" w:rsidP="00A93305">
            <w:pPr>
              <w:pStyle w:val="aff1"/>
            </w:pPr>
            <w:r w:rsidRPr="00944031">
              <w:t>参数</w:t>
            </w:r>
            <w:r w:rsidRPr="00944031">
              <w:t>1</w:t>
            </w:r>
          </w:p>
        </w:tc>
        <w:tc>
          <w:tcPr>
            <w:tcW w:w="2165" w:type="dxa"/>
            <w:noWrap/>
            <w:hideMark/>
          </w:tcPr>
          <w:p w14:paraId="08B144DB" w14:textId="77777777" w:rsidR="00B7013A" w:rsidRPr="00944031" w:rsidRDefault="00B7013A" w:rsidP="00A93305">
            <w:pPr>
              <w:pStyle w:val="aff1"/>
            </w:pPr>
            <w:r w:rsidRPr="00944031">
              <w:t xml:space="preserve">0.7523 </w:t>
            </w:r>
          </w:p>
        </w:tc>
        <w:tc>
          <w:tcPr>
            <w:tcW w:w="2732" w:type="dxa"/>
            <w:noWrap/>
            <w:hideMark/>
          </w:tcPr>
          <w:p w14:paraId="13AB3956" w14:textId="77777777" w:rsidR="00B7013A" w:rsidRPr="00944031" w:rsidRDefault="00B7013A" w:rsidP="00A93305">
            <w:pPr>
              <w:pStyle w:val="aff1"/>
            </w:pPr>
            <w:r w:rsidRPr="00944031">
              <w:t xml:space="preserve">0.8459 </w:t>
            </w:r>
          </w:p>
        </w:tc>
        <w:tc>
          <w:tcPr>
            <w:tcW w:w="1804" w:type="dxa"/>
            <w:noWrap/>
            <w:hideMark/>
          </w:tcPr>
          <w:p w14:paraId="2AC35F6D" w14:textId="77777777" w:rsidR="00B7013A" w:rsidRPr="00944031" w:rsidRDefault="00B7013A" w:rsidP="00A93305">
            <w:pPr>
              <w:pStyle w:val="aff1"/>
            </w:pPr>
            <w:r w:rsidRPr="00944031">
              <w:t xml:space="preserve">0.7290 </w:t>
            </w:r>
          </w:p>
        </w:tc>
      </w:tr>
      <w:tr w:rsidR="00A77989" w:rsidRPr="00944031" w14:paraId="5D9ABFE0" w14:textId="77777777" w:rsidTr="00AA3604">
        <w:trPr>
          <w:cantSplit/>
          <w:trHeight w:val="320"/>
          <w:tblHeader/>
        </w:trPr>
        <w:tc>
          <w:tcPr>
            <w:tcW w:w="1555" w:type="dxa"/>
            <w:noWrap/>
            <w:hideMark/>
          </w:tcPr>
          <w:p w14:paraId="78B0A195" w14:textId="77777777" w:rsidR="00B7013A" w:rsidRPr="00944031" w:rsidRDefault="00B7013A" w:rsidP="00A93305">
            <w:pPr>
              <w:pStyle w:val="aff1"/>
            </w:pPr>
            <w:r w:rsidRPr="00944031">
              <w:t>参数</w:t>
            </w:r>
            <w:r w:rsidRPr="00944031">
              <w:t>2</w:t>
            </w:r>
          </w:p>
        </w:tc>
        <w:tc>
          <w:tcPr>
            <w:tcW w:w="2165" w:type="dxa"/>
            <w:noWrap/>
            <w:hideMark/>
          </w:tcPr>
          <w:p w14:paraId="2B33DB86" w14:textId="77777777" w:rsidR="00B7013A" w:rsidRPr="00944031" w:rsidRDefault="00B7013A" w:rsidP="00A93305">
            <w:pPr>
              <w:pStyle w:val="aff1"/>
            </w:pPr>
            <w:r w:rsidRPr="00944031">
              <w:t xml:space="preserve">0.7821 </w:t>
            </w:r>
          </w:p>
        </w:tc>
        <w:tc>
          <w:tcPr>
            <w:tcW w:w="2732" w:type="dxa"/>
            <w:noWrap/>
            <w:hideMark/>
          </w:tcPr>
          <w:p w14:paraId="7F796A09" w14:textId="77777777" w:rsidR="00B7013A" w:rsidRPr="00944031" w:rsidRDefault="00B7013A" w:rsidP="00A93305">
            <w:pPr>
              <w:pStyle w:val="aff1"/>
            </w:pPr>
            <w:r w:rsidRPr="00944031">
              <w:t xml:space="preserve">0.8004 </w:t>
            </w:r>
          </w:p>
        </w:tc>
        <w:tc>
          <w:tcPr>
            <w:tcW w:w="1804" w:type="dxa"/>
            <w:noWrap/>
            <w:hideMark/>
          </w:tcPr>
          <w:p w14:paraId="6FE5CA9C" w14:textId="77777777" w:rsidR="00B7013A" w:rsidRPr="00944031" w:rsidRDefault="00B7013A" w:rsidP="00A93305">
            <w:pPr>
              <w:pStyle w:val="aff1"/>
            </w:pPr>
            <w:r w:rsidRPr="00944031">
              <w:t xml:space="preserve">0.7577 </w:t>
            </w:r>
          </w:p>
        </w:tc>
      </w:tr>
      <w:tr w:rsidR="00A77989" w:rsidRPr="00944031" w14:paraId="37A5417E" w14:textId="77777777" w:rsidTr="00AA3604">
        <w:trPr>
          <w:cantSplit/>
          <w:trHeight w:val="320"/>
          <w:tblHeader/>
        </w:trPr>
        <w:tc>
          <w:tcPr>
            <w:tcW w:w="1555" w:type="dxa"/>
            <w:noWrap/>
            <w:hideMark/>
          </w:tcPr>
          <w:p w14:paraId="14BFE24C" w14:textId="77777777" w:rsidR="00B7013A" w:rsidRPr="00944031" w:rsidRDefault="00B7013A" w:rsidP="00A93305">
            <w:pPr>
              <w:pStyle w:val="aff1"/>
            </w:pPr>
            <w:r w:rsidRPr="00944031">
              <w:t>参数</w:t>
            </w:r>
            <w:r w:rsidRPr="00944031">
              <w:t>3</w:t>
            </w:r>
          </w:p>
        </w:tc>
        <w:tc>
          <w:tcPr>
            <w:tcW w:w="2165" w:type="dxa"/>
            <w:noWrap/>
            <w:hideMark/>
          </w:tcPr>
          <w:p w14:paraId="205942FF" w14:textId="77777777" w:rsidR="00B7013A" w:rsidRPr="00944031" w:rsidRDefault="00B7013A" w:rsidP="00A93305">
            <w:pPr>
              <w:pStyle w:val="aff1"/>
            </w:pPr>
            <w:r w:rsidRPr="00944031">
              <w:t xml:space="preserve">0.8288 </w:t>
            </w:r>
          </w:p>
        </w:tc>
        <w:tc>
          <w:tcPr>
            <w:tcW w:w="2732" w:type="dxa"/>
            <w:noWrap/>
            <w:hideMark/>
          </w:tcPr>
          <w:p w14:paraId="1B6BEBC2" w14:textId="77777777" w:rsidR="00B7013A" w:rsidRPr="00944031" w:rsidRDefault="00B7013A" w:rsidP="00A93305">
            <w:pPr>
              <w:pStyle w:val="aff1"/>
            </w:pPr>
            <w:r w:rsidRPr="00944031">
              <w:t xml:space="preserve">0.7624 </w:t>
            </w:r>
          </w:p>
        </w:tc>
        <w:tc>
          <w:tcPr>
            <w:tcW w:w="1804" w:type="dxa"/>
            <w:noWrap/>
            <w:hideMark/>
          </w:tcPr>
          <w:p w14:paraId="16403105" w14:textId="77777777" w:rsidR="00B7013A" w:rsidRPr="00944031" w:rsidRDefault="00B7013A" w:rsidP="00A93305">
            <w:pPr>
              <w:pStyle w:val="aff1"/>
            </w:pPr>
            <w:r w:rsidRPr="00944031">
              <w:t xml:space="preserve">0.7952 </w:t>
            </w:r>
          </w:p>
        </w:tc>
      </w:tr>
      <w:tr w:rsidR="00A77989" w:rsidRPr="00944031" w14:paraId="00EDBCF2" w14:textId="77777777" w:rsidTr="00AA3604">
        <w:trPr>
          <w:cantSplit/>
          <w:trHeight w:val="320"/>
          <w:tblHeader/>
        </w:trPr>
        <w:tc>
          <w:tcPr>
            <w:tcW w:w="1555" w:type="dxa"/>
            <w:noWrap/>
            <w:hideMark/>
          </w:tcPr>
          <w:p w14:paraId="59CE4CD9" w14:textId="77777777" w:rsidR="00B7013A" w:rsidRPr="00944031" w:rsidRDefault="00B7013A" w:rsidP="00A93305">
            <w:pPr>
              <w:pStyle w:val="aff1"/>
            </w:pPr>
            <w:r w:rsidRPr="00944031">
              <w:t>参数</w:t>
            </w:r>
            <w:r w:rsidRPr="00944031">
              <w:t>4</w:t>
            </w:r>
          </w:p>
        </w:tc>
        <w:tc>
          <w:tcPr>
            <w:tcW w:w="2165" w:type="dxa"/>
            <w:noWrap/>
            <w:hideMark/>
          </w:tcPr>
          <w:p w14:paraId="5A670503" w14:textId="77777777" w:rsidR="00B7013A" w:rsidRPr="00944031" w:rsidRDefault="00B7013A" w:rsidP="00A93305">
            <w:pPr>
              <w:pStyle w:val="aff1"/>
            </w:pPr>
            <w:r w:rsidRPr="00944031">
              <w:t xml:space="preserve">0.7956 </w:t>
            </w:r>
          </w:p>
        </w:tc>
        <w:tc>
          <w:tcPr>
            <w:tcW w:w="2732" w:type="dxa"/>
            <w:noWrap/>
            <w:hideMark/>
          </w:tcPr>
          <w:p w14:paraId="3D38184F" w14:textId="77777777" w:rsidR="00B7013A" w:rsidRPr="00944031" w:rsidRDefault="00B7013A" w:rsidP="00A93305">
            <w:pPr>
              <w:pStyle w:val="aff1"/>
            </w:pPr>
            <w:r w:rsidRPr="00944031">
              <w:t xml:space="preserve">0.8113 </w:t>
            </w:r>
          </w:p>
        </w:tc>
        <w:tc>
          <w:tcPr>
            <w:tcW w:w="1804" w:type="dxa"/>
            <w:noWrap/>
            <w:hideMark/>
          </w:tcPr>
          <w:p w14:paraId="2C096ED5" w14:textId="77777777" w:rsidR="00B7013A" w:rsidRPr="00944031" w:rsidRDefault="00B7013A" w:rsidP="00A93305">
            <w:pPr>
              <w:pStyle w:val="aff1"/>
            </w:pPr>
            <w:r w:rsidRPr="00944031">
              <w:t xml:space="preserve">0.7477 </w:t>
            </w:r>
          </w:p>
        </w:tc>
      </w:tr>
    </w:tbl>
    <w:p w14:paraId="691D008A" w14:textId="77777777" w:rsidR="00357760" w:rsidRDefault="00357760" w:rsidP="00EA4697">
      <w:pPr>
        <w:ind w:firstLine="480"/>
        <w:rPr>
          <w:color w:val="000000" w:themeColor="text1"/>
        </w:rPr>
      </w:pPr>
    </w:p>
    <w:p w14:paraId="42D06754" w14:textId="5CDB6E22" w:rsidR="00B7013A" w:rsidRPr="009D03D0" w:rsidRDefault="00B7013A" w:rsidP="00EA4697">
      <w:pPr>
        <w:ind w:firstLine="480"/>
        <w:rPr>
          <w:color w:val="000000" w:themeColor="text1"/>
        </w:rPr>
      </w:pPr>
      <w:r w:rsidRPr="009D03D0">
        <w:rPr>
          <w:rFonts w:hint="eastAsia"/>
          <w:color w:val="000000" w:themeColor="text1"/>
        </w:rPr>
        <w:t>可以看到，经过不同的初始采样点以及不同学习率选择的模型，其准确率均大于</w:t>
      </w:r>
      <w:r w:rsidRPr="009D03D0">
        <w:rPr>
          <w:rFonts w:hint="eastAsia"/>
          <w:color w:val="000000" w:themeColor="text1"/>
        </w:rPr>
        <w:t>0.75</w:t>
      </w:r>
      <w:r w:rsidRPr="009D03D0">
        <w:rPr>
          <w:rFonts w:hint="eastAsia"/>
          <w:color w:val="000000" w:themeColor="text1"/>
        </w:rPr>
        <w:t>，模型对于情感的预测结果较好。将同一个数据集下的</w:t>
      </w:r>
      <w:r w:rsidRPr="009D03D0">
        <w:rPr>
          <w:rFonts w:hint="eastAsia"/>
          <w:color w:val="000000" w:themeColor="text1"/>
        </w:rPr>
        <w:t>word2vec</w:t>
      </w:r>
      <w:r w:rsidRPr="009D03D0">
        <w:rPr>
          <w:rFonts w:hint="eastAsia"/>
          <w:color w:val="000000" w:themeColor="text1"/>
        </w:rPr>
        <w:t>方法与词袋</w:t>
      </w:r>
      <w:r w:rsidRPr="009D03D0">
        <w:rPr>
          <w:rFonts w:hint="eastAsia"/>
          <w:color w:val="000000" w:themeColor="text1"/>
        </w:rPr>
        <w:t>/PCA</w:t>
      </w:r>
      <w:r w:rsidRPr="009D03D0">
        <w:rPr>
          <w:rFonts w:hint="eastAsia"/>
          <w:color w:val="000000" w:themeColor="text1"/>
        </w:rPr>
        <w:t>方法进行比较，如图</w:t>
      </w:r>
      <w:r w:rsidR="00A77989">
        <w:rPr>
          <w:rFonts w:hint="eastAsia"/>
          <w:color w:val="000000" w:themeColor="text1"/>
        </w:rPr>
        <w:t>6</w:t>
      </w:r>
      <w:r w:rsidR="00A77989">
        <w:rPr>
          <w:color w:val="000000" w:themeColor="text1"/>
        </w:rPr>
        <w:t>-1</w:t>
      </w:r>
      <w:r w:rsidRPr="009D03D0">
        <w:rPr>
          <w:rFonts w:hint="eastAsia"/>
          <w:color w:val="000000" w:themeColor="text1"/>
        </w:rPr>
        <w:t>所示</w:t>
      </w:r>
    </w:p>
    <w:p w14:paraId="365F4A5A" w14:textId="601DC611" w:rsidR="00B7013A" w:rsidRPr="00944031" w:rsidRDefault="00B7013A" w:rsidP="00A77989">
      <w:pPr>
        <w:pStyle w:val="aff0"/>
      </w:pPr>
      <w:r w:rsidRPr="00944031">
        <w:rPr>
          <w:noProof/>
        </w:rPr>
        <w:drawing>
          <wp:inline distT="0" distB="0" distL="0" distR="0" wp14:anchorId="7A169554" wp14:editId="0B23310F">
            <wp:extent cx="5270500" cy="3009265"/>
            <wp:effectExtent l="0" t="0" r="12700" b="13335"/>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5E676CF" w14:textId="52BE0890" w:rsidR="00357760" w:rsidRPr="00357760" w:rsidRDefault="00EA4697" w:rsidP="00357760">
      <w:pPr>
        <w:pStyle w:val="aff0"/>
      </w:pPr>
      <w:r w:rsidRPr="00944031">
        <w:t>图</w:t>
      </w:r>
      <w:r w:rsidRPr="00944031">
        <w:t xml:space="preserve">6-1 </w:t>
      </w:r>
      <w:r w:rsidRPr="00944031">
        <w:t>基于数据集</w:t>
      </w:r>
      <w:r w:rsidRPr="00944031">
        <w:t>7</w:t>
      </w:r>
      <w:r w:rsidRPr="00944031">
        <w:t>的</w:t>
      </w:r>
      <w:r w:rsidRPr="00944031">
        <w:t>word2vec</w:t>
      </w:r>
      <w:r w:rsidRPr="00944031">
        <w:t>与词袋</w:t>
      </w:r>
      <w:r w:rsidRPr="00944031">
        <w:t>/PCA</w:t>
      </w:r>
      <w:r w:rsidRPr="00944031">
        <w:t>的性能比较</w:t>
      </w:r>
    </w:p>
    <w:p w14:paraId="151BCFD3" w14:textId="2F93C374" w:rsidR="00B7013A" w:rsidRPr="009D03D0" w:rsidRDefault="00B7013A" w:rsidP="00B7013A">
      <w:pPr>
        <w:ind w:firstLine="480"/>
        <w:rPr>
          <w:color w:val="000000" w:themeColor="text1"/>
        </w:rPr>
      </w:pPr>
      <w:r w:rsidRPr="009D03D0">
        <w:rPr>
          <w:rFonts w:hint="eastAsia"/>
          <w:color w:val="000000" w:themeColor="text1"/>
        </w:rPr>
        <w:t>容易看到，对于数据集</w:t>
      </w:r>
      <w:r w:rsidRPr="009D03D0">
        <w:rPr>
          <w:rFonts w:hint="eastAsia"/>
          <w:color w:val="000000" w:themeColor="text1"/>
        </w:rPr>
        <w:t>7</w:t>
      </w:r>
      <w:r w:rsidRPr="009D03D0">
        <w:rPr>
          <w:rFonts w:hint="eastAsia"/>
          <w:color w:val="000000" w:themeColor="text1"/>
        </w:rPr>
        <w:t>，</w:t>
      </w:r>
      <w:r w:rsidRPr="009D03D0">
        <w:rPr>
          <w:rFonts w:hint="eastAsia"/>
          <w:color w:val="000000" w:themeColor="text1"/>
        </w:rPr>
        <w:t>word2vec</w:t>
      </w:r>
      <w:r w:rsidR="00357760">
        <w:rPr>
          <w:rFonts w:hint="eastAsia"/>
          <w:color w:val="000000" w:themeColor="text1"/>
        </w:rPr>
        <w:t>方法</w:t>
      </w:r>
      <w:r w:rsidRPr="009D03D0">
        <w:rPr>
          <w:rFonts w:hint="eastAsia"/>
          <w:color w:val="000000" w:themeColor="text1"/>
        </w:rPr>
        <w:t>无论是</w:t>
      </w:r>
      <w:proofErr w:type="spellStart"/>
      <w:r w:rsidRPr="009D03D0">
        <w:rPr>
          <w:rFonts w:hint="eastAsia"/>
          <w:color w:val="000000" w:themeColor="text1"/>
        </w:rPr>
        <w:t>SkipGram</w:t>
      </w:r>
      <w:proofErr w:type="spellEnd"/>
      <w:r w:rsidR="00357760">
        <w:rPr>
          <w:rFonts w:hint="eastAsia"/>
          <w:color w:val="000000" w:themeColor="text1"/>
        </w:rPr>
        <w:t>模型</w:t>
      </w:r>
      <w:r w:rsidRPr="009D03D0">
        <w:rPr>
          <w:rFonts w:hint="eastAsia"/>
          <w:color w:val="000000" w:themeColor="text1"/>
        </w:rPr>
        <w:t>还是</w:t>
      </w:r>
      <w:r w:rsidRPr="009D03D0">
        <w:rPr>
          <w:rFonts w:hint="eastAsia"/>
          <w:color w:val="000000" w:themeColor="text1"/>
        </w:rPr>
        <w:t>CBOW</w:t>
      </w:r>
      <w:r w:rsidR="00357760">
        <w:rPr>
          <w:rFonts w:hint="eastAsia"/>
          <w:color w:val="000000" w:themeColor="text1"/>
        </w:rPr>
        <w:t>模型</w:t>
      </w:r>
      <w:r w:rsidRPr="009D03D0">
        <w:rPr>
          <w:rFonts w:hint="eastAsia"/>
          <w:color w:val="000000" w:themeColor="text1"/>
        </w:rPr>
        <w:t>，其整体的准确率</w:t>
      </w:r>
      <w:r w:rsidR="00357760">
        <w:rPr>
          <w:rFonts w:hint="eastAsia"/>
          <w:color w:val="000000" w:themeColor="text1"/>
        </w:rPr>
        <w:t>，</w:t>
      </w:r>
      <w:r w:rsidRPr="009D03D0">
        <w:rPr>
          <w:rFonts w:hint="eastAsia"/>
          <w:color w:val="000000" w:themeColor="text1"/>
        </w:rPr>
        <w:t>ROC</w:t>
      </w:r>
      <w:r w:rsidRPr="009D03D0">
        <w:rPr>
          <w:rFonts w:hint="eastAsia"/>
          <w:color w:val="000000" w:themeColor="text1"/>
        </w:rPr>
        <w:t>曲线的指标以及</w:t>
      </w:r>
      <w:r w:rsidRPr="009D03D0">
        <w:rPr>
          <w:rFonts w:hint="eastAsia"/>
          <w:color w:val="000000" w:themeColor="text1"/>
        </w:rPr>
        <w:t>F1</w:t>
      </w:r>
      <w:r w:rsidRPr="009D03D0">
        <w:rPr>
          <w:rFonts w:hint="eastAsia"/>
          <w:color w:val="000000" w:themeColor="text1"/>
        </w:rPr>
        <w:t>分数，都要明显</w:t>
      </w:r>
      <w:r w:rsidR="00357760">
        <w:rPr>
          <w:rFonts w:hint="eastAsia"/>
          <w:color w:val="000000" w:themeColor="text1"/>
        </w:rPr>
        <w:t>优</w:t>
      </w:r>
      <w:r w:rsidRPr="009D03D0">
        <w:rPr>
          <w:rFonts w:hint="eastAsia"/>
          <w:color w:val="000000" w:themeColor="text1"/>
        </w:rPr>
        <w:t>于词袋与</w:t>
      </w:r>
      <w:r w:rsidRPr="009D03D0">
        <w:rPr>
          <w:rFonts w:hint="eastAsia"/>
          <w:color w:val="000000" w:themeColor="text1"/>
        </w:rPr>
        <w:t>TF/IDF + PCA</w:t>
      </w:r>
      <w:r w:rsidRPr="009D03D0">
        <w:rPr>
          <w:rFonts w:hint="eastAsia"/>
          <w:color w:val="000000" w:themeColor="text1"/>
        </w:rPr>
        <w:t>模型。这是因为相对于简单的模型对于数据特征的利用十分有限，尤其是数据量比较大的数据集中，</w:t>
      </w:r>
      <w:r w:rsidR="00357760">
        <w:rPr>
          <w:rFonts w:hint="eastAsia"/>
          <w:color w:val="000000" w:themeColor="text1"/>
        </w:rPr>
        <w:t>简单的模型</w:t>
      </w:r>
      <w:r w:rsidRPr="009D03D0">
        <w:rPr>
          <w:rFonts w:hint="eastAsia"/>
          <w:color w:val="000000" w:themeColor="text1"/>
        </w:rPr>
        <w:t>相对于</w:t>
      </w:r>
      <w:r w:rsidRPr="009D03D0">
        <w:rPr>
          <w:rFonts w:hint="eastAsia"/>
          <w:color w:val="000000" w:themeColor="text1"/>
        </w:rPr>
        <w:t>word2vec</w:t>
      </w:r>
      <w:r w:rsidRPr="009D03D0">
        <w:rPr>
          <w:rFonts w:hint="eastAsia"/>
          <w:color w:val="000000" w:themeColor="text1"/>
        </w:rPr>
        <w:t>方法出现了比较明显的欠拟合。但是在本</w:t>
      </w:r>
      <w:r w:rsidR="009B3502">
        <w:rPr>
          <w:rFonts w:hint="eastAsia"/>
          <w:color w:val="000000" w:themeColor="text1"/>
        </w:rPr>
        <w:t>文</w:t>
      </w:r>
      <w:r w:rsidRPr="009D03D0">
        <w:rPr>
          <w:rFonts w:hint="eastAsia"/>
          <w:color w:val="000000" w:themeColor="text1"/>
        </w:rPr>
        <w:t>中</w:t>
      </w:r>
      <w:r w:rsidR="00357760">
        <w:rPr>
          <w:rFonts w:hint="eastAsia"/>
          <w:color w:val="000000" w:themeColor="text1"/>
        </w:rPr>
        <w:t>，</w:t>
      </w:r>
      <w:r w:rsidRPr="009D03D0">
        <w:rPr>
          <w:rFonts w:hint="eastAsia"/>
          <w:color w:val="000000" w:themeColor="text1"/>
        </w:rPr>
        <w:t>word2vec</w:t>
      </w:r>
      <w:r w:rsidRPr="009D03D0">
        <w:rPr>
          <w:rFonts w:hint="eastAsia"/>
          <w:color w:val="000000" w:themeColor="text1"/>
        </w:rPr>
        <w:t>以及其利用的分类器有比较明显的缺点：</w:t>
      </w:r>
    </w:p>
    <w:p w14:paraId="67007DEF" w14:textId="5F5B6AD5" w:rsidR="00B7013A" w:rsidRPr="009D03D0" w:rsidRDefault="00B7013A" w:rsidP="00B7013A">
      <w:pPr>
        <w:pStyle w:val="a3"/>
        <w:numPr>
          <w:ilvl w:val="0"/>
          <w:numId w:val="14"/>
        </w:numPr>
        <w:ind w:firstLineChars="0"/>
        <w:rPr>
          <w:color w:val="000000" w:themeColor="text1"/>
        </w:rPr>
      </w:pPr>
      <w:r w:rsidRPr="009D03D0">
        <w:rPr>
          <w:rFonts w:hint="eastAsia"/>
          <w:color w:val="000000" w:themeColor="text1"/>
        </w:rPr>
        <w:t>模型的收敛比较缓慢，与激活函数的选择有很大关系</w:t>
      </w:r>
      <w:r w:rsidR="00AC5D4D" w:rsidRPr="009D03D0">
        <w:rPr>
          <w:rFonts w:hint="eastAsia"/>
          <w:color w:val="000000" w:themeColor="text1"/>
        </w:rPr>
        <w:t>；</w:t>
      </w:r>
    </w:p>
    <w:p w14:paraId="18EC2114" w14:textId="16ACF5A2" w:rsidR="00B7013A" w:rsidRPr="009D03D0" w:rsidRDefault="00B7013A" w:rsidP="00B7013A">
      <w:pPr>
        <w:pStyle w:val="a3"/>
        <w:numPr>
          <w:ilvl w:val="0"/>
          <w:numId w:val="14"/>
        </w:numPr>
        <w:ind w:firstLineChars="0"/>
        <w:rPr>
          <w:color w:val="000000" w:themeColor="text1"/>
        </w:rPr>
      </w:pPr>
      <w:r w:rsidRPr="009D03D0">
        <w:rPr>
          <w:rFonts w:hint="eastAsia"/>
          <w:color w:val="000000" w:themeColor="text1"/>
        </w:rPr>
        <w:t>模型对于泛化能力不强，同一套参数对于不同数据集会有比较大的波动，这并不满足在线</w:t>
      </w:r>
      <w:r w:rsidR="00357760">
        <w:rPr>
          <w:rFonts w:hint="eastAsia"/>
          <w:color w:val="000000" w:themeColor="text1"/>
        </w:rPr>
        <w:t>算法的要求</w:t>
      </w:r>
      <w:r w:rsidR="00AC5D4D" w:rsidRPr="009D03D0">
        <w:rPr>
          <w:rFonts w:hint="eastAsia"/>
          <w:color w:val="000000" w:themeColor="text1"/>
        </w:rPr>
        <w:t>；</w:t>
      </w:r>
    </w:p>
    <w:p w14:paraId="6EBD2DED" w14:textId="0E94243C" w:rsidR="00B7013A" w:rsidRPr="00A77989" w:rsidRDefault="00B7013A" w:rsidP="00A77989">
      <w:pPr>
        <w:pStyle w:val="a3"/>
        <w:numPr>
          <w:ilvl w:val="0"/>
          <w:numId w:val="14"/>
        </w:numPr>
        <w:ind w:firstLineChars="0"/>
        <w:rPr>
          <w:color w:val="000000" w:themeColor="text1"/>
        </w:rPr>
      </w:pPr>
      <w:r w:rsidRPr="009D03D0">
        <w:rPr>
          <w:rFonts w:hint="eastAsia"/>
          <w:color w:val="000000" w:themeColor="text1"/>
        </w:rPr>
        <w:t>分类器不是在线算法无法去利用实时数据</w:t>
      </w:r>
      <w:r w:rsidR="00AC5D4D" w:rsidRPr="009D03D0">
        <w:rPr>
          <w:rFonts w:hint="eastAsia"/>
          <w:color w:val="000000" w:themeColor="text1"/>
        </w:rPr>
        <w:t>。</w:t>
      </w:r>
    </w:p>
    <w:p w14:paraId="4AC689C7" w14:textId="702FA867" w:rsidR="00B7013A" w:rsidRPr="004E6890" w:rsidRDefault="00B7013A" w:rsidP="00AA3604">
      <w:pPr>
        <w:pStyle w:val="4"/>
        <w:spacing w:beforeLines="50" w:before="163" w:afterLines="50" w:after="163"/>
        <w:ind w:firstLineChars="0" w:firstLine="0"/>
      </w:pPr>
      <w:bookmarkStart w:id="287" w:name="_Toc2274927"/>
      <w:bookmarkStart w:id="288" w:name="_Toc2329572"/>
      <w:bookmarkStart w:id="289" w:name="_Toc3499672"/>
      <w:bookmarkStart w:id="290" w:name="_Toc3575624"/>
      <w:bookmarkStart w:id="291" w:name="_Toc3579292"/>
      <w:r w:rsidRPr="00AA3604">
        <w:rPr>
          <w:rFonts w:ascii="Times New Roman" w:eastAsia="黑体" w:hAnsi="Times New Roman" w:cstheme="minorBidi"/>
          <w:sz w:val="24"/>
        </w:rPr>
        <w:t xml:space="preserve">6.2.1.3 </w:t>
      </w:r>
      <w:proofErr w:type="spellStart"/>
      <w:r w:rsidRPr="00AA3604">
        <w:rPr>
          <w:rFonts w:ascii="Times New Roman" w:eastAsia="黑体" w:hAnsi="Times New Roman" w:cstheme="minorBidi"/>
          <w:sz w:val="24"/>
        </w:rPr>
        <w:t>Incr</w:t>
      </w:r>
      <w:r w:rsidR="00442EA7" w:rsidRPr="00AA3604">
        <w:rPr>
          <w:rFonts w:ascii="Times New Roman" w:eastAsia="黑体" w:hAnsi="Times New Roman" w:cstheme="minorBidi"/>
          <w:sz w:val="24"/>
        </w:rPr>
        <w:t>e</w:t>
      </w:r>
      <w:r w:rsidRPr="00AA3604">
        <w:rPr>
          <w:rFonts w:ascii="Times New Roman" w:eastAsia="黑体" w:hAnsi="Times New Roman" w:cstheme="minorBidi"/>
          <w:sz w:val="24"/>
        </w:rPr>
        <w:t>-Decre</w:t>
      </w:r>
      <w:proofErr w:type="spellEnd"/>
      <w:r w:rsidRPr="00AA3604">
        <w:rPr>
          <w:rFonts w:ascii="Times New Roman" w:eastAsia="黑体" w:hAnsi="Times New Roman" w:cstheme="minorBidi"/>
          <w:sz w:val="24"/>
        </w:rPr>
        <w:t xml:space="preserve"> SVM</w:t>
      </w:r>
      <w:r w:rsidR="00F8293B" w:rsidRPr="00AA3604">
        <w:rPr>
          <w:rFonts w:ascii="Times New Roman" w:eastAsia="黑体" w:hAnsi="Times New Roman" w:cstheme="minorBidi"/>
          <w:sz w:val="24"/>
        </w:rPr>
        <w:t>/ Online Passive Aggressive SVM</w:t>
      </w:r>
      <w:bookmarkEnd w:id="287"/>
      <w:bookmarkEnd w:id="288"/>
      <w:bookmarkEnd w:id="289"/>
      <w:bookmarkEnd w:id="290"/>
      <w:bookmarkEnd w:id="291"/>
    </w:p>
    <w:p w14:paraId="180D0A7B" w14:textId="205B4232" w:rsidR="00B7013A" w:rsidRPr="009D03D0" w:rsidRDefault="00B7013A" w:rsidP="00B7013A">
      <w:pPr>
        <w:ind w:firstLine="480"/>
        <w:rPr>
          <w:color w:val="000000" w:themeColor="text1"/>
        </w:rPr>
      </w:pPr>
      <w:r w:rsidRPr="009D03D0">
        <w:rPr>
          <w:rFonts w:hint="eastAsia"/>
          <w:color w:val="000000" w:themeColor="text1"/>
        </w:rPr>
        <w:t>对于</w:t>
      </w:r>
      <w:r w:rsidRPr="009D03D0">
        <w:rPr>
          <w:rFonts w:hint="eastAsia"/>
          <w:color w:val="000000" w:themeColor="text1"/>
        </w:rPr>
        <w:t>Online SVM</w:t>
      </w:r>
      <w:r w:rsidRPr="009D03D0">
        <w:rPr>
          <w:rFonts w:hint="eastAsia"/>
          <w:color w:val="000000" w:themeColor="text1"/>
        </w:rPr>
        <w:t>，由于对于模型的更新是实时完成的，历史的舆论可能会影响当前的发帖，所以需要充分利用数据集的文本发表时间这一特性。采用数据集</w:t>
      </w:r>
      <w:r w:rsidRPr="009D03D0">
        <w:rPr>
          <w:rFonts w:hint="eastAsia"/>
          <w:color w:val="000000" w:themeColor="text1"/>
        </w:rPr>
        <w:t>2</w:t>
      </w:r>
      <w:r w:rsidR="00357760">
        <w:rPr>
          <w:rFonts w:hint="eastAsia"/>
          <w:color w:val="000000" w:themeColor="text1"/>
        </w:rPr>
        <w:t>、</w:t>
      </w:r>
      <w:r w:rsidRPr="009D03D0">
        <w:rPr>
          <w:rFonts w:hint="eastAsia"/>
          <w:color w:val="000000" w:themeColor="text1"/>
        </w:rPr>
        <w:t>数据集</w:t>
      </w:r>
      <w:r w:rsidRPr="009D03D0">
        <w:rPr>
          <w:rFonts w:hint="eastAsia"/>
          <w:color w:val="000000" w:themeColor="text1"/>
        </w:rPr>
        <w:t>3</w:t>
      </w:r>
      <w:r w:rsidR="00357760">
        <w:rPr>
          <w:rFonts w:hint="eastAsia"/>
          <w:color w:val="000000" w:themeColor="text1"/>
        </w:rPr>
        <w:t>、</w:t>
      </w:r>
      <w:r w:rsidRPr="009D03D0">
        <w:rPr>
          <w:rFonts w:hint="eastAsia"/>
          <w:color w:val="000000" w:themeColor="text1"/>
        </w:rPr>
        <w:t>数据集</w:t>
      </w:r>
      <w:r w:rsidRPr="009D03D0">
        <w:rPr>
          <w:rFonts w:hint="eastAsia"/>
          <w:color w:val="000000" w:themeColor="text1"/>
        </w:rPr>
        <w:t>4</w:t>
      </w:r>
      <w:r w:rsidR="00357760">
        <w:rPr>
          <w:rFonts w:hint="eastAsia"/>
          <w:color w:val="000000" w:themeColor="text1"/>
        </w:rPr>
        <w:t>、</w:t>
      </w:r>
      <w:r w:rsidRPr="009D03D0">
        <w:rPr>
          <w:rFonts w:hint="eastAsia"/>
          <w:color w:val="000000" w:themeColor="text1"/>
        </w:rPr>
        <w:t>数据集</w:t>
      </w:r>
      <w:r w:rsidRPr="009D03D0">
        <w:rPr>
          <w:rFonts w:hint="eastAsia"/>
          <w:color w:val="000000" w:themeColor="text1"/>
        </w:rPr>
        <w:t>6</w:t>
      </w:r>
      <w:r w:rsidR="00357760">
        <w:rPr>
          <w:rFonts w:hint="eastAsia"/>
          <w:color w:val="000000" w:themeColor="text1"/>
        </w:rPr>
        <w:t>四</w:t>
      </w:r>
      <w:r w:rsidRPr="009D03D0">
        <w:rPr>
          <w:rFonts w:hint="eastAsia"/>
          <w:color w:val="000000" w:themeColor="text1"/>
        </w:rPr>
        <w:t>个有明显时间标签的数据进行实验，选取的参数如下表所示</w:t>
      </w:r>
    </w:p>
    <w:p w14:paraId="70386FBC" w14:textId="739C955D" w:rsidR="00EA4697" w:rsidRPr="00944031" w:rsidRDefault="00EA4697" w:rsidP="000C7F4F">
      <w:pPr>
        <w:pStyle w:val="aff0"/>
      </w:pPr>
      <w:r w:rsidRPr="00944031">
        <w:lastRenderedPageBreak/>
        <w:t>表</w:t>
      </w:r>
      <w:r w:rsidRPr="00944031">
        <w:t>6-5 Gamma</w:t>
      </w:r>
      <w:r w:rsidRPr="00944031">
        <w:t>过程拟合的参数选择</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709"/>
      </w:tblGrid>
      <w:tr w:rsidR="00B7013A" w:rsidRPr="00944031" w14:paraId="6E36A9CA" w14:textId="77777777" w:rsidTr="00AA3604">
        <w:trPr>
          <w:trHeight w:val="318"/>
          <w:jc w:val="center"/>
        </w:trPr>
        <w:tc>
          <w:tcPr>
            <w:tcW w:w="2380" w:type="dxa"/>
            <w:noWrap/>
            <w:hideMark/>
          </w:tcPr>
          <w:p w14:paraId="4757D4CB" w14:textId="77777777" w:rsidR="00B7013A" w:rsidRPr="00944031" w:rsidRDefault="00B7013A"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参数类型</w:t>
            </w:r>
          </w:p>
        </w:tc>
        <w:tc>
          <w:tcPr>
            <w:tcW w:w="2709" w:type="dxa"/>
            <w:noWrap/>
            <w:hideMark/>
          </w:tcPr>
          <w:p w14:paraId="0F8B4DDC" w14:textId="77777777" w:rsidR="00B7013A" w:rsidRPr="00944031" w:rsidRDefault="00B7013A"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参数值</w:t>
            </w:r>
          </w:p>
        </w:tc>
      </w:tr>
      <w:tr w:rsidR="00B7013A" w:rsidRPr="00944031" w14:paraId="633C6FEE" w14:textId="77777777" w:rsidTr="00AA3604">
        <w:trPr>
          <w:trHeight w:val="318"/>
          <w:jc w:val="center"/>
        </w:trPr>
        <w:tc>
          <w:tcPr>
            <w:tcW w:w="2380" w:type="dxa"/>
            <w:noWrap/>
            <w:hideMark/>
          </w:tcPr>
          <w:p w14:paraId="421CA56A" w14:textId="072DFA48" w:rsidR="00B7013A" w:rsidRPr="00944031" w:rsidRDefault="00B7013A" w:rsidP="00A77989">
            <w:pPr>
              <w:wordWrap w:val="0"/>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 xml:space="preserve">Gamma </w:t>
            </w:r>
            <m:oMath>
              <m:r>
                <w:rPr>
                  <w:rFonts w:ascii="Cambria Math" w:eastAsia="STKaiti" w:hAnsi="Cambria Math" w:cs="Times New Roman"/>
                  <w:color w:val="000000" w:themeColor="text1"/>
                  <w:sz w:val="21"/>
                  <w:szCs w:val="21"/>
                </w:rPr>
                <m:t>α</m:t>
              </m:r>
            </m:oMath>
          </w:p>
        </w:tc>
        <w:tc>
          <w:tcPr>
            <w:tcW w:w="2709" w:type="dxa"/>
            <w:noWrap/>
            <w:hideMark/>
          </w:tcPr>
          <w:p w14:paraId="6002B73C" w14:textId="77777777" w:rsidR="00B7013A" w:rsidRPr="00944031" w:rsidRDefault="00B7013A"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0.4</w:t>
            </w:r>
          </w:p>
        </w:tc>
      </w:tr>
      <w:tr w:rsidR="00B7013A" w:rsidRPr="00944031" w14:paraId="30D1B011" w14:textId="77777777" w:rsidTr="00AA3604">
        <w:trPr>
          <w:trHeight w:val="318"/>
          <w:jc w:val="center"/>
        </w:trPr>
        <w:tc>
          <w:tcPr>
            <w:tcW w:w="2380" w:type="dxa"/>
            <w:noWrap/>
            <w:hideMark/>
          </w:tcPr>
          <w:p w14:paraId="209EF653" w14:textId="6EF83D21" w:rsidR="00B7013A" w:rsidRPr="00944031" w:rsidRDefault="00B7013A" w:rsidP="00A77989">
            <w:pPr>
              <w:wordWrap w:val="0"/>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 xml:space="preserve">Gamma </w:t>
            </w:r>
            <m:oMath>
              <m:r>
                <w:rPr>
                  <w:rFonts w:ascii="Cambria Math" w:eastAsia="STKaiti" w:hAnsi="Cambria Math" w:cs="Times New Roman"/>
                  <w:color w:val="000000" w:themeColor="text1"/>
                  <w:sz w:val="21"/>
                  <w:szCs w:val="21"/>
                </w:rPr>
                <m:t>β</m:t>
              </m:r>
            </m:oMath>
          </w:p>
        </w:tc>
        <w:tc>
          <w:tcPr>
            <w:tcW w:w="2709" w:type="dxa"/>
            <w:noWrap/>
            <w:hideMark/>
          </w:tcPr>
          <w:p w14:paraId="0D5C811B" w14:textId="77777777" w:rsidR="00B7013A" w:rsidRPr="00944031" w:rsidRDefault="00B7013A"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0.6</w:t>
            </w:r>
          </w:p>
        </w:tc>
      </w:tr>
      <w:tr w:rsidR="00B7013A" w:rsidRPr="00944031" w14:paraId="2F3C06A2" w14:textId="77777777" w:rsidTr="00AA3604">
        <w:trPr>
          <w:trHeight w:val="318"/>
          <w:jc w:val="center"/>
        </w:trPr>
        <w:tc>
          <w:tcPr>
            <w:tcW w:w="2380" w:type="dxa"/>
            <w:noWrap/>
            <w:hideMark/>
          </w:tcPr>
          <w:p w14:paraId="775C4C0C" w14:textId="77777777" w:rsidR="00B7013A" w:rsidRPr="00944031" w:rsidRDefault="00B7013A"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最大容量比例</w:t>
            </w:r>
            <w:r w:rsidRPr="00944031">
              <w:rPr>
                <w:rFonts w:eastAsia="STKaiti" w:cs="Times New Roman"/>
                <w:color w:val="000000" w:themeColor="text1"/>
                <w:sz w:val="21"/>
                <w:szCs w:val="21"/>
              </w:rPr>
              <w:t xml:space="preserve"> k</w:t>
            </w:r>
          </w:p>
        </w:tc>
        <w:tc>
          <w:tcPr>
            <w:tcW w:w="2709" w:type="dxa"/>
            <w:noWrap/>
            <w:hideMark/>
          </w:tcPr>
          <w:p w14:paraId="2ADE5A54" w14:textId="77777777" w:rsidR="00B7013A" w:rsidRPr="00944031" w:rsidRDefault="00B7013A"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1.5</w:t>
            </w:r>
          </w:p>
        </w:tc>
      </w:tr>
      <w:tr w:rsidR="00B7013A" w:rsidRPr="00944031" w14:paraId="0DE6145B" w14:textId="77777777" w:rsidTr="00AA3604">
        <w:trPr>
          <w:trHeight w:val="318"/>
          <w:jc w:val="center"/>
        </w:trPr>
        <w:tc>
          <w:tcPr>
            <w:tcW w:w="2380" w:type="dxa"/>
            <w:noWrap/>
            <w:hideMark/>
          </w:tcPr>
          <w:p w14:paraId="2CD73E95" w14:textId="5A836B5B" w:rsidR="00B7013A" w:rsidRPr="00944031" w:rsidRDefault="00B7013A" w:rsidP="00A77989">
            <w:pPr>
              <w:wordWrap w:val="0"/>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有效时间</w:t>
            </w:r>
            <w:r w:rsidRPr="00944031">
              <w:rPr>
                <w:rFonts w:eastAsia="STKaiti" w:cs="Times New Roman"/>
                <w:color w:val="000000" w:themeColor="text1"/>
                <w:sz w:val="21"/>
                <w:szCs w:val="21"/>
              </w:rPr>
              <w:t xml:space="preserve"> </w:t>
            </w:r>
            <m:oMath>
              <m:r>
                <w:rPr>
                  <w:rFonts w:ascii="Cambria Math" w:eastAsia="STKaiti" w:hAnsi="Cambria Math" w:cs="Times New Roman"/>
                  <w:color w:val="000000" w:themeColor="text1"/>
                  <w:sz w:val="21"/>
                  <w:szCs w:val="21"/>
                </w:rPr>
                <m:t>τ</m:t>
              </m:r>
            </m:oMath>
          </w:p>
        </w:tc>
        <w:tc>
          <w:tcPr>
            <w:tcW w:w="2709" w:type="dxa"/>
            <w:noWrap/>
            <w:hideMark/>
          </w:tcPr>
          <w:p w14:paraId="5888A9C7" w14:textId="77777777" w:rsidR="00B7013A" w:rsidRPr="00944031" w:rsidRDefault="00B7013A"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7(d)</w:t>
            </w:r>
          </w:p>
        </w:tc>
      </w:tr>
      <w:tr w:rsidR="00B7013A" w:rsidRPr="00944031" w14:paraId="1DE599FC" w14:textId="77777777" w:rsidTr="00AA3604">
        <w:trPr>
          <w:trHeight w:val="318"/>
          <w:jc w:val="center"/>
        </w:trPr>
        <w:tc>
          <w:tcPr>
            <w:tcW w:w="2380" w:type="dxa"/>
            <w:noWrap/>
            <w:hideMark/>
          </w:tcPr>
          <w:p w14:paraId="4EA7B176" w14:textId="77777777" w:rsidR="00B7013A" w:rsidRPr="00944031" w:rsidRDefault="00B7013A"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淘汰速度</w:t>
            </w:r>
          </w:p>
        </w:tc>
        <w:tc>
          <w:tcPr>
            <w:tcW w:w="2709" w:type="dxa"/>
            <w:noWrap/>
            <w:hideMark/>
          </w:tcPr>
          <w:p w14:paraId="124FE3DF" w14:textId="77777777" w:rsidR="00B7013A" w:rsidRPr="00944031" w:rsidRDefault="00B7013A" w:rsidP="00A77989">
            <w:pPr>
              <w:ind w:firstLineChars="0" w:firstLine="0"/>
              <w:rPr>
                <w:rFonts w:eastAsia="STKaiti" w:cs="Times New Roman"/>
                <w:color w:val="000000" w:themeColor="text1"/>
                <w:sz w:val="21"/>
                <w:szCs w:val="21"/>
              </w:rPr>
            </w:pPr>
            <w:r w:rsidRPr="00944031">
              <w:rPr>
                <w:rFonts w:eastAsia="STKaiti" w:cs="Times New Roman"/>
                <w:color w:val="000000" w:themeColor="text1"/>
                <w:sz w:val="21"/>
                <w:szCs w:val="21"/>
              </w:rPr>
              <w:t>0.9544</w:t>
            </w:r>
          </w:p>
        </w:tc>
      </w:tr>
    </w:tbl>
    <w:p w14:paraId="20380676" w14:textId="41CFB6F7" w:rsidR="00B7013A" w:rsidRPr="009D03D0" w:rsidRDefault="00B7013A" w:rsidP="00EA4697">
      <w:pPr>
        <w:ind w:firstLine="480"/>
        <w:rPr>
          <w:color w:val="000000" w:themeColor="text1"/>
        </w:rPr>
      </w:pPr>
      <w:r w:rsidRPr="009D03D0">
        <w:rPr>
          <w:rFonts w:hint="eastAsia"/>
          <w:color w:val="000000" w:themeColor="text1"/>
        </w:rPr>
        <w:t>其中</w:t>
      </w:r>
      <m:oMath>
        <m:r>
          <w:rPr>
            <w:rFonts w:ascii="Cambria Math" w:hAnsi="Cambria Math"/>
            <w:color w:val="000000" w:themeColor="text1"/>
          </w:rPr>
          <m:t>α</m:t>
        </m:r>
      </m:oMath>
      <w:r w:rsidRPr="009D03D0">
        <w:rPr>
          <w:rFonts w:hint="eastAsia"/>
          <w:color w:val="000000" w:themeColor="text1"/>
        </w:rPr>
        <w:t>与</w:t>
      </w:r>
      <m:oMath>
        <m:r>
          <w:rPr>
            <w:rFonts w:ascii="Cambria Math" w:hAnsi="Cambria Math"/>
            <w:color w:val="000000" w:themeColor="text1"/>
          </w:rPr>
          <m:t>β</m:t>
        </m:r>
      </m:oMath>
      <w:r w:rsidRPr="009D03D0">
        <w:rPr>
          <w:rFonts w:hint="eastAsia"/>
          <w:color w:val="000000" w:themeColor="text1"/>
        </w:rPr>
        <w:t>以及有效时间</w:t>
      </w:r>
      <m:oMath>
        <m:r>
          <w:rPr>
            <w:rFonts w:ascii="Cambria Math" w:hAnsi="Cambria Math"/>
            <w:color w:val="000000" w:themeColor="text1"/>
          </w:rPr>
          <m:t>τ</m:t>
        </m:r>
      </m:oMath>
      <w:r w:rsidRPr="009D03D0">
        <w:rPr>
          <w:rFonts w:hint="eastAsia"/>
          <w:color w:val="000000" w:themeColor="text1"/>
        </w:rPr>
        <w:t>选取主要考虑到实际社交网络的中一个话题的涟漪效应以及淡忘效应的速度以及影响，最大容量比例选取主要为了防止数据集过大影响计算速度，淘汰速度取了</w:t>
      </w:r>
      <m:oMath>
        <m:r>
          <w:rPr>
            <w:rFonts w:ascii="Cambria Math" w:hAnsi="Cambria Math"/>
            <w:color w:val="000000" w:themeColor="text1"/>
          </w:rPr>
          <m:t>Φ</m:t>
        </m:r>
        <m:d>
          <m:dPr>
            <m:ctrlPr>
              <w:rPr>
                <w:rFonts w:ascii="Cambria Math" w:hAnsi="Cambria Math"/>
                <w:i/>
                <w:color w:val="000000" w:themeColor="text1"/>
              </w:rPr>
            </m:ctrlPr>
          </m:dPr>
          <m:e>
            <m:r>
              <w:rPr>
                <w:rFonts w:ascii="Cambria Math" w:hAnsi="Cambria Math"/>
                <w:color w:val="000000" w:themeColor="text1"/>
              </w:rPr>
              <m:t>2σ</m:t>
            </m:r>
          </m:e>
        </m:d>
      </m:oMath>
      <w:r w:rsidRPr="009D03D0">
        <w:rPr>
          <w:rFonts w:hint="eastAsia"/>
          <w:color w:val="000000" w:themeColor="text1"/>
        </w:rPr>
        <w:t>，认为不满足模型要求的数据处于正态分布的</w:t>
      </w:r>
      <m:oMath>
        <m:r>
          <w:rPr>
            <w:rFonts w:ascii="Cambria Math" w:hAnsi="Cambria Math" w:hint="eastAsia"/>
            <w:color w:val="000000" w:themeColor="text1"/>
          </w:rPr>
          <m:t>2</m:t>
        </m:r>
        <m:r>
          <w:rPr>
            <w:rFonts w:ascii="Cambria Math" w:hAnsi="Cambria Math"/>
            <w:color w:val="000000" w:themeColor="text1"/>
          </w:rPr>
          <m:t>σ</m:t>
        </m:r>
      </m:oMath>
      <w:r w:rsidRPr="009D03D0">
        <w:rPr>
          <w:rFonts w:hint="eastAsia"/>
          <w:color w:val="000000" w:themeColor="text1"/>
        </w:rPr>
        <w:t>区间之外。</w:t>
      </w:r>
    </w:p>
    <w:p w14:paraId="205C9B36" w14:textId="26E67FCB" w:rsidR="00B7013A" w:rsidRPr="009D03D0" w:rsidRDefault="00B7013A" w:rsidP="00B7013A">
      <w:pPr>
        <w:ind w:firstLine="480"/>
        <w:rPr>
          <w:color w:val="000000" w:themeColor="text1"/>
        </w:rPr>
      </w:pPr>
      <w:r w:rsidRPr="009D03D0">
        <w:rPr>
          <w:rFonts w:hint="eastAsia"/>
          <w:color w:val="000000" w:themeColor="text1"/>
        </w:rPr>
        <w:t>对于模型的</w:t>
      </w:r>
      <w:r w:rsidR="00357760">
        <w:rPr>
          <w:rFonts w:hint="eastAsia"/>
          <w:color w:val="000000" w:themeColor="text1"/>
        </w:rPr>
        <w:t>评估</w:t>
      </w:r>
      <w:r w:rsidRPr="009D03D0">
        <w:rPr>
          <w:rFonts w:hint="eastAsia"/>
          <w:color w:val="000000" w:themeColor="text1"/>
        </w:rPr>
        <w:t>主要</w:t>
      </w:r>
      <w:r w:rsidR="00357760">
        <w:rPr>
          <w:rFonts w:hint="eastAsia"/>
          <w:color w:val="000000" w:themeColor="text1"/>
        </w:rPr>
        <w:t>需要</w:t>
      </w:r>
      <w:r w:rsidRPr="009D03D0">
        <w:rPr>
          <w:rFonts w:hint="eastAsia"/>
          <w:color w:val="000000" w:themeColor="text1"/>
        </w:rPr>
        <w:t>考虑随着数据条数的增加其模型的正确率变化，其预测结果的评估可以参考时间序列的评估方法</w:t>
      </w:r>
      <w:r w:rsidR="00357760">
        <w:rPr>
          <w:rFonts w:hint="eastAsia"/>
          <w:color w:val="000000" w:themeColor="text1"/>
        </w:rPr>
        <w:t>。</w:t>
      </w:r>
      <w:r w:rsidRPr="009D03D0">
        <w:rPr>
          <w:rFonts w:hint="eastAsia"/>
          <w:color w:val="000000" w:themeColor="text1"/>
        </w:rPr>
        <w:t>首先将数据集按照时间窗口划分成多个时间段的数据</w:t>
      </w:r>
      <w:r w:rsidR="00357760">
        <w:rPr>
          <w:rFonts w:hint="eastAsia"/>
          <w:color w:val="000000" w:themeColor="text1"/>
        </w:rPr>
        <w:t>。</w:t>
      </w:r>
      <w:r w:rsidRPr="009D03D0">
        <w:rPr>
          <w:rFonts w:hint="eastAsia"/>
          <w:color w:val="000000" w:themeColor="text1"/>
        </w:rPr>
        <w:t>根据数据量以及重新计算模型可以接受的</w:t>
      </w:r>
      <w:r w:rsidR="00357760">
        <w:rPr>
          <w:rFonts w:hint="eastAsia"/>
          <w:color w:val="000000" w:themeColor="text1"/>
        </w:rPr>
        <w:t>时间复杂度（</w:t>
      </w:r>
      <w:r w:rsidRPr="009D03D0">
        <w:rPr>
          <w:rFonts w:hint="eastAsia"/>
          <w:color w:val="000000" w:themeColor="text1"/>
        </w:rPr>
        <w:t>矩阵维度</w:t>
      </w:r>
      <w:r w:rsidR="00357760">
        <w:rPr>
          <w:rFonts w:hint="eastAsia"/>
          <w:color w:val="000000" w:themeColor="text1"/>
        </w:rPr>
        <w:t>）</w:t>
      </w:r>
      <w:r w:rsidRPr="009D03D0">
        <w:rPr>
          <w:rFonts w:hint="eastAsia"/>
          <w:color w:val="000000" w:themeColor="text1"/>
        </w:rPr>
        <w:t>，选取时间窗口为</w:t>
      </w:r>
      <w:r w:rsidRPr="009D03D0">
        <w:rPr>
          <w:rFonts w:hint="eastAsia"/>
          <w:color w:val="000000" w:themeColor="text1"/>
        </w:rPr>
        <w:t>4</w:t>
      </w:r>
      <w:r w:rsidRPr="009D03D0">
        <w:rPr>
          <w:rFonts w:hint="eastAsia"/>
          <w:color w:val="000000" w:themeColor="text1"/>
        </w:rPr>
        <w:t>小时，计算</w:t>
      </w:r>
      <w:r w:rsidR="00357760">
        <w:rPr>
          <w:rFonts w:hint="eastAsia"/>
          <w:color w:val="000000" w:themeColor="text1"/>
        </w:rPr>
        <w:t>4</w:t>
      </w:r>
      <w:r w:rsidR="00357760">
        <w:rPr>
          <w:rFonts w:hint="eastAsia"/>
          <w:color w:val="000000" w:themeColor="text1"/>
        </w:rPr>
        <w:t>小时</w:t>
      </w:r>
      <w:r w:rsidRPr="009D03D0">
        <w:rPr>
          <w:rFonts w:hint="eastAsia"/>
          <w:color w:val="000000" w:themeColor="text1"/>
        </w:rPr>
        <w:t>时间段内的情感评分的平均值并且以时序图表示出来</w:t>
      </w:r>
      <w:r w:rsidR="00357760">
        <w:rPr>
          <w:rFonts w:hint="eastAsia"/>
          <w:color w:val="000000" w:themeColor="text1"/>
        </w:rPr>
        <w:t>。</w:t>
      </w:r>
      <w:r w:rsidRPr="009D03D0">
        <w:rPr>
          <w:rFonts w:hint="eastAsia"/>
          <w:color w:val="000000" w:themeColor="text1"/>
        </w:rPr>
        <w:t>数据集</w:t>
      </w:r>
      <w:r w:rsidRPr="009D03D0">
        <w:rPr>
          <w:rFonts w:hint="eastAsia"/>
          <w:color w:val="000000" w:themeColor="text1"/>
        </w:rPr>
        <w:t>4</w:t>
      </w:r>
      <w:r w:rsidR="00357760">
        <w:rPr>
          <w:rFonts w:hint="eastAsia"/>
          <w:color w:val="000000" w:themeColor="text1"/>
        </w:rPr>
        <w:t>（六家航空公司的情感评价）</w:t>
      </w:r>
      <w:r w:rsidRPr="009D03D0">
        <w:rPr>
          <w:rFonts w:hint="eastAsia"/>
          <w:color w:val="000000" w:themeColor="text1"/>
        </w:rPr>
        <w:t>在时间</w:t>
      </w:r>
      <w:r w:rsidR="00357760">
        <w:rPr>
          <w:rFonts w:hint="eastAsia"/>
          <w:color w:val="000000" w:themeColor="text1"/>
        </w:rPr>
        <w:t>分布</w:t>
      </w:r>
      <w:r w:rsidRPr="009D03D0">
        <w:rPr>
          <w:rFonts w:hint="eastAsia"/>
          <w:color w:val="000000" w:themeColor="text1"/>
        </w:rPr>
        <w:t>上比较平均，采取数据集</w:t>
      </w:r>
      <w:r w:rsidRPr="009D03D0">
        <w:rPr>
          <w:rFonts w:hint="eastAsia"/>
          <w:color w:val="000000" w:themeColor="text1"/>
        </w:rPr>
        <w:t>4</w:t>
      </w:r>
      <w:r w:rsidR="00357760">
        <w:rPr>
          <w:rFonts w:hint="eastAsia"/>
          <w:color w:val="000000" w:themeColor="text1"/>
        </w:rPr>
        <w:t>进行</w:t>
      </w:r>
      <w:r w:rsidRPr="009D03D0">
        <w:rPr>
          <w:rFonts w:hint="eastAsia"/>
          <w:color w:val="000000" w:themeColor="text1"/>
        </w:rPr>
        <w:t>时序</w:t>
      </w:r>
      <w:r w:rsidR="00357760">
        <w:rPr>
          <w:rFonts w:hint="eastAsia"/>
          <w:color w:val="000000" w:themeColor="text1"/>
        </w:rPr>
        <w:t>情感评价计算</w:t>
      </w:r>
      <w:r w:rsidRPr="009D03D0">
        <w:rPr>
          <w:rFonts w:hint="eastAsia"/>
          <w:color w:val="000000" w:themeColor="text1"/>
        </w:rPr>
        <w:t>，其结果如图</w:t>
      </w:r>
      <w:r w:rsidR="00357760">
        <w:rPr>
          <w:rFonts w:hint="eastAsia"/>
          <w:color w:val="000000" w:themeColor="text1"/>
        </w:rPr>
        <w:t>6</w:t>
      </w:r>
      <w:r w:rsidR="00357760">
        <w:rPr>
          <w:color w:val="000000" w:themeColor="text1"/>
        </w:rPr>
        <w:t>-2</w:t>
      </w:r>
      <w:r w:rsidRPr="009D03D0">
        <w:rPr>
          <w:rFonts w:hint="eastAsia"/>
          <w:color w:val="000000" w:themeColor="text1"/>
        </w:rPr>
        <w:t>所示，其中</w:t>
      </w:r>
      <w:r w:rsidR="00357760">
        <w:rPr>
          <w:rFonts w:hint="eastAsia"/>
          <w:color w:val="000000" w:themeColor="text1"/>
        </w:rPr>
        <w:t>纵坐标的</w:t>
      </w:r>
      <w:r w:rsidRPr="009D03D0">
        <w:rPr>
          <w:rFonts w:hint="eastAsia"/>
          <w:color w:val="000000" w:themeColor="text1"/>
        </w:rPr>
        <w:t>1</w:t>
      </w:r>
      <w:r w:rsidRPr="009D03D0">
        <w:rPr>
          <w:rFonts w:hint="eastAsia"/>
          <w:color w:val="000000" w:themeColor="text1"/>
        </w:rPr>
        <w:t>表示完全消极，</w:t>
      </w:r>
      <w:r w:rsidRPr="009D03D0">
        <w:rPr>
          <w:rFonts w:hint="eastAsia"/>
          <w:color w:val="000000" w:themeColor="text1"/>
        </w:rPr>
        <w:t>3</w:t>
      </w:r>
      <w:r w:rsidRPr="009D03D0">
        <w:rPr>
          <w:rFonts w:hint="eastAsia"/>
          <w:color w:val="000000" w:themeColor="text1"/>
        </w:rPr>
        <w:t>表示完全中立，</w:t>
      </w:r>
      <w:r w:rsidRPr="009D03D0">
        <w:rPr>
          <w:rFonts w:hint="eastAsia"/>
          <w:color w:val="000000" w:themeColor="text1"/>
        </w:rPr>
        <w:t>5</w:t>
      </w:r>
      <w:r w:rsidRPr="009D03D0">
        <w:rPr>
          <w:rFonts w:hint="eastAsia"/>
          <w:color w:val="000000" w:themeColor="text1"/>
        </w:rPr>
        <w:t>表示完全积极，</w:t>
      </w:r>
      <w:r w:rsidRPr="009D03D0">
        <w:rPr>
          <w:rFonts w:hint="eastAsia"/>
          <w:color w:val="000000" w:themeColor="text1"/>
        </w:rPr>
        <w:t>0</w:t>
      </w:r>
      <w:r w:rsidRPr="009D03D0">
        <w:rPr>
          <w:rFonts w:hint="eastAsia"/>
          <w:color w:val="000000" w:themeColor="text1"/>
        </w:rPr>
        <w:t>表示数据缺省。</w:t>
      </w:r>
    </w:p>
    <w:p w14:paraId="2A0E4073" w14:textId="22AC06EA" w:rsidR="00B7013A" w:rsidRPr="00944031" w:rsidRDefault="00B7013A" w:rsidP="00A77989">
      <w:pPr>
        <w:pStyle w:val="aff0"/>
      </w:pPr>
      <w:r w:rsidRPr="00944031">
        <w:rPr>
          <w:noProof/>
        </w:rPr>
        <w:drawing>
          <wp:inline distT="0" distB="0" distL="0" distR="0" wp14:anchorId="2B1AF868" wp14:editId="4BFA3FF3">
            <wp:extent cx="5270500" cy="4594860"/>
            <wp:effectExtent l="0" t="0" r="12700" b="1524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4434811" w14:textId="00C1801C" w:rsidR="00442EA7" w:rsidRPr="00944031" w:rsidRDefault="00EA4697" w:rsidP="000C7F4F">
      <w:pPr>
        <w:pStyle w:val="aff0"/>
      </w:pPr>
      <w:r w:rsidRPr="00944031">
        <w:t>图</w:t>
      </w:r>
      <w:r w:rsidRPr="00944031">
        <w:t xml:space="preserve">6-2  </w:t>
      </w:r>
      <w:r w:rsidRPr="00944031">
        <w:t>六家航空公司情感评价在一段时间内的</w:t>
      </w:r>
      <w:r w:rsidR="009D03D0" w:rsidRPr="00944031">
        <w:rPr>
          <w:rFonts w:hint="eastAsia"/>
        </w:rPr>
        <w:t>变化</w:t>
      </w:r>
    </w:p>
    <w:p w14:paraId="4AD57588" w14:textId="68B28DA2" w:rsidR="00B7013A" w:rsidRPr="00944031" w:rsidRDefault="00B7013A" w:rsidP="000C7F4F">
      <w:pPr>
        <w:pStyle w:val="aff0"/>
      </w:pPr>
    </w:p>
    <w:p w14:paraId="5F6AC318" w14:textId="7B35E8FB" w:rsidR="00B7013A" w:rsidRPr="009D03D0" w:rsidRDefault="00B7013A" w:rsidP="00B7013A">
      <w:pPr>
        <w:ind w:firstLine="480"/>
        <w:rPr>
          <w:color w:val="000000" w:themeColor="text1"/>
        </w:rPr>
      </w:pPr>
      <w:r w:rsidRPr="009D03D0">
        <w:rPr>
          <w:rFonts w:hint="eastAsia"/>
          <w:color w:val="000000" w:themeColor="text1"/>
        </w:rPr>
        <w:t>通过分析其自相关程度</w:t>
      </w:r>
      <w:r w:rsidR="00442EA7" w:rsidRPr="009D03D0">
        <w:rPr>
          <w:color w:val="000000" w:themeColor="text1"/>
          <w:vertAlign w:val="superscript"/>
        </w:rPr>
        <w:t>[35]</w:t>
      </w:r>
      <w:r w:rsidRPr="009D03D0">
        <w:rPr>
          <w:rFonts w:hint="eastAsia"/>
          <w:color w:val="000000" w:themeColor="text1"/>
        </w:rPr>
        <w:t>，六家航空公司情感</w:t>
      </w:r>
      <w:r w:rsidR="00EA4697" w:rsidRPr="009D03D0">
        <w:rPr>
          <w:rFonts w:hint="eastAsia"/>
          <w:color w:val="000000" w:themeColor="text1"/>
        </w:rPr>
        <w:t>评价</w:t>
      </w:r>
      <w:r w:rsidRPr="009D03D0">
        <w:rPr>
          <w:rFonts w:hint="eastAsia"/>
          <w:color w:val="000000" w:themeColor="text1"/>
        </w:rPr>
        <w:t>的自相关性如图</w:t>
      </w:r>
      <w:r w:rsidR="00A77989">
        <w:rPr>
          <w:rFonts w:hint="eastAsia"/>
          <w:color w:val="000000" w:themeColor="text1"/>
        </w:rPr>
        <w:t>6</w:t>
      </w:r>
      <w:r w:rsidR="00A77989">
        <w:rPr>
          <w:color w:val="000000" w:themeColor="text1"/>
        </w:rPr>
        <w:t>-3</w:t>
      </w:r>
      <w:r w:rsidRPr="009D03D0">
        <w:rPr>
          <w:rFonts w:hint="eastAsia"/>
          <w:color w:val="000000" w:themeColor="text1"/>
        </w:rPr>
        <w:t>所示。</w:t>
      </w:r>
    </w:p>
    <w:p w14:paraId="7D104A44" w14:textId="68698A59" w:rsidR="00B7013A" w:rsidRPr="00944031" w:rsidRDefault="00B7013A" w:rsidP="00A77989">
      <w:pPr>
        <w:pStyle w:val="aff0"/>
      </w:pPr>
      <w:r w:rsidRPr="00944031">
        <w:rPr>
          <w:noProof/>
        </w:rPr>
        <w:drawing>
          <wp:inline distT="0" distB="0" distL="0" distR="0" wp14:anchorId="054515FC" wp14:editId="73BBA632">
            <wp:extent cx="2501900" cy="1500505"/>
            <wp:effectExtent l="0" t="0" r="12700" b="10795"/>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Pr="00944031">
        <w:rPr>
          <w:noProof/>
        </w:rPr>
        <w:drawing>
          <wp:inline distT="0" distB="0" distL="0" distR="0" wp14:anchorId="48587506" wp14:editId="3CED91DD">
            <wp:extent cx="2616200" cy="1498600"/>
            <wp:effectExtent l="0" t="0" r="12700" b="1270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4FE09D6" w14:textId="6D7D03C8" w:rsidR="00B7013A" w:rsidRPr="009D03D0" w:rsidRDefault="00944031" w:rsidP="00944031">
      <w:pPr>
        <w:pStyle w:val="aff0"/>
        <w:jc w:val="both"/>
      </w:pPr>
      <w:r>
        <w:t xml:space="preserve">                   (a)                                  </w:t>
      </w:r>
      <w:proofErr w:type="gramStart"/>
      <w:r>
        <w:t xml:space="preserve">   (</w:t>
      </w:r>
      <w:proofErr w:type="gramEnd"/>
      <w:r>
        <w:t>b)</w:t>
      </w:r>
    </w:p>
    <w:p w14:paraId="2525EB65" w14:textId="676DBE51" w:rsidR="00B7013A" w:rsidRDefault="00B7013A" w:rsidP="00A77989">
      <w:pPr>
        <w:pStyle w:val="aff0"/>
      </w:pPr>
      <w:r w:rsidRPr="00944031">
        <w:rPr>
          <w:noProof/>
        </w:rPr>
        <w:drawing>
          <wp:inline distT="0" distB="0" distL="0" distR="0" wp14:anchorId="6204DB9B" wp14:editId="67DAD675">
            <wp:extent cx="2438400" cy="1481451"/>
            <wp:effectExtent l="0" t="0" r="12700" b="17780"/>
            <wp:docPr id="4"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Pr="00944031">
        <w:rPr>
          <w:noProof/>
        </w:rPr>
        <w:drawing>
          <wp:inline distT="0" distB="0" distL="0" distR="0" wp14:anchorId="4465264D" wp14:editId="4EC3E0EC">
            <wp:extent cx="2501900" cy="1504907"/>
            <wp:effectExtent l="0" t="0" r="12700" b="6985"/>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82B0882" w14:textId="64AE24B2" w:rsidR="00944031" w:rsidRPr="00944031" w:rsidRDefault="00944031" w:rsidP="00944031">
      <w:pPr>
        <w:pStyle w:val="aff0"/>
        <w:jc w:val="both"/>
      </w:pPr>
      <w:r>
        <w:t xml:space="preserve">                   (c)                                  </w:t>
      </w:r>
      <w:proofErr w:type="gramStart"/>
      <w:r>
        <w:t xml:space="preserve">   (</w:t>
      </w:r>
      <w:proofErr w:type="gramEnd"/>
      <w:r>
        <w:t>d)</w:t>
      </w:r>
    </w:p>
    <w:p w14:paraId="6F5AB0FF" w14:textId="621B30A0" w:rsidR="00B7013A" w:rsidRPr="00944031" w:rsidRDefault="00B7013A" w:rsidP="00A77989">
      <w:pPr>
        <w:pStyle w:val="aff0"/>
      </w:pPr>
      <w:r w:rsidRPr="00944031">
        <w:rPr>
          <w:noProof/>
        </w:rPr>
        <w:drawing>
          <wp:inline distT="0" distB="0" distL="0" distR="0" wp14:anchorId="4D8BBAB7" wp14:editId="747FE28F">
            <wp:extent cx="2451100" cy="1487909"/>
            <wp:effectExtent l="0" t="0" r="12700" b="10795"/>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Pr="00944031">
        <w:rPr>
          <w:noProof/>
        </w:rPr>
        <w:drawing>
          <wp:inline distT="0" distB="0" distL="0" distR="0" wp14:anchorId="44BB0CBC" wp14:editId="4F1F3D51">
            <wp:extent cx="2489200" cy="1511706"/>
            <wp:effectExtent l="0" t="0" r="12700" b="1270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10DBFF41" w14:textId="6BFFB06B" w:rsidR="00944031" w:rsidRPr="009D03D0" w:rsidRDefault="00944031" w:rsidP="00944031">
      <w:pPr>
        <w:pStyle w:val="aff0"/>
        <w:jc w:val="both"/>
      </w:pPr>
      <w:r>
        <w:t xml:space="preserve">                   (e)                                  </w:t>
      </w:r>
      <w:proofErr w:type="gramStart"/>
      <w:r>
        <w:t xml:space="preserve">   (</w:t>
      </w:r>
      <w:proofErr w:type="gramEnd"/>
      <w:r>
        <w:t>f)</w:t>
      </w:r>
    </w:p>
    <w:p w14:paraId="13A642D9" w14:textId="59296507" w:rsidR="00B7013A" w:rsidRPr="00944031" w:rsidRDefault="00EA4697" w:rsidP="000C7F4F">
      <w:pPr>
        <w:pStyle w:val="aff0"/>
      </w:pPr>
      <w:r w:rsidRPr="00944031">
        <w:t>图</w:t>
      </w:r>
      <w:r w:rsidRPr="00944031">
        <w:t>6-3  6</w:t>
      </w:r>
      <w:r w:rsidRPr="00944031">
        <w:t>家航空公司情感评价自相关性示意图</w:t>
      </w:r>
    </w:p>
    <w:p w14:paraId="177F5E9D" w14:textId="19754279" w:rsidR="00B7013A" w:rsidRPr="009D03D0" w:rsidRDefault="00B7013A" w:rsidP="00B7013A">
      <w:pPr>
        <w:ind w:firstLine="480"/>
        <w:rPr>
          <w:color w:val="000000" w:themeColor="text1"/>
        </w:rPr>
      </w:pPr>
      <w:r w:rsidRPr="009D03D0">
        <w:rPr>
          <w:rFonts w:hint="eastAsia"/>
          <w:color w:val="000000" w:themeColor="text1"/>
        </w:rPr>
        <w:t>可以看到，除了</w:t>
      </w:r>
      <w:r w:rsidRPr="009D03D0">
        <w:rPr>
          <w:rFonts w:hint="eastAsia"/>
          <w:color w:val="000000" w:themeColor="text1"/>
        </w:rPr>
        <w:t>American</w:t>
      </w:r>
      <w:r w:rsidRPr="009D03D0">
        <w:rPr>
          <w:color w:val="000000" w:themeColor="text1"/>
        </w:rPr>
        <w:t xml:space="preserve"> </w:t>
      </w:r>
      <w:r w:rsidRPr="009D03D0">
        <w:rPr>
          <w:rFonts w:hint="eastAsia"/>
          <w:color w:val="000000" w:themeColor="text1"/>
        </w:rPr>
        <w:t>Airline</w:t>
      </w:r>
      <w:r w:rsidRPr="009D03D0">
        <w:rPr>
          <w:rFonts w:hint="eastAsia"/>
          <w:color w:val="000000" w:themeColor="text1"/>
        </w:rPr>
        <w:t>由于数据缺失导致前面的自相关性出现明显的直线规律，其余</w:t>
      </w:r>
      <w:r w:rsidRPr="009D03D0">
        <w:rPr>
          <w:rFonts w:hint="eastAsia"/>
          <w:color w:val="000000" w:themeColor="text1"/>
        </w:rPr>
        <w:t>5</w:t>
      </w:r>
      <w:r w:rsidRPr="009D03D0">
        <w:rPr>
          <w:rFonts w:hint="eastAsia"/>
          <w:color w:val="000000" w:themeColor="text1"/>
        </w:rPr>
        <w:t>家航空公司的情感评价的自相关系数没有出现截尾或者拖尾，可以认为其情感评价在时间维度上属于平稳白噪声过程。所以对于模型的训练不需要考虑情感评价本身随时间</w:t>
      </w:r>
      <w:r w:rsidR="0012603D">
        <w:rPr>
          <w:rFonts w:hint="eastAsia"/>
          <w:color w:val="000000" w:themeColor="text1"/>
        </w:rPr>
        <w:t>推移</w:t>
      </w:r>
      <w:r w:rsidRPr="009D03D0">
        <w:rPr>
          <w:rFonts w:hint="eastAsia"/>
          <w:color w:val="000000" w:themeColor="text1"/>
        </w:rPr>
        <w:t>的影响</w:t>
      </w:r>
      <w:r w:rsidR="00442EA7" w:rsidRPr="009D03D0">
        <w:rPr>
          <w:color w:val="000000" w:themeColor="text1"/>
          <w:vertAlign w:val="superscript"/>
        </w:rPr>
        <w:t>[35]</w:t>
      </w:r>
      <w:r w:rsidRPr="009D03D0">
        <w:rPr>
          <w:rFonts w:hint="eastAsia"/>
          <w:color w:val="000000" w:themeColor="text1"/>
        </w:rPr>
        <w:t>。</w:t>
      </w:r>
    </w:p>
    <w:p w14:paraId="0C5D5F04" w14:textId="17F36B76" w:rsidR="00B7013A" w:rsidRPr="009D03D0" w:rsidRDefault="00B7013A" w:rsidP="00B7013A">
      <w:pPr>
        <w:ind w:firstLine="480"/>
        <w:rPr>
          <w:color w:val="000000" w:themeColor="text1"/>
        </w:rPr>
      </w:pPr>
      <w:r w:rsidRPr="009D03D0">
        <w:rPr>
          <w:rFonts w:hint="eastAsia"/>
          <w:color w:val="000000" w:themeColor="text1"/>
        </w:rPr>
        <w:t>对于</w:t>
      </w:r>
      <w:r w:rsidRPr="009D03D0">
        <w:rPr>
          <w:rFonts w:hint="eastAsia"/>
          <w:color w:val="000000" w:themeColor="text1"/>
        </w:rPr>
        <w:t>Incremental-Decremental SVM</w:t>
      </w:r>
      <w:r w:rsidRPr="009D03D0">
        <w:rPr>
          <w:rFonts w:hint="eastAsia"/>
          <w:color w:val="000000" w:themeColor="text1"/>
        </w:rPr>
        <w:t>的算法，选取单位矩阵</w:t>
      </w:r>
      <w:r w:rsidR="0012603D">
        <w:rPr>
          <w:rFonts w:hint="eastAsia"/>
          <w:color w:val="000000" w:themeColor="text1"/>
        </w:rPr>
        <w:t>作为参数</w:t>
      </w:r>
      <m:oMath>
        <m:sSub>
          <m:sSubPr>
            <m:ctrlPr>
              <w:rPr>
                <w:rFonts w:ascii="Cambria Math" w:hAnsi="Cambria Math"/>
                <w:i/>
                <w:color w:val="000000" w:themeColor="text1"/>
              </w:rPr>
            </m:ctrlPr>
          </m:sSubPr>
          <m:e>
            <m:r>
              <w:rPr>
                <w:rFonts w:ascii="Cambria Math" w:hAnsi="Cambria Math" w:hint="eastAsia"/>
                <w:color w:val="000000" w:themeColor="text1"/>
              </w:rPr>
              <m:t>Q</m:t>
            </m:r>
            <m:ctrlPr>
              <w:rPr>
                <w:rFonts w:ascii="Cambria Math" w:hAnsi="Cambria Math" w:hint="eastAsia"/>
                <w:i/>
                <w:color w:val="000000" w:themeColor="text1"/>
              </w:rPr>
            </m:ctrlPr>
          </m:e>
          <m:sub>
            <m:r>
              <w:rPr>
                <w:rFonts w:ascii="Cambria Math" w:hAnsi="Cambria Math" w:hint="eastAsia"/>
                <w:color w:val="000000" w:themeColor="text1"/>
              </w:rPr>
              <m:t>1</m:t>
            </m:r>
          </m:sub>
        </m:sSub>
      </m:oMath>
      <w:r w:rsidR="0012603D" w:rsidRPr="009D03D0">
        <w:rPr>
          <w:rFonts w:hint="eastAsia"/>
          <w:color w:val="000000" w:themeColor="text1"/>
        </w:rPr>
        <w:t>为</w:t>
      </w:r>
      <w:r w:rsidRPr="009D03D0">
        <w:rPr>
          <w:rFonts w:hint="eastAsia"/>
          <w:color w:val="000000" w:themeColor="text1"/>
        </w:rPr>
        <w:t>进行初始迭代，选取初始推文数为</w:t>
      </w:r>
      <w:r w:rsidRPr="009D03D0">
        <w:rPr>
          <w:rFonts w:hint="eastAsia"/>
          <w:color w:val="000000" w:themeColor="text1"/>
        </w:rPr>
        <w:t>100</w:t>
      </w:r>
      <w:r w:rsidRPr="009D03D0">
        <w:rPr>
          <w:rFonts w:hint="eastAsia"/>
          <w:color w:val="000000" w:themeColor="text1"/>
        </w:rPr>
        <w:t>条</w:t>
      </w:r>
      <w:r w:rsidR="0012603D">
        <w:rPr>
          <w:rFonts w:hint="eastAsia"/>
          <w:color w:val="000000" w:themeColor="text1"/>
        </w:rPr>
        <w:t>。</w:t>
      </w:r>
    </w:p>
    <w:p w14:paraId="7512D5D8" w14:textId="2AEC4A4D" w:rsidR="00B7013A" w:rsidRPr="009D03D0" w:rsidRDefault="00B7013A" w:rsidP="00B7013A">
      <w:pPr>
        <w:ind w:firstLine="480"/>
        <w:rPr>
          <w:color w:val="000000" w:themeColor="text1"/>
        </w:rPr>
      </w:pPr>
      <w:r w:rsidRPr="009D03D0">
        <w:rPr>
          <w:rFonts w:hint="eastAsia"/>
          <w:color w:val="000000" w:themeColor="text1"/>
        </w:rPr>
        <w:t>图</w:t>
      </w:r>
      <w:r w:rsidR="00A77989">
        <w:rPr>
          <w:rFonts w:hint="eastAsia"/>
          <w:color w:val="000000" w:themeColor="text1"/>
        </w:rPr>
        <w:t>6</w:t>
      </w:r>
      <w:r w:rsidR="00A77989">
        <w:rPr>
          <w:color w:val="000000" w:themeColor="text1"/>
        </w:rPr>
        <w:t>-4</w:t>
      </w:r>
      <w:r w:rsidR="00A77989">
        <w:rPr>
          <w:rFonts w:hint="eastAsia"/>
          <w:color w:val="000000" w:themeColor="text1"/>
        </w:rPr>
        <w:t>至图</w:t>
      </w:r>
      <w:r w:rsidR="00A77989">
        <w:rPr>
          <w:rFonts w:hint="eastAsia"/>
          <w:color w:val="000000" w:themeColor="text1"/>
        </w:rPr>
        <w:t>6</w:t>
      </w:r>
      <w:r w:rsidR="00A77989">
        <w:rPr>
          <w:color w:val="000000" w:themeColor="text1"/>
        </w:rPr>
        <w:t>-9</w:t>
      </w:r>
      <w:r w:rsidRPr="009D03D0">
        <w:rPr>
          <w:rFonts w:hint="eastAsia"/>
          <w:color w:val="000000" w:themeColor="text1"/>
        </w:rPr>
        <w:t>分别展示了，通过比较预测值以及预估值，基于容量更新</w:t>
      </w:r>
      <w:r w:rsidR="00F8293B" w:rsidRPr="009D03D0">
        <w:rPr>
          <w:rFonts w:hint="eastAsia"/>
          <w:color w:val="000000" w:themeColor="text1"/>
        </w:rPr>
        <w:t>的</w:t>
      </w:r>
      <w:r w:rsidR="00F8293B" w:rsidRPr="009D03D0">
        <w:rPr>
          <w:rFonts w:hint="eastAsia"/>
          <w:color w:val="000000" w:themeColor="text1"/>
        </w:rPr>
        <w:t>Incremental</w:t>
      </w:r>
      <w:r w:rsidR="00F8293B" w:rsidRPr="009D03D0">
        <w:rPr>
          <w:color w:val="000000" w:themeColor="text1"/>
        </w:rPr>
        <w:t>/Decremental SVM</w:t>
      </w:r>
      <w:r w:rsidRPr="009D03D0">
        <w:rPr>
          <w:rFonts w:hint="eastAsia"/>
          <w:color w:val="000000" w:themeColor="text1"/>
        </w:rPr>
        <w:t>算法与</w:t>
      </w:r>
      <w:r w:rsidR="00F8293B" w:rsidRPr="009D03D0">
        <w:rPr>
          <w:color w:val="000000" w:themeColor="text1"/>
        </w:rPr>
        <w:t>Online Passive Aggressive SVM</w:t>
      </w:r>
      <w:r w:rsidRPr="009D03D0">
        <w:rPr>
          <w:rFonts w:hint="eastAsia"/>
          <w:color w:val="000000" w:themeColor="text1"/>
        </w:rPr>
        <w:t>的优劣</w:t>
      </w:r>
      <w:r w:rsidR="00A77989">
        <w:rPr>
          <w:rFonts w:hint="eastAsia"/>
          <w:color w:val="000000" w:themeColor="text1"/>
        </w:rPr>
        <w:t>。</w:t>
      </w:r>
    </w:p>
    <w:p w14:paraId="799D02BF" w14:textId="5A779878" w:rsidR="00B7013A" w:rsidRPr="009D03D0" w:rsidRDefault="00B7013A" w:rsidP="00F27CB5">
      <w:pPr>
        <w:ind w:firstLine="480"/>
        <w:rPr>
          <w:color w:val="000000" w:themeColor="text1"/>
        </w:rPr>
      </w:pPr>
    </w:p>
    <w:p w14:paraId="45F8B6E2" w14:textId="77777777" w:rsidR="00B7013A" w:rsidRPr="009D03D0" w:rsidRDefault="00B7013A" w:rsidP="00B7013A">
      <w:pPr>
        <w:ind w:firstLine="480"/>
        <w:rPr>
          <w:color w:val="000000" w:themeColor="text1"/>
        </w:rPr>
      </w:pPr>
    </w:p>
    <w:p w14:paraId="718CC754" w14:textId="77777777" w:rsidR="00B7013A" w:rsidRPr="00944031" w:rsidRDefault="00B7013A" w:rsidP="00A77989">
      <w:pPr>
        <w:pStyle w:val="aff0"/>
      </w:pPr>
      <w:r w:rsidRPr="00944031">
        <w:rPr>
          <w:noProof/>
        </w:rPr>
        <w:lastRenderedPageBreak/>
        <w:drawing>
          <wp:inline distT="0" distB="0" distL="0" distR="0" wp14:anchorId="25B51898" wp14:editId="4FA19CBB">
            <wp:extent cx="5270500" cy="3390900"/>
            <wp:effectExtent l="0" t="0" r="12700" b="12700"/>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0C7C971" w14:textId="4E7A2CCA" w:rsidR="00B7013A" w:rsidRPr="00944031" w:rsidRDefault="00EA4697" w:rsidP="000C7F4F">
      <w:pPr>
        <w:pStyle w:val="aff0"/>
      </w:pPr>
      <w:r w:rsidRPr="00944031">
        <w:t>图</w:t>
      </w:r>
      <w:r w:rsidRPr="00944031">
        <w:t>6-4   United</w:t>
      </w:r>
      <w:r w:rsidRPr="00944031">
        <w:t>航空公司</w:t>
      </w:r>
      <w:r w:rsidRPr="00944031">
        <w:t>Online</w:t>
      </w:r>
      <w:r w:rsidR="00F8293B" w:rsidRPr="00944031">
        <w:t xml:space="preserve"> Passive </w:t>
      </w:r>
      <w:r w:rsidR="009C06EA" w:rsidRPr="00944031">
        <w:t>Aggressive</w:t>
      </w:r>
      <w:r w:rsidRPr="00944031">
        <w:t xml:space="preserve"> SVM</w:t>
      </w:r>
      <w:r w:rsidRPr="00944031">
        <w:t>与</w:t>
      </w:r>
      <w:proofErr w:type="spellStart"/>
      <w:r w:rsidRPr="00944031">
        <w:t>Incre</w:t>
      </w:r>
      <w:proofErr w:type="spellEnd"/>
      <w:r w:rsidRPr="00944031">
        <w:t>/</w:t>
      </w:r>
      <w:proofErr w:type="spellStart"/>
      <w:r w:rsidRPr="00944031">
        <w:t>Decre</w:t>
      </w:r>
      <w:proofErr w:type="spellEnd"/>
      <w:r w:rsidRPr="00944031">
        <w:t xml:space="preserve"> SVM</w:t>
      </w:r>
      <w:r w:rsidRPr="00944031">
        <w:t>算法预测值和实际值的比较示意图</w:t>
      </w:r>
    </w:p>
    <w:p w14:paraId="4B87CB7E" w14:textId="1AF0F58F" w:rsidR="00B7013A" w:rsidRPr="009D03D0" w:rsidRDefault="00B7013A" w:rsidP="00B7013A">
      <w:pPr>
        <w:ind w:firstLine="480"/>
        <w:rPr>
          <w:color w:val="000000" w:themeColor="text1"/>
        </w:rPr>
      </w:pPr>
    </w:p>
    <w:p w14:paraId="339679A4" w14:textId="77777777" w:rsidR="00B7013A" w:rsidRPr="00944031" w:rsidRDefault="00B7013A" w:rsidP="00A77989">
      <w:pPr>
        <w:pStyle w:val="aff0"/>
      </w:pPr>
      <w:r w:rsidRPr="00944031">
        <w:rPr>
          <w:noProof/>
        </w:rPr>
        <w:drawing>
          <wp:inline distT="0" distB="0" distL="0" distR="0" wp14:anchorId="713126C8" wp14:editId="34482AE0">
            <wp:extent cx="5270500" cy="3165475"/>
            <wp:effectExtent l="0" t="0" r="12700" b="9525"/>
            <wp:docPr id="17" name="图表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EC54C64" w14:textId="3206EB35" w:rsidR="00B7013A" w:rsidRPr="00944031" w:rsidRDefault="00EA4697" w:rsidP="000C7F4F">
      <w:pPr>
        <w:pStyle w:val="aff0"/>
      </w:pPr>
      <w:r w:rsidRPr="00944031">
        <w:t>图</w:t>
      </w:r>
      <w:r w:rsidRPr="00944031">
        <w:t>6-5   US Airway</w:t>
      </w:r>
      <w:r w:rsidRPr="00944031">
        <w:t>航空公司</w:t>
      </w:r>
      <w:r w:rsidRPr="00944031">
        <w:t>Online</w:t>
      </w:r>
      <w:r w:rsidR="00F8293B" w:rsidRPr="00944031">
        <w:t xml:space="preserve"> Passive </w:t>
      </w:r>
      <w:r w:rsidR="009C06EA" w:rsidRPr="00944031">
        <w:t>Aggressive</w:t>
      </w:r>
      <w:r w:rsidRPr="00944031">
        <w:t xml:space="preserve"> SVM</w:t>
      </w:r>
      <w:r w:rsidRPr="00944031">
        <w:t>与</w:t>
      </w:r>
      <w:proofErr w:type="spellStart"/>
      <w:r w:rsidRPr="00944031">
        <w:t>Incre</w:t>
      </w:r>
      <w:proofErr w:type="spellEnd"/>
      <w:r w:rsidRPr="00944031">
        <w:t>/</w:t>
      </w:r>
      <w:proofErr w:type="spellStart"/>
      <w:r w:rsidRPr="00944031">
        <w:t>Decre</w:t>
      </w:r>
      <w:proofErr w:type="spellEnd"/>
      <w:r w:rsidRPr="00944031">
        <w:t xml:space="preserve"> SVM</w:t>
      </w:r>
      <w:r w:rsidRPr="00944031">
        <w:t>算法预测值和实际值的比较示意图</w:t>
      </w:r>
    </w:p>
    <w:p w14:paraId="62105A90" w14:textId="77777777" w:rsidR="00B7013A" w:rsidRPr="009D03D0" w:rsidRDefault="00B7013A" w:rsidP="00B7013A">
      <w:pPr>
        <w:ind w:firstLine="480"/>
        <w:rPr>
          <w:color w:val="000000" w:themeColor="text1"/>
        </w:rPr>
      </w:pPr>
    </w:p>
    <w:p w14:paraId="286F3608" w14:textId="77777777" w:rsidR="00B7013A" w:rsidRPr="00944031" w:rsidRDefault="00B7013A" w:rsidP="00A77989">
      <w:pPr>
        <w:pStyle w:val="aff0"/>
      </w:pPr>
      <w:r w:rsidRPr="00944031">
        <w:rPr>
          <w:noProof/>
        </w:rPr>
        <w:lastRenderedPageBreak/>
        <w:drawing>
          <wp:inline distT="0" distB="0" distL="0" distR="0" wp14:anchorId="5B840B95" wp14:editId="3F72DAFE">
            <wp:extent cx="5270500" cy="3221355"/>
            <wp:effectExtent l="0" t="0" r="12700" b="17145"/>
            <wp:docPr id="12" name="图表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D78A413" w14:textId="06B03C53" w:rsidR="00B7013A" w:rsidRPr="00944031" w:rsidRDefault="00EA4697" w:rsidP="000C7F4F">
      <w:pPr>
        <w:pStyle w:val="aff0"/>
      </w:pPr>
      <w:r w:rsidRPr="00944031">
        <w:t>图</w:t>
      </w:r>
      <w:r w:rsidRPr="00944031">
        <w:t>6-6   American Airlines</w:t>
      </w:r>
      <w:r w:rsidRPr="00944031">
        <w:t>航空公司</w:t>
      </w:r>
      <w:r w:rsidRPr="00944031">
        <w:t>Online</w:t>
      </w:r>
      <w:r w:rsidR="00F8293B" w:rsidRPr="00944031">
        <w:t xml:space="preserve"> Passive </w:t>
      </w:r>
      <w:r w:rsidR="009C06EA" w:rsidRPr="00944031">
        <w:t>Aggressive</w:t>
      </w:r>
      <w:r w:rsidRPr="00944031">
        <w:t xml:space="preserve"> SVM</w:t>
      </w:r>
      <w:r w:rsidRPr="00944031">
        <w:t>与</w:t>
      </w:r>
      <w:proofErr w:type="spellStart"/>
      <w:r w:rsidRPr="00944031">
        <w:t>Incre</w:t>
      </w:r>
      <w:proofErr w:type="spellEnd"/>
      <w:r w:rsidRPr="00944031">
        <w:t>/</w:t>
      </w:r>
      <w:proofErr w:type="spellStart"/>
      <w:r w:rsidRPr="00944031">
        <w:t>Decre</w:t>
      </w:r>
      <w:proofErr w:type="spellEnd"/>
      <w:r w:rsidRPr="00944031">
        <w:t xml:space="preserve"> SVM</w:t>
      </w:r>
      <w:r w:rsidRPr="00944031">
        <w:t>算法预测值和实际值的比较示意图</w:t>
      </w:r>
    </w:p>
    <w:p w14:paraId="283B5E92" w14:textId="77777777" w:rsidR="00B7013A" w:rsidRPr="009D03D0" w:rsidRDefault="00B7013A" w:rsidP="00B7013A">
      <w:pPr>
        <w:ind w:firstLine="480"/>
        <w:rPr>
          <w:color w:val="000000" w:themeColor="text1"/>
        </w:rPr>
      </w:pPr>
    </w:p>
    <w:p w14:paraId="08A7CF93" w14:textId="77777777" w:rsidR="00B7013A" w:rsidRPr="00944031" w:rsidRDefault="00B7013A" w:rsidP="00A77989">
      <w:pPr>
        <w:pStyle w:val="aff0"/>
      </w:pPr>
      <w:r w:rsidRPr="00944031">
        <w:rPr>
          <w:noProof/>
        </w:rPr>
        <w:drawing>
          <wp:inline distT="0" distB="0" distL="0" distR="0" wp14:anchorId="3F8C2890" wp14:editId="1506C2FB">
            <wp:extent cx="5270500" cy="3162300"/>
            <wp:effectExtent l="0" t="0" r="12700" b="12700"/>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DFFADCB" w14:textId="692B056D" w:rsidR="00B7013A" w:rsidRPr="00944031" w:rsidRDefault="00EA4697" w:rsidP="000C7F4F">
      <w:pPr>
        <w:pStyle w:val="aff0"/>
      </w:pPr>
      <w:r w:rsidRPr="00944031">
        <w:t>图</w:t>
      </w:r>
      <w:r w:rsidRPr="00944031">
        <w:t>6-7   Southwest</w:t>
      </w:r>
      <w:r w:rsidRPr="00944031">
        <w:t>航空公司</w:t>
      </w:r>
      <w:r w:rsidRPr="00944031">
        <w:t>Online</w:t>
      </w:r>
      <w:r w:rsidR="00F8293B" w:rsidRPr="00944031">
        <w:t xml:space="preserve"> Passive </w:t>
      </w:r>
      <w:r w:rsidR="009C06EA" w:rsidRPr="00944031">
        <w:t>Aggressive</w:t>
      </w:r>
      <w:r w:rsidRPr="00944031">
        <w:t xml:space="preserve"> SVM</w:t>
      </w:r>
      <w:r w:rsidRPr="00944031">
        <w:t>与</w:t>
      </w:r>
      <w:proofErr w:type="spellStart"/>
      <w:r w:rsidRPr="00944031">
        <w:t>Incre</w:t>
      </w:r>
      <w:proofErr w:type="spellEnd"/>
      <w:r w:rsidRPr="00944031">
        <w:t>/</w:t>
      </w:r>
      <w:proofErr w:type="spellStart"/>
      <w:r w:rsidRPr="00944031">
        <w:t>Decre</w:t>
      </w:r>
      <w:proofErr w:type="spellEnd"/>
      <w:r w:rsidRPr="00944031">
        <w:t xml:space="preserve"> SVM</w:t>
      </w:r>
      <w:r w:rsidRPr="00944031">
        <w:t>算法预测值和实际值的比较示意图</w:t>
      </w:r>
    </w:p>
    <w:p w14:paraId="14BB0929" w14:textId="77777777" w:rsidR="00B7013A" w:rsidRPr="00944031" w:rsidRDefault="00B7013A" w:rsidP="00A77989">
      <w:pPr>
        <w:pStyle w:val="aff0"/>
      </w:pPr>
      <w:r w:rsidRPr="00944031">
        <w:rPr>
          <w:noProof/>
        </w:rPr>
        <w:lastRenderedPageBreak/>
        <w:drawing>
          <wp:inline distT="0" distB="0" distL="0" distR="0" wp14:anchorId="483A1653" wp14:editId="664CA78F">
            <wp:extent cx="5270500" cy="3365369"/>
            <wp:effectExtent l="0" t="0" r="12700" b="13335"/>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65B1726" w14:textId="5CAD7D64" w:rsidR="00B7013A" w:rsidRPr="00944031" w:rsidRDefault="00EA4697" w:rsidP="000C7F4F">
      <w:pPr>
        <w:pStyle w:val="aff0"/>
      </w:pPr>
      <w:r w:rsidRPr="00944031">
        <w:t>图</w:t>
      </w:r>
      <w:r w:rsidRPr="00944031">
        <w:t>6-8   Delta</w:t>
      </w:r>
      <w:r w:rsidRPr="00944031">
        <w:t>航空公司</w:t>
      </w:r>
      <w:r w:rsidRPr="00944031">
        <w:t>Online</w:t>
      </w:r>
      <w:r w:rsidR="00F8293B" w:rsidRPr="00944031">
        <w:t xml:space="preserve"> Passive </w:t>
      </w:r>
      <w:r w:rsidR="009C06EA" w:rsidRPr="00944031">
        <w:t>Aggressive</w:t>
      </w:r>
      <w:r w:rsidRPr="00944031">
        <w:t xml:space="preserve"> SVM</w:t>
      </w:r>
      <w:r w:rsidRPr="00944031">
        <w:t>与</w:t>
      </w:r>
      <w:proofErr w:type="spellStart"/>
      <w:r w:rsidRPr="00944031">
        <w:t>Incre</w:t>
      </w:r>
      <w:proofErr w:type="spellEnd"/>
      <w:r w:rsidRPr="00944031">
        <w:t>/</w:t>
      </w:r>
      <w:proofErr w:type="spellStart"/>
      <w:r w:rsidRPr="00944031">
        <w:t>Decre</w:t>
      </w:r>
      <w:proofErr w:type="spellEnd"/>
      <w:r w:rsidRPr="00944031">
        <w:t xml:space="preserve"> SVM</w:t>
      </w:r>
      <w:r w:rsidRPr="00944031">
        <w:t>算法预测值和实际值的比较示意图</w:t>
      </w:r>
    </w:p>
    <w:p w14:paraId="4F9401EB" w14:textId="77777777" w:rsidR="00B7013A" w:rsidRPr="009D03D0" w:rsidRDefault="00B7013A" w:rsidP="00B7013A">
      <w:pPr>
        <w:ind w:firstLine="480"/>
        <w:rPr>
          <w:color w:val="000000" w:themeColor="text1"/>
        </w:rPr>
      </w:pPr>
    </w:p>
    <w:p w14:paraId="7C1A6A89" w14:textId="77777777" w:rsidR="00B7013A" w:rsidRPr="00944031" w:rsidRDefault="00B7013A" w:rsidP="00A77989">
      <w:pPr>
        <w:pStyle w:val="aff0"/>
      </w:pPr>
      <w:r w:rsidRPr="00944031">
        <w:rPr>
          <w:noProof/>
        </w:rPr>
        <w:drawing>
          <wp:inline distT="0" distB="0" distL="0" distR="0" wp14:anchorId="36342B65" wp14:editId="25C516C1">
            <wp:extent cx="5270500" cy="3497344"/>
            <wp:effectExtent l="0" t="0" r="12700" b="8255"/>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31BE079" w14:textId="327C1139" w:rsidR="00EA4697" w:rsidRPr="00944031" w:rsidRDefault="00EA4697" w:rsidP="000C7F4F">
      <w:pPr>
        <w:pStyle w:val="aff0"/>
      </w:pPr>
      <w:r w:rsidRPr="00944031">
        <w:t>图</w:t>
      </w:r>
      <w:r w:rsidRPr="00944031">
        <w:t>6-9   Virgin America</w:t>
      </w:r>
      <w:r w:rsidRPr="00944031">
        <w:t>航空公司</w:t>
      </w:r>
      <w:r w:rsidRPr="00944031">
        <w:t>Online</w:t>
      </w:r>
      <w:r w:rsidR="00F8293B" w:rsidRPr="00944031">
        <w:t xml:space="preserve"> Passive </w:t>
      </w:r>
      <w:r w:rsidR="009C06EA" w:rsidRPr="00944031">
        <w:t>Aggressive</w:t>
      </w:r>
      <w:r w:rsidRPr="00944031">
        <w:t xml:space="preserve"> SVM</w:t>
      </w:r>
      <w:r w:rsidRPr="00944031">
        <w:t>与</w:t>
      </w:r>
      <w:proofErr w:type="spellStart"/>
      <w:r w:rsidRPr="00944031">
        <w:t>Incre</w:t>
      </w:r>
      <w:proofErr w:type="spellEnd"/>
      <w:r w:rsidRPr="00944031">
        <w:t>/</w:t>
      </w:r>
      <w:proofErr w:type="spellStart"/>
      <w:r w:rsidRPr="00944031">
        <w:t>Decre</w:t>
      </w:r>
      <w:proofErr w:type="spellEnd"/>
      <w:r w:rsidRPr="00944031">
        <w:t xml:space="preserve"> SVM</w:t>
      </w:r>
      <w:r w:rsidRPr="00944031">
        <w:t>算法预测值和实际值的比较示意图</w:t>
      </w:r>
    </w:p>
    <w:p w14:paraId="086092E9" w14:textId="1FDED128" w:rsidR="00673C0D" w:rsidRPr="009D03D0" w:rsidRDefault="00673C0D" w:rsidP="00673C0D">
      <w:pPr>
        <w:ind w:firstLine="480"/>
        <w:rPr>
          <w:color w:val="000000" w:themeColor="text1"/>
        </w:rPr>
      </w:pPr>
      <w:r w:rsidRPr="009D03D0">
        <w:rPr>
          <w:rFonts w:hint="eastAsia"/>
          <w:color w:val="000000" w:themeColor="text1"/>
        </w:rPr>
        <w:t>可以看到，两个在线算法的预测效果大致符合了情感的走势，并且根据</w:t>
      </w:r>
      <w:r w:rsidR="00442EA7" w:rsidRPr="009D03D0">
        <w:rPr>
          <w:rFonts w:hint="eastAsia"/>
          <w:color w:val="000000" w:themeColor="text1"/>
        </w:rPr>
        <w:t>图像的</w:t>
      </w:r>
      <w:r w:rsidRPr="009D03D0">
        <w:rPr>
          <w:rFonts w:hint="eastAsia"/>
          <w:color w:val="000000" w:themeColor="text1"/>
        </w:rPr>
        <w:t>偏离程度大致可以认为</w:t>
      </w:r>
      <w:r w:rsidR="00F8293B" w:rsidRPr="009D03D0">
        <w:rPr>
          <w:rFonts w:hint="eastAsia"/>
          <w:color w:val="000000" w:themeColor="text1"/>
        </w:rPr>
        <w:t>Online</w:t>
      </w:r>
      <w:r w:rsidR="00F8293B" w:rsidRPr="009D03D0">
        <w:rPr>
          <w:color w:val="000000" w:themeColor="text1"/>
        </w:rPr>
        <w:t xml:space="preserve"> </w:t>
      </w:r>
      <w:r w:rsidR="00F8293B" w:rsidRPr="009D03D0">
        <w:rPr>
          <w:rFonts w:hint="eastAsia"/>
          <w:color w:val="000000" w:themeColor="text1"/>
        </w:rPr>
        <w:t>Passive</w:t>
      </w:r>
      <w:r w:rsidR="00F8293B" w:rsidRPr="009D03D0">
        <w:rPr>
          <w:color w:val="000000" w:themeColor="text1"/>
        </w:rPr>
        <w:t xml:space="preserve"> </w:t>
      </w:r>
      <w:r w:rsidR="009C06EA" w:rsidRPr="009D03D0">
        <w:rPr>
          <w:color w:val="000000" w:themeColor="text1"/>
        </w:rPr>
        <w:t>Aggressive</w:t>
      </w:r>
      <w:r w:rsidR="00F8293B" w:rsidRPr="009D03D0">
        <w:rPr>
          <w:rFonts w:hint="eastAsia"/>
          <w:color w:val="000000" w:themeColor="text1"/>
        </w:rPr>
        <w:t xml:space="preserve"> SVM</w:t>
      </w:r>
      <w:r w:rsidR="00F8293B" w:rsidRPr="009D03D0">
        <w:rPr>
          <w:rFonts w:hint="eastAsia"/>
          <w:color w:val="000000" w:themeColor="text1"/>
        </w:rPr>
        <w:t>算法</w:t>
      </w:r>
      <w:r w:rsidR="00442EA7" w:rsidRPr="009D03D0">
        <w:rPr>
          <w:rFonts w:hint="eastAsia"/>
          <w:color w:val="000000" w:themeColor="text1"/>
        </w:rPr>
        <w:t>在预测准确上</w:t>
      </w:r>
      <w:r w:rsidRPr="009D03D0">
        <w:rPr>
          <w:rFonts w:hint="eastAsia"/>
          <w:color w:val="000000" w:themeColor="text1"/>
        </w:rPr>
        <w:t>要优于</w:t>
      </w:r>
      <w:r w:rsidR="00F8293B" w:rsidRPr="009D03D0">
        <w:rPr>
          <w:rFonts w:hint="eastAsia"/>
          <w:color w:val="000000" w:themeColor="text1"/>
        </w:rPr>
        <w:t>Incremental</w:t>
      </w:r>
      <w:r w:rsidR="00F8293B" w:rsidRPr="009D03D0">
        <w:rPr>
          <w:color w:val="000000" w:themeColor="text1"/>
        </w:rPr>
        <w:t>/Decremental SVM</w:t>
      </w:r>
      <w:r w:rsidR="00F8293B" w:rsidRPr="009D03D0">
        <w:rPr>
          <w:rFonts w:hint="eastAsia"/>
          <w:color w:val="000000" w:themeColor="text1"/>
        </w:rPr>
        <w:t>算法</w:t>
      </w:r>
      <w:r w:rsidRPr="009D03D0">
        <w:rPr>
          <w:rFonts w:hint="eastAsia"/>
          <w:color w:val="000000" w:themeColor="text1"/>
        </w:rPr>
        <w:t>，令第</w:t>
      </w:r>
      <w:r w:rsidRPr="009D03D0">
        <w:rPr>
          <w:rFonts w:hint="eastAsia"/>
          <w:color w:val="000000" w:themeColor="text1"/>
        </w:rPr>
        <w:t>t</w:t>
      </w:r>
      <w:r w:rsidRPr="009D03D0">
        <w:rPr>
          <w:rFonts w:hint="eastAsia"/>
          <w:color w:val="000000" w:themeColor="text1"/>
        </w:rPr>
        <w:t>次情感预测值为</w:t>
      </w:r>
      <m:oMath>
        <m:acc>
          <m:accPr>
            <m:ctrlPr>
              <w:rPr>
                <w:rFonts w:ascii="Cambria Math" w:hAnsi="Cambria Math"/>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ctrlPr>
              <w:rPr>
                <w:rFonts w:ascii="Cambria Math" w:hAnsi="Cambria Math"/>
                <w:i/>
                <w:color w:val="000000" w:themeColor="text1"/>
              </w:rPr>
            </m:ctrlPr>
          </m:e>
        </m:acc>
      </m:oMath>
      <w:r w:rsidR="00F5569D">
        <w:rPr>
          <w:rFonts w:hint="eastAsia"/>
          <w:color w:val="000000" w:themeColor="text1"/>
        </w:rPr>
        <w:t>,</w:t>
      </w:r>
      <w:r w:rsidR="00F5569D">
        <w:rPr>
          <w:color w:val="000000" w:themeColor="text1"/>
        </w:rPr>
        <w:t xml:space="preserve"> </w:t>
      </w:r>
      <w:r w:rsidRPr="009D03D0">
        <w:rPr>
          <w:rFonts w:hint="eastAsia"/>
          <w:color w:val="000000" w:themeColor="text1"/>
        </w:rPr>
        <w:t>实际值为</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oMath>
      <w:r w:rsidR="00F5569D">
        <w:rPr>
          <w:color w:val="000000" w:themeColor="text1"/>
        </w:rPr>
        <w:t xml:space="preserve">, </w:t>
      </w:r>
      <w:r w:rsidRPr="009D03D0">
        <w:rPr>
          <w:rFonts w:hint="eastAsia"/>
          <w:color w:val="000000" w:themeColor="text1"/>
        </w:rPr>
        <w:t>考</w:t>
      </w:r>
      <w:r w:rsidRPr="009D03D0">
        <w:rPr>
          <w:rFonts w:hint="eastAsia"/>
          <w:color w:val="000000" w:themeColor="text1"/>
        </w:rPr>
        <w:lastRenderedPageBreak/>
        <w:t>虑误差</w:t>
      </w:r>
      <w:r w:rsidR="003A3B69" w:rsidRPr="009D03D0">
        <w:rPr>
          <w:rFonts w:hint="eastAsia"/>
          <w:color w:val="000000" w:themeColor="text1"/>
        </w:rPr>
        <w:t>：</w:t>
      </w:r>
    </w:p>
    <w:p w14:paraId="31CE3EF1" w14:textId="3B363C5D" w:rsidR="00DA6B5A" w:rsidRPr="009D03D0" w:rsidRDefault="00A20880" w:rsidP="00673C0D">
      <w:pPr>
        <w:ind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color w:val="000000" w:themeColor="text1"/>
                </w:rPr>
                <m:t>η=</m:t>
              </m:r>
              <m:nary>
                <m:naryPr>
                  <m:chr m:val="∑"/>
                  <m:supHide m:val="1"/>
                  <m:ctrlPr>
                    <w:rPr>
                      <w:rFonts w:ascii="Cambria Math" w:hAnsi="Cambria Math"/>
                      <w:i/>
                      <w:color w:val="000000" w:themeColor="text1"/>
                    </w:rPr>
                  </m:ctrlPr>
                </m:naryPr>
                <m:sub>
                  <m:r>
                    <w:rPr>
                      <w:rFonts w:ascii="Cambria Math" w:hAnsi="Cambria Math"/>
                      <w:color w:val="000000" w:themeColor="text1"/>
                    </w:rPr>
                    <m:t>t</m:t>
                  </m:r>
                </m:sub>
                <m:sup/>
                <m:e>
                  <m:sSup>
                    <m:sSupPr>
                      <m:ctrlPr>
                        <w:rPr>
                          <w:rFonts w:ascii="Cambria Math" w:hAnsi="Cambria Math"/>
                          <w:i/>
                          <w:color w:val="000000" w:themeColor="text1"/>
                        </w:rPr>
                      </m:ctrlPr>
                    </m:sSupPr>
                    <m:e>
                      <m:d>
                        <m:dPr>
                          <m:ctrlPr>
                            <w:rPr>
                              <w:rFonts w:ascii="Cambria Math" w:hAnsi="Cambria Math"/>
                              <w:i/>
                              <w:color w:val="000000" w:themeColor="text1"/>
                            </w:rPr>
                          </m:ctrlPr>
                        </m:dPr>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m:t>
                              </m:r>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e>
                              </m:acc>
                            </m:num>
                            <m:den>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den>
                          </m:f>
                        </m:e>
                      </m:d>
                    </m:e>
                    <m:sup>
                      <m:r>
                        <w:rPr>
                          <w:rFonts w:ascii="Cambria Math" w:hAnsi="Cambria Math"/>
                          <w:color w:val="000000" w:themeColor="text1"/>
                        </w:rPr>
                        <m:t>2</m:t>
                      </m:r>
                    </m:sup>
                  </m:sSup>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6-5</m:t>
                  </m:r>
                </m:e>
              </m:d>
            </m:e>
          </m:eqArr>
        </m:oMath>
      </m:oMathPara>
    </w:p>
    <w:p w14:paraId="7BF0B322" w14:textId="38646CCB" w:rsidR="00673C0D" w:rsidRPr="009D03D0" w:rsidRDefault="00673C0D" w:rsidP="00673C0D">
      <w:pPr>
        <w:ind w:firstLine="480"/>
        <w:rPr>
          <w:color w:val="000000" w:themeColor="text1"/>
        </w:rPr>
      </w:pPr>
      <w:r w:rsidRPr="009D03D0">
        <w:rPr>
          <w:rFonts w:hint="eastAsia"/>
          <w:color w:val="000000" w:themeColor="text1"/>
        </w:rPr>
        <w:t>其算法效果可以总结出以下表格总结得到：</w:t>
      </w:r>
    </w:p>
    <w:p w14:paraId="7FAE7B70" w14:textId="26B31F35" w:rsidR="00EA4697" w:rsidRPr="00944031" w:rsidRDefault="00EA4697" w:rsidP="000C7F4F">
      <w:pPr>
        <w:pStyle w:val="aff0"/>
      </w:pPr>
      <w:r w:rsidRPr="00944031">
        <w:t>表</w:t>
      </w:r>
      <w:r w:rsidRPr="00944031">
        <w:t>6-6  Online</w:t>
      </w:r>
      <w:r w:rsidR="00F8293B" w:rsidRPr="00944031">
        <w:t xml:space="preserve"> Passive </w:t>
      </w:r>
      <w:r w:rsidR="009C06EA" w:rsidRPr="00944031">
        <w:t>Aggressive</w:t>
      </w:r>
      <w:r w:rsidRPr="00944031">
        <w:t xml:space="preserve"> SVM</w:t>
      </w:r>
      <w:r w:rsidRPr="00944031">
        <w:t>与</w:t>
      </w:r>
      <w:proofErr w:type="spellStart"/>
      <w:r w:rsidRPr="00944031">
        <w:t>Incre</w:t>
      </w:r>
      <w:proofErr w:type="spellEnd"/>
      <w:r w:rsidRPr="00944031">
        <w:t>/</w:t>
      </w:r>
      <w:proofErr w:type="spellStart"/>
      <w:r w:rsidRPr="00944031">
        <w:t>Decre</w:t>
      </w:r>
      <w:proofErr w:type="spellEnd"/>
      <w:r w:rsidRPr="00944031">
        <w:t xml:space="preserve"> SVM</w:t>
      </w:r>
      <w:r w:rsidRPr="00944031">
        <w:t>误差指标比较</w:t>
      </w:r>
    </w:p>
    <w:tbl>
      <w:tblPr>
        <w:tblW w:w="83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126"/>
        <w:gridCol w:w="3818"/>
      </w:tblGrid>
      <w:tr w:rsidR="00673C0D" w:rsidRPr="009D03D0" w14:paraId="6B5B40D1" w14:textId="77777777" w:rsidTr="00AA3604">
        <w:trPr>
          <w:trHeight w:val="320"/>
          <w:jc w:val="center"/>
        </w:trPr>
        <w:tc>
          <w:tcPr>
            <w:tcW w:w="2405" w:type="dxa"/>
          </w:tcPr>
          <w:p w14:paraId="0966FEE7" w14:textId="77777777" w:rsidR="00673C0D" w:rsidRPr="00944031" w:rsidRDefault="00673C0D" w:rsidP="00A77989">
            <w:pPr>
              <w:wordWrap w:val="0"/>
              <w:ind w:firstLineChars="0" w:firstLine="0"/>
              <w:jc w:val="left"/>
              <w:rPr>
                <w:rFonts w:eastAsia="STKaiti" w:cs="Times New Roman"/>
                <w:color w:val="000000" w:themeColor="text1"/>
                <w:sz w:val="21"/>
              </w:rPr>
            </w:pPr>
            <w:r w:rsidRPr="00944031">
              <w:rPr>
                <w:rFonts w:eastAsia="STKaiti" w:cs="Times New Roman"/>
                <w:color w:val="000000" w:themeColor="text1"/>
                <w:sz w:val="21"/>
              </w:rPr>
              <w:t>Airlines</w:t>
            </w:r>
          </w:p>
        </w:tc>
        <w:tc>
          <w:tcPr>
            <w:tcW w:w="2126" w:type="dxa"/>
            <w:noWrap/>
            <w:hideMark/>
          </w:tcPr>
          <w:p w14:paraId="4F4D9B11" w14:textId="3E9445C1" w:rsidR="00673C0D" w:rsidRPr="00944031" w:rsidRDefault="00F8293B" w:rsidP="00A77989">
            <w:pPr>
              <w:wordWrap w:val="0"/>
              <w:ind w:firstLineChars="0" w:firstLine="0"/>
              <w:jc w:val="left"/>
              <w:rPr>
                <w:rFonts w:eastAsia="STKaiti" w:cs="Times New Roman"/>
                <w:color w:val="000000" w:themeColor="text1"/>
                <w:sz w:val="21"/>
              </w:rPr>
            </w:pPr>
            <w:proofErr w:type="spellStart"/>
            <w:r w:rsidRPr="00944031">
              <w:rPr>
                <w:rFonts w:eastAsia="STKaiti" w:cs="Times New Roman"/>
                <w:color w:val="000000" w:themeColor="text1"/>
                <w:sz w:val="21"/>
              </w:rPr>
              <w:t>Incre-Decre</w:t>
            </w:r>
            <w:proofErr w:type="spellEnd"/>
            <w:r w:rsidRPr="00944031">
              <w:rPr>
                <w:rFonts w:eastAsia="STKaiti" w:cs="Times New Roman"/>
                <w:color w:val="000000" w:themeColor="text1"/>
                <w:sz w:val="21"/>
              </w:rPr>
              <w:t xml:space="preserve"> SVM</w:t>
            </w:r>
          </w:p>
        </w:tc>
        <w:tc>
          <w:tcPr>
            <w:tcW w:w="3818" w:type="dxa"/>
            <w:noWrap/>
            <w:hideMark/>
          </w:tcPr>
          <w:p w14:paraId="6F42A906" w14:textId="6E2EA7E5" w:rsidR="00673C0D" w:rsidRPr="00944031" w:rsidRDefault="00F8293B" w:rsidP="00A77989">
            <w:pPr>
              <w:wordWrap w:val="0"/>
              <w:ind w:firstLineChars="0" w:firstLine="0"/>
              <w:jc w:val="left"/>
              <w:rPr>
                <w:rFonts w:eastAsia="STKaiti" w:cs="Times New Roman"/>
                <w:color w:val="000000" w:themeColor="text1"/>
                <w:sz w:val="21"/>
              </w:rPr>
            </w:pPr>
            <w:r w:rsidRPr="00944031">
              <w:rPr>
                <w:rFonts w:eastAsia="STKaiti" w:cs="Times New Roman"/>
                <w:color w:val="000000" w:themeColor="text1"/>
                <w:sz w:val="21"/>
              </w:rPr>
              <w:t>Online Passive Aggressive SVM</w:t>
            </w:r>
          </w:p>
        </w:tc>
      </w:tr>
      <w:tr w:rsidR="00673C0D" w:rsidRPr="009D03D0" w14:paraId="1CB9B320" w14:textId="77777777" w:rsidTr="00AA3604">
        <w:trPr>
          <w:trHeight w:val="320"/>
          <w:jc w:val="center"/>
        </w:trPr>
        <w:tc>
          <w:tcPr>
            <w:tcW w:w="2405" w:type="dxa"/>
          </w:tcPr>
          <w:p w14:paraId="26D272A9" w14:textId="77777777" w:rsidR="00673C0D" w:rsidRPr="00944031" w:rsidRDefault="00673C0D" w:rsidP="00A77989">
            <w:pPr>
              <w:wordWrap w:val="0"/>
              <w:ind w:firstLineChars="0" w:firstLine="0"/>
              <w:jc w:val="left"/>
              <w:rPr>
                <w:rFonts w:eastAsia="STKaiti" w:cs="Times New Roman"/>
                <w:color w:val="000000" w:themeColor="text1"/>
                <w:sz w:val="21"/>
              </w:rPr>
            </w:pPr>
            <w:r w:rsidRPr="00944031">
              <w:rPr>
                <w:rFonts w:eastAsia="STKaiti" w:cs="Times New Roman"/>
                <w:color w:val="000000" w:themeColor="text1"/>
                <w:sz w:val="21"/>
              </w:rPr>
              <w:t>United</w:t>
            </w:r>
          </w:p>
        </w:tc>
        <w:tc>
          <w:tcPr>
            <w:tcW w:w="2126" w:type="dxa"/>
            <w:noWrap/>
            <w:hideMark/>
          </w:tcPr>
          <w:p w14:paraId="7285840D" w14:textId="77777777" w:rsidR="00673C0D" w:rsidRPr="00944031" w:rsidRDefault="00673C0D" w:rsidP="00A77989">
            <w:pPr>
              <w:wordWrap w:val="0"/>
              <w:ind w:firstLineChars="0" w:firstLine="0"/>
              <w:jc w:val="left"/>
              <w:rPr>
                <w:rFonts w:eastAsia="STKaiti" w:cs="Times New Roman"/>
                <w:color w:val="000000" w:themeColor="text1"/>
                <w:sz w:val="21"/>
              </w:rPr>
            </w:pPr>
            <w:r w:rsidRPr="00944031">
              <w:rPr>
                <w:rFonts w:eastAsia="STKaiti" w:cs="Times New Roman"/>
                <w:color w:val="000000" w:themeColor="text1"/>
                <w:sz w:val="21"/>
              </w:rPr>
              <w:t>1.720</w:t>
            </w:r>
          </w:p>
        </w:tc>
        <w:tc>
          <w:tcPr>
            <w:tcW w:w="3818" w:type="dxa"/>
            <w:noWrap/>
            <w:hideMark/>
          </w:tcPr>
          <w:p w14:paraId="0727CB94"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1.355</w:t>
            </w:r>
          </w:p>
        </w:tc>
      </w:tr>
      <w:tr w:rsidR="00673C0D" w:rsidRPr="009D03D0" w14:paraId="406D144D" w14:textId="77777777" w:rsidTr="00AA3604">
        <w:trPr>
          <w:trHeight w:val="320"/>
          <w:jc w:val="center"/>
        </w:trPr>
        <w:tc>
          <w:tcPr>
            <w:tcW w:w="2405" w:type="dxa"/>
          </w:tcPr>
          <w:p w14:paraId="1B199B9C" w14:textId="77777777" w:rsidR="00673C0D" w:rsidRPr="00944031" w:rsidRDefault="00673C0D" w:rsidP="00A77989">
            <w:pPr>
              <w:wordWrap w:val="0"/>
              <w:ind w:firstLineChars="0" w:firstLine="0"/>
              <w:jc w:val="left"/>
              <w:rPr>
                <w:rFonts w:eastAsia="STKaiti" w:cs="Times New Roman"/>
                <w:color w:val="000000" w:themeColor="text1"/>
                <w:sz w:val="21"/>
              </w:rPr>
            </w:pPr>
            <w:r w:rsidRPr="00944031">
              <w:rPr>
                <w:rFonts w:eastAsia="STKaiti" w:cs="Times New Roman"/>
                <w:color w:val="000000" w:themeColor="text1"/>
                <w:sz w:val="21"/>
              </w:rPr>
              <w:t>US Airways</w:t>
            </w:r>
          </w:p>
        </w:tc>
        <w:tc>
          <w:tcPr>
            <w:tcW w:w="2126" w:type="dxa"/>
            <w:noWrap/>
            <w:hideMark/>
          </w:tcPr>
          <w:p w14:paraId="40736000" w14:textId="77777777" w:rsidR="00673C0D" w:rsidRPr="00944031" w:rsidRDefault="00673C0D" w:rsidP="00A77989">
            <w:pPr>
              <w:wordWrap w:val="0"/>
              <w:ind w:firstLineChars="0" w:firstLine="0"/>
              <w:jc w:val="left"/>
              <w:rPr>
                <w:rFonts w:eastAsia="STKaiti" w:cs="Times New Roman"/>
                <w:color w:val="000000" w:themeColor="text1"/>
                <w:sz w:val="21"/>
              </w:rPr>
            </w:pPr>
            <w:r w:rsidRPr="00944031">
              <w:rPr>
                <w:rFonts w:eastAsia="STKaiti" w:cs="Times New Roman"/>
                <w:color w:val="000000" w:themeColor="text1"/>
                <w:sz w:val="21"/>
              </w:rPr>
              <w:t>1.552</w:t>
            </w:r>
          </w:p>
        </w:tc>
        <w:tc>
          <w:tcPr>
            <w:tcW w:w="3818" w:type="dxa"/>
            <w:noWrap/>
            <w:hideMark/>
          </w:tcPr>
          <w:p w14:paraId="2536BFE9"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1.253</w:t>
            </w:r>
          </w:p>
        </w:tc>
      </w:tr>
      <w:tr w:rsidR="00673C0D" w:rsidRPr="009D03D0" w14:paraId="50FD1078" w14:textId="77777777" w:rsidTr="00AA3604">
        <w:trPr>
          <w:trHeight w:val="320"/>
          <w:jc w:val="center"/>
        </w:trPr>
        <w:tc>
          <w:tcPr>
            <w:tcW w:w="2405" w:type="dxa"/>
          </w:tcPr>
          <w:p w14:paraId="33B0B2D4"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American</w:t>
            </w:r>
          </w:p>
        </w:tc>
        <w:tc>
          <w:tcPr>
            <w:tcW w:w="2126" w:type="dxa"/>
            <w:noWrap/>
            <w:hideMark/>
          </w:tcPr>
          <w:p w14:paraId="1CC9353A"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6.212</w:t>
            </w:r>
          </w:p>
        </w:tc>
        <w:tc>
          <w:tcPr>
            <w:tcW w:w="3818" w:type="dxa"/>
            <w:noWrap/>
            <w:hideMark/>
          </w:tcPr>
          <w:p w14:paraId="6E0BAD1C"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5.821</w:t>
            </w:r>
          </w:p>
        </w:tc>
      </w:tr>
      <w:tr w:rsidR="00673C0D" w:rsidRPr="009D03D0" w14:paraId="7083BD5D" w14:textId="77777777" w:rsidTr="00AA3604">
        <w:trPr>
          <w:trHeight w:val="320"/>
          <w:jc w:val="center"/>
        </w:trPr>
        <w:tc>
          <w:tcPr>
            <w:tcW w:w="2405" w:type="dxa"/>
          </w:tcPr>
          <w:p w14:paraId="176DAAD5"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Delta</w:t>
            </w:r>
          </w:p>
        </w:tc>
        <w:tc>
          <w:tcPr>
            <w:tcW w:w="2126" w:type="dxa"/>
            <w:noWrap/>
            <w:hideMark/>
          </w:tcPr>
          <w:p w14:paraId="653F5BAF"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2.588</w:t>
            </w:r>
          </w:p>
        </w:tc>
        <w:tc>
          <w:tcPr>
            <w:tcW w:w="3818" w:type="dxa"/>
            <w:noWrap/>
            <w:hideMark/>
          </w:tcPr>
          <w:p w14:paraId="4AAD2C27"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0.889</w:t>
            </w:r>
          </w:p>
        </w:tc>
      </w:tr>
      <w:tr w:rsidR="00673C0D" w:rsidRPr="009D03D0" w14:paraId="252B0CDE" w14:textId="77777777" w:rsidTr="00AA3604">
        <w:trPr>
          <w:trHeight w:val="417"/>
          <w:jc w:val="center"/>
        </w:trPr>
        <w:tc>
          <w:tcPr>
            <w:tcW w:w="2405" w:type="dxa"/>
          </w:tcPr>
          <w:p w14:paraId="090499E4"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Virgin</w:t>
            </w:r>
          </w:p>
        </w:tc>
        <w:tc>
          <w:tcPr>
            <w:tcW w:w="2126" w:type="dxa"/>
            <w:noWrap/>
            <w:hideMark/>
          </w:tcPr>
          <w:p w14:paraId="1090721C"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1.778</w:t>
            </w:r>
          </w:p>
        </w:tc>
        <w:tc>
          <w:tcPr>
            <w:tcW w:w="3818" w:type="dxa"/>
            <w:noWrap/>
            <w:hideMark/>
          </w:tcPr>
          <w:p w14:paraId="10764B15"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1.882</w:t>
            </w:r>
          </w:p>
        </w:tc>
      </w:tr>
    </w:tbl>
    <w:p w14:paraId="281D6D56" w14:textId="77777777" w:rsidR="0012603D" w:rsidRDefault="001F0AC2" w:rsidP="001F0AC2">
      <w:pPr>
        <w:ind w:firstLine="480"/>
        <w:rPr>
          <w:color w:val="000000" w:themeColor="text1"/>
        </w:rPr>
      </w:pPr>
      <w:r w:rsidRPr="009D03D0">
        <w:rPr>
          <w:rFonts w:hint="eastAsia"/>
          <w:color w:val="000000" w:themeColor="text1"/>
        </w:rPr>
        <w:t>根据表</w:t>
      </w:r>
      <w:r w:rsidR="00A77989">
        <w:rPr>
          <w:rFonts w:hint="eastAsia"/>
          <w:color w:val="000000" w:themeColor="text1"/>
        </w:rPr>
        <w:t>6</w:t>
      </w:r>
      <w:r w:rsidR="00A77989">
        <w:rPr>
          <w:color w:val="000000" w:themeColor="text1"/>
        </w:rPr>
        <w:t>-6</w:t>
      </w:r>
      <w:r w:rsidR="00A77989">
        <w:rPr>
          <w:rFonts w:hint="eastAsia"/>
          <w:color w:val="000000" w:themeColor="text1"/>
        </w:rPr>
        <w:t>中</w:t>
      </w:r>
      <w:r w:rsidR="00F8293B" w:rsidRPr="009D03D0">
        <w:rPr>
          <w:rFonts w:hint="eastAsia"/>
          <w:color w:val="000000" w:themeColor="text1"/>
        </w:rPr>
        <w:t>Incremental-Decremental SVM</w:t>
      </w:r>
      <w:r w:rsidR="00673C0D" w:rsidRPr="009D03D0">
        <w:rPr>
          <w:rFonts w:hint="eastAsia"/>
          <w:color w:val="000000" w:themeColor="text1"/>
        </w:rPr>
        <w:t>算法与</w:t>
      </w:r>
      <w:r w:rsidR="00F8293B" w:rsidRPr="009D03D0">
        <w:rPr>
          <w:rFonts w:hint="eastAsia"/>
          <w:color w:val="000000" w:themeColor="text1"/>
        </w:rPr>
        <w:t xml:space="preserve">Online Passive </w:t>
      </w:r>
      <w:r w:rsidR="009C06EA" w:rsidRPr="009D03D0">
        <w:rPr>
          <w:color w:val="000000" w:themeColor="text1"/>
        </w:rPr>
        <w:t>Aggressive</w:t>
      </w:r>
      <w:r w:rsidR="00F8293B" w:rsidRPr="009D03D0">
        <w:rPr>
          <w:rFonts w:hint="eastAsia"/>
          <w:color w:val="000000" w:themeColor="text1"/>
        </w:rPr>
        <w:t xml:space="preserve"> SVM</w:t>
      </w:r>
      <w:r w:rsidR="00673C0D" w:rsidRPr="009D03D0">
        <w:rPr>
          <w:rFonts w:hint="eastAsia"/>
          <w:color w:val="000000" w:themeColor="text1"/>
        </w:rPr>
        <w:t>算法的</w:t>
      </w:r>
      <m:oMath>
        <m:r>
          <w:rPr>
            <w:rFonts w:ascii="Cambria Math" w:hAnsi="Cambria Math"/>
            <w:color w:val="000000" w:themeColor="text1"/>
          </w:rPr>
          <m:t>ζ</m:t>
        </m:r>
      </m:oMath>
      <w:r w:rsidR="00673C0D" w:rsidRPr="009D03D0">
        <w:rPr>
          <w:rFonts w:hint="eastAsia"/>
          <w:color w:val="000000" w:themeColor="text1"/>
        </w:rPr>
        <w:t>值比较可以看到，除了</w:t>
      </w:r>
      <w:r w:rsidR="00673C0D" w:rsidRPr="009D03D0">
        <w:rPr>
          <w:rFonts w:hint="eastAsia"/>
          <w:color w:val="000000" w:themeColor="text1"/>
        </w:rPr>
        <w:t>American</w:t>
      </w:r>
      <w:r w:rsidR="00673C0D" w:rsidRPr="009D03D0">
        <w:rPr>
          <w:rFonts w:hint="eastAsia"/>
          <w:color w:val="000000" w:themeColor="text1"/>
        </w:rPr>
        <w:t>二者误差均比较大之外，</w:t>
      </w:r>
      <w:r w:rsidR="00F8293B" w:rsidRPr="009D03D0">
        <w:rPr>
          <w:rFonts w:hint="eastAsia"/>
          <w:color w:val="000000" w:themeColor="text1"/>
        </w:rPr>
        <w:t xml:space="preserve">Online Passive </w:t>
      </w:r>
      <w:r w:rsidR="009C06EA" w:rsidRPr="009D03D0">
        <w:rPr>
          <w:color w:val="000000" w:themeColor="text1"/>
        </w:rPr>
        <w:t>Aggressive</w:t>
      </w:r>
      <w:r w:rsidR="00F8293B" w:rsidRPr="009D03D0">
        <w:rPr>
          <w:rFonts w:hint="eastAsia"/>
          <w:color w:val="000000" w:themeColor="text1"/>
        </w:rPr>
        <w:t xml:space="preserve"> SVM</w:t>
      </w:r>
      <w:r w:rsidR="00673C0D" w:rsidRPr="009D03D0">
        <w:rPr>
          <w:rFonts w:hint="eastAsia"/>
          <w:color w:val="000000" w:themeColor="text1"/>
        </w:rPr>
        <w:t>误差整体优于</w:t>
      </w:r>
      <w:r w:rsidR="00F8293B" w:rsidRPr="009D03D0">
        <w:rPr>
          <w:rFonts w:hint="eastAsia"/>
          <w:color w:val="000000" w:themeColor="text1"/>
        </w:rPr>
        <w:t>Incremental-Decremental SVM</w:t>
      </w:r>
      <w:r w:rsidR="00F5569D">
        <w:rPr>
          <w:rFonts w:hint="eastAsia"/>
          <w:color w:val="000000" w:themeColor="text1"/>
        </w:rPr>
        <w:t>.</w:t>
      </w:r>
      <w:r w:rsidR="00F5569D">
        <w:rPr>
          <w:color w:val="000000" w:themeColor="text1"/>
        </w:rPr>
        <w:t xml:space="preserve"> </w:t>
      </w:r>
    </w:p>
    <w:p w14:paraId="4D1D2290" w14:textId="77777777" w:rsidR="0012603D" w:rsidRDefault="00673C0D" w:rsidP="001F0AC2">
      <w:pPr>
        <w:ind w:firstLine="480"/>
        <w:rPr>
          <w:color w:val="000000" w:themeColor="text1"/>
        </w:rPr>
      </w:pPr>
      <w:r w:rsidRPr="009D03D0">
        <w:rPr>
          <w:rFonts w:hint="eastAsia"/>
          <w:color w:val="000000" w:themeColor="text1"/>
        </w:rPr>
        <w:t>American</w:t>
      </w:r>
      <w:r w:rsidRPr="009D03D0">
        <w:rPr>
          <w:rFonts w:hint="eastAsia"/>
          <w:color w:val="000000" w:themeColor="text1"/>
        </w:rPr>
        <w:t>航空公司误差相对较大是因为因为数据集中</w:t>
      </w:r>
      <w:r w:rsidRPr="009D03D0">
        <w:rPr>
          <w:rFonts w:hint="eastAsia"/>
          <w:color w:val="000000" w:themeColor="text1"/>
        </w:rPr>
        <w:t>American</w:t>
      </w:r>
      <w:r w:rsidRPr="009D03D0">
        <w:rPr>
          <w:rFonts w:hint="eastAsia"/>
          <w:color w:val="000000" w:themeColor="text1"/>
        </w:rPr>
        <w:t>的数据缺失较多，仅有</w:t>
      </w:r>
      <w:r w:rsidRPr="009D03D0">
        <w:rPr>
          <w:rFonts w:hint="eastAsia"/>
          <w:color w:val="000000" w:themeColor="text1"/>
        </w:rPr>
        <w:t xml:space="preserve">2015/2/23 11:00 </w:t>
      </w:r>
      <w:r w:rsidRPr="009D03D0">
        <w:rPr>
          <w:color w:val="000000" w:themeColor="text1"/>
        </w:rPr>
        <w:t>–</w:t>
      </w:r>
      <w:r w:rsidRPr="009D03D0">
        <w:rPr>
          <w:rFonts w:hint="eastAsia"/>
          <w:color w:val="000000" w:themeColor="text1"/>
        </w:rPr>
        <w:t xml:space="preserve"> 2015/2/24 15:00</w:t>
      </w:r>
      <w:r w:rsidRPr="009D03D0">
        <w:rPr>
          <w:rFonts w:hint="eastAsia"/>
          <w:color w:val="000000" w:themeColor="text1"/>
        </w:rPr>
        <w:t>的部分的</w:t>
      </w:r>
      <w:r w:rsidRPr="009D03D0">
        <w:rPr>
          <w:rFonts w:hint="eastAsia"/>
          <w:color w:val="000000" w:themeColor="text1"/>
        </w:rPr>
        <w:t>8</w:t>
      </w:r>
      <w:r w:rsidRPr="009D03D0">
        <w:rPr>
          <w:rFonts w:hint="eastAsia"/>
          <w:color w:val="000000" w:themeColor="text1"/>
        </w:rPr>
        <w:t>个时间窗口。</w:t>
      </w:r>
    </w:p>
    <w:p w14:paraId="76F9E47E" w14:textId="7D457371" w:rsidR="00673C0D" w:rsidRPr="009D03D0" w:rsidRDefault="00F8293B" w:rsidP="001F0AC2">
      <w:pPr>
        <w:ind w:firstLine="480"/>
        <w:rPr>
          <w:color w:val="000000" w:themeColor="text1"/>
        </w:rPr>
      </w:pPr>
      <w:r w:rsidRPr="009D03D0">
        <w:rPr>
          <w:rFonts w:hint="eastAsia"/>
          <w:color w:val="000000" w:themeColor="text1"/>
        </w:rPr>
        <w:t xml:space="preserve">Online Passive </w:t>
      </w:r>
      <w:r w:rsidR="009C06EA" w:rsidRPr="009D03D0">
        <w:rPr>
          <w:color w:val="000000" w:themeColor="text1"/>
        </w:rPr>
        <w:t>Aggressive</w:t>
      </w:r>
      <w:r w:rsidRPr="009D03D0">
        <w:rPr>
          <w:rFonts w:hint="eastAsia"/>
          <w:color w:val="000000" w:themeColor="text1"/>
        </w:rPr>
        <w:t xml:space="preserve"> SVM</w:t>
      </w:r>
      <w:r w:rsidR="00673C0D" w:rsidRPr="009D03D0">
        <w:rPr>
          <w:rFonts w:hint="eastAsia"/>
          <w:color w:val="000000" w:themeColor="text1"/>
        </w:rPr>
        <w:t>算法优于</w:t>
      </w:r>
      <w:r w:rsidRPr="009D03D0">
        <w:rPr>
          <w:rFonts w:hint="eastAsia"/>
          <w:color w:val="000000" w:themeColor="text1"/>
        </w:rPr>
        <w:t>Incremental-Decremental SVM</w:t>
      </w:r>
      <w:r w:rsidR="00673C0D" w:rsidRPr="009D03D0">
        <w:rPr>
          <w:rFonts w:hint="eastAsia"/>
          <w:color w:val="000000" w:themeColor="text1"/>
        </w:rPr>
        <w:t>算法是由于，</w:t>
      </w:r>
      <w:r w:rsidRPr="009D03D0">
        <w:rPr>
          <w:rFonts w:hint="eastAsia"/>
          <w:color w:val="000000" w:themeColor="text1"/>
        </w:rPr>
        <w:t>Incremental-Decremental SVM</w:t>
      </w:r>
      <w:r w:rsidR="00673C0D" w:rsidRPr="009D03D0">
        <w:rPr>
          <w:rFonts w:hint="eastAsia"/>
          <w:color w:val="000000" w:themeColor="text1"/>
        </w:rPr>
        <w:t>算法采取了主动淘汰机制，其对于数据的淘汰速度要明显地快于</w:t>
      </w:r>
      <w:r w:rsidRPr="009D03D0">
        <w:rPr>
          <w:rFonts w:hint="eastAsia"/>
          <w:color w:val="000000" w:themeColor="text1"/>
        </w:rPr>
        <w:t xml:space="preserve">Online Passive </w:t>
      </w:r>
      <w:r w:rsidR="009C06EA" w:rsidRPr="009D03D0">
        <w:rPr>
          <w:color w:val="000000" w:themeColor="text1"/>
        </w:rPr>
        <w:t>Aggressive</w:t>
      </w:r>
      <w:r w:rsidRPr="009D03D0">
        <w:rPr>
          <w:rFonts w:hint="eastAsia"/>
          <w:color w:val="000000" w:themeColor="text1"/>
        </w:rPr>
        <w:t xml:space="preserve"> SVM</w:t>
      </w:r>
      <w:r w:rsidR="00673C0D" w:rsidRPr="009D03D0">
        <w:rPr>
          <w:rFonts w:hint="eastAsia"/>
          <w:color w:val="000000" w:themeColor="text1"/>
        </w:rPr>
        <w:t>，而</w:t>
      </w:r>
      <w:r w:rsidRPr="009D03D0">
        <w:rPr>
          <w:rFonts w:hint="eastAsia"/>
          <w:color w:val="000000" w:themeColor="text1"/>
        </w:rPr>
        <w:t xml:space="preserve">Online Passive </w:t>
      </w:r>
      <w:r w:rsidR="009C06EA" w:rsidRPr="009D03D0">
        <w:rPr>
          <w:color w:val="000000" w:themeColor="text1"/>
        </w:rPr>
        <w:t>Aggressive</w:t>
      </w:r>
      <w:r w:rsidRPr="009D03D0">
        <w:rPr>
          <w:rFonts w:hint="eastAsia"/>
          <w:color w:val="000000" w:themeColor="text1"/>
        </w:rPr>
        <w:t xml:space="preserve"> SVM</w:t>
      </w:r>
      <w:r w:rsidR="00673C0D" w:rsidRPr="009D03D0">
        <w:rPr>
          <w:rFonts w:hint="eastAsia"/>
          <w:color w:val="000000" w:themeColor="text1"/>
        </w:rPr>
        <w:t>算法由于最小化了对模型的每一步更新，所以对于</w:t>
      </w:r>
      <w:r w:rsidR="0012603D">
        <w:rPr>
          <w:rFonts w:hint="eastAsia"/>
          <w:color w:val="000000" w:themeColor="text1"/>
        </w:rPr>
        <w:t>新到来</w:t>
      </w:r>
      <w:r w:rsidR="00673C0D" w:rsidRPr="009D03D0">
        <w:rPr>
          <w:rFonts w:hint="eastAsia"/>
          <w:color w:val="000000" w:themeColor="text1"/>
        </w:rPr>
        <w:t>数据特征的利用要比</w:t>
      </w:r>
      <w:r w:rsidRPr="009D03D0">
        <w:rPr>
          <w:rFonts w:hint="eastAsia"/>
          <w:color w:val="000000" w:themeColor="text1"/>
        </w:rPr>
        <w:t>Incremental-Decremental SVM</w:t>
      </w:r>
      <w:r w:rsidR="00673C0D" w:rsidRPr="009D03D0">
        <w:rPr>
          <w:rFonts w:hint="eastAsia"/>
          <w:color w:val="000000" w:themeColor="text1"/>
        </w:rPr>
        <w:t>算法好。但是</w:t>
      </w:r>
      <w:r w:rsidRPr="009D03D0">
        <w:rPr>
          <w:rFonts w:hint="eastAsia"/>
          <w:color w:val="000000" w:themeColor="text1"/>
        </w:rPr>
        <w:t xml:space="preserve">Online Passive </w:t>
      </w:r>
      <w:r w:rsidR="009C06EA" w:rsidRPr="009D03D0">
        <w:rPr>
          <w:color w:val="000000" w:themeColor="text1"/>
        </w:rPr>
        <w:t>Aggressive</w:t>
      </w:r>
      <w:r w:rsidRPr="009D03D0">
        <w:rPr>
          <w:rFonts w:hint="eastAsia"/>
          <w:color w:val="000000" w:themeColor="text1"/>
        </w:rPr>
        <w:t xml:space="preserve"> SVM</w:t>
      </w:r>
      <w:r w:rsidR="00673C0D" w:rsidRPr="009D03D0">
        <w:rPr>
          <w:rFonts w:hint="eastAsia"/>
          <w:color w:val="000000" w:themeColor="text1"/>
        </w:rPr>
        <w:t>算法</w:t>
      </w:r>
      <w:r w:rsidR="0012603D">
        <w:rPr>
          <w:rFonts w:hint="eastAsia"/>
          <w:color w:val="000000" w:themeColor="text1"/>
        </w:rPr>
        <w:t>的</w:t>
      </w:r>
      <w:r w:rsidR="00673C0D" w:rsidRPr="009D03D0">
        <w:rPr>
          <w:rFonts w:hint="eastAsia"/>
          <w:color w:val="000000" w:themeColor="text1"/>
        </w:rPr>
        <w:t>缺点</w:t>
      </w:r>
      <w:r w:rsidR="001F0AC2" w:rsidRPr="009D03D0">
        <w:rPr>
          <w:rFonts w:hint="eastAsia"/>
          <w:color w:val="000000" w:themeColor="text1"/>
        </w:rPr>
        <w:t>为：</w:t>
      </w:r>
      <w:r w:rsidR="00673C0D" w:rsidRPr="009D03D0">
        <w:rPr>
          <w:rFonts w:hint="eastAsia"/>
          <w:color w:val="000000" w:themeColor="text1"/>
        </w:rPr>
        <w:t>随着时间的增加，其模型包含的数据量会越来越大，导致其算法的复杂度随着运算时间呈线性增长，算法所需要的空间</w:t>
      </w:r>
      <w:r w:rsidR="0012603D">
        <w:rPr>
          <w:rFonts w:hint="eastAsia"/>
          <w:color w:val="000000" w:themeColor="text1"/>
        </w:rPr>
        <w:t>也呈现</w:t>
      </w:r>
      <w:r w:rsidR="00673C0D" w:rsidRPr="009D03D0">
        <w:rPr>
          <w:rFonts w:hint="eastAsia"/>
          <w:color w:val="000000" w:themeColor="text1"/>
        </w:rPr>
        <w:t>线性增长。</w:t>
      </w:r>
      <w:r w:rsidR="001F0AC2" w:rsidRPr="009D03D0">
        <w:rPr>
          <w:rFonts w:hint="eastAsia"/>
          <w:color w:val="000000" w:themeColor="text1"/>
        </w:rPr>
        <w:t>在</w:t>
      </w:r>
      <w:r w:rsidR="00673C0D" w:rsidRPr="009D03D0">
        <w:rPr>
          <w:rFonts w:hint="eastAsia"/>
          <w:color w:val="000000" w:themeColor="text1"/>
        </w:rPr>
        <w:t>部署到实际的流处理系统中需要不断进行退化处理以满足实时性的要求。具体</w:t>
      </w:r>
      <w:r w:rsidR="001F0AC2" w:rsidRPr="009D03D0">
        <w:rPr>
          <w:rFonts w:hint="eastAsia"/>
          <w:color w:val="000000" w:themeColor="text1"/>
        </w:rPr>
        <w:t>每次退化时，</w:t>
      </w:r>
      <w:r w:rsidR="0012603D">
        <w:rPr>
          <w:rFonts w:hint="eastAsia"/>
          <w:color w:val="000000" w:themeColor="text1"/>
        </w:rPr>
        <w:t>需要</w:t>
      </w:r>
      <w:r w:rsidR="00673C0D" w:rsidRPr="009D03D0">
        <w:rPr>
          <w:rFonts w:hint="eastAsia"/>
          <w:color w:val="000000" w:themeColor="text1"/>
        </w:rPr>
        <w:t>重新初始化半正定矩阵</w:t>
      </w:r>
      <m:oMath>
        <m:r>
          <w:rPr>
            <w:rFonts w:ascii="Cambria Math" w:hAnsi="Cambria Math" w:hint="eastAsia"/>
            <w:color w:val="000000" w:themeColor="text1"/>
          </w:rPr>
          <m:t>Q</m:t>
        </m:r>
      </m:oMath>
      <w:r w:rsidR="0012603D">
        <w:rPr>
          <w:rFonts w:hint="eastAsia"/>
          <w:color w:val="000000" w:themeColor="text1"/>
        </w:rPr>
        <w:t>。</w:t>
      </w:r>
      <w:r w:rsidR="00673C0D" w:rsidRPr="009D03D0">
        <w:rPr>
          <w:rFonts w:hint="eastAsia"/>
          <w:color w:val="000000" w:themeColor="text1"/>
        </w:rPr>
        <w:t>但是如图</w:t>
      </w:r>
      <w:r w:rsidR="001F0AC2" w:rsidRPr="009D03D0">
        <w:rPr>
          <w:rFonts w:hint="eastAsia"/>
          <w:color w:val="000000" w:themeColor="text1"/>
        </w:rPr>
        <w:t>上预测</w:t>
      </w:r>
      <w:r w:rsidR="00673C0D" w:rsidRPr="009D03D0">
        <w:rPr>
          <w:rFonts w:hint="eastAsia"/>
          <w:color w:val="000000" w:themeColor="text1"/>
        </w:rPr>
        <w:t>可以看出，</w:t>
      </w:r>
      <w:r w:rsidR="001F0AC2" w:rsidRPr="009D03D0">
        <w:rPr>
          <w:rFonts w:hint="eastAsia"/>
          <w:color w:val="000000" w:themeColor="text1"/>
        </w:rPr>
        <w:t>每次</w:t>
      </w:r>
      <w:r w:rsidR="00673C0D" w:rsidRPr="009D03D0">
        <w:rPr>
          <w:rFonts w:hint="eastAsia"/>
          <w:color w:val="000000" w:themeColor="text1"/>
        </w:rPr>
        <w:t>初始化后开始迭代</w:t>
      </w:r>
      <w:r w:rsidR="001F0AC2" w:rsidRPr="009D03D0">
        <w:rPr>
          <w:rFonts w:hint="eastAsia"/>
          <w:color w:val="000000" w:themeColor="text1"/>
        </w:rPr>
        <w:t>时，</w:t>
      </w:r>
      <w:r w:rsidR="00673C0D" w:rsidRPr="009D03D0">
        <w:rPr>
          <w:rFonts w:hint="eastAsia"/>
          <w:color w:val="000000" w:themeColor="text1"/>
        </w:rPr>
        <w:t>算法</w:t>
      </w:r>
      <w:r w:rsidR="001F0AC2" w:rsidRPr="009D03D0">
        <w:rPr>
          <w:rFonts w:hint="eastAsia"/>
          <w:color w:val="000000" w:themeColor="text1"/>
        </w:rPr>
        <w:t>对于有些航空公司</w:t>
      </w:r>
      <w:r w:rsidR="00673C0D" w:rsidRPr="009D03D0">
        <w:rPr>
          <w:rFonts w:hint="eastAsia"/>
          <w:color w:val="000000" w:themeColor="text1"/>
        </w:rPr>
        <w:t>的预测不稳定，这也导致在部署时会存在算法慢启动的问题。</w:t>
      </w:r>
    </w:p>
    <w:p w14:paraId="39211A3F" w14:textId="7FC9E82D" w:rsidR="00B7013A" w:rsidRPr="009D03D0" w:rsidRDefault="00673C0D" w:rsidP="004408EA">
      <w:pPr>
        <w:pStyle w:val="3"/>
        <w:spacing w:before="163" w:after="163"/>
      </w:pPr>
      <w:bookmarkStart w:id="292" w:name="_Toc2274928"/>
      <w:bookmarkStart w:id="293" w:name="_Toc3724979"/>
      <w:r w:rsidRPr="009D03D0">
        <w:rPr>
          <w:rFonts w:hint="eastAsia"/>
        </w:rPr>
        <w:t>6</w:t>
      </w:r>
      <w:r w:rsidRPr="009D03D0">
        <w:t xml:space="preserve">.2.2 </w:t>
      </w:r>
      <w:r w:rsidRPr="009D03D0">
        <w:rPr>
          <w:rFonts w:hint="eastAsia"/>
        </w:rPr>
        <w:t>基于时间序列的股价的预测</w:t>
      </w:r>
      <w:bookmarkEnd w:id="292"/>
      <w:bookmarkEnd w:id="293"/>
    </w:p>
    <w:p w14:paraId="2F85C9DB" w14:textId="24761556" w:rsidR="00673C0D" w:rsidRPr="004E6890" w:rsidRDefault="00673C0D" w:rsidP="001149B9">
      <w:pPr>
        <w:pStyle w:val="4"/>
        <w:spacing w:beforeLines="50" w:before="163" w:afterLines="50" w:after="163"/>
        <w:ind w:firstLineChars="0" w:firstLine="0"/>
      </w:pPr>
      <w:bookmarkStart w:id="294" w:name="_Toc2274929"/>
      <w:bookmarkStart w:id="295" w:name="_Toc2329574"/>
      <w:bookmarkStart w:id="296" w:name="_Toc3499674"/>
      <w:bookmarkStart w:id="297" w:name="_Toc3575626"/>
      <w:r w:rsidRPr="001149B9">
        <w:rPr>
          <w:rFonts w:ascii="Times New Roman" w:eastAsia="黑体" w:hAnsi="Times New Roman" w:cstheme="minorBidi"/>
          <w:sz w:val="24"/>
        </w:rPr>
        <w:t xml:space="preserve">6.2.2.1 </w:t>
      </w:r>
      <w:r w:rsidRPr="001149B9">
        <w:rPr>
          <w:rFonts w:ascii="Times New Roman" w:eastAsia="黑体" w:hAnsi="Times New Roman" w:cstheme="minorBidi" w:hint="eastAsia"/>
          <w:sz w:val="24"/>
        </w:rPr>
        <w:t>参数的选择</w:t>
      </w:r>
      <w:bookmarkEnd w:id="294"/>
      <w:bookmarkEnd w:id="295"/>
      <w:bookmarkEnd w:id="296"/>
      <w:bookmarkEnd w:id="297"/>
    </w:p>
    <w:p w14:paraId="0BC9FEC0" w14:textId="6E79F3E3" w:rsidR="00673C0D" w:rsidRPr="009D03D0" w:rsidRDefault="00673C0D" w:rsidP="00673C0D">
      <w:pPr>
        <w:ind w:firstLine="480"/>
        <w:rPr>
          <w:color w:val="000000" w:themeColor="text1"/>
        </w:rPr>
      </w:pPr>
      <w:r w:rsidRPr="009D03D0">
        <w:rPr>
          <w:rFonts w:hint="eastAsia"/>
          <w:color w:val="000000" w:themeColor="text1"/>
        </w:rPr>
        <w:t>在股价预测部分，设计的算法主要为时间序列算法。不同市场风格公司，例如对于偏向保守的传统能源行业的公司选取参数主要</w:t>
      </w:r>
      <w:r w:rsidR="00A77989">
        <w:rPr>
          <w:rFonts w:hint="eastAsia"/>
          <w:color w:val="000000" w:themeColor="text1"/>
        </w:rPr>
        <w:t>如表</w:t>
      </w:r>
      <w:r w:rsidR="00A77989">
        <w:rPr>
          <w:rFonts w:hint="eastAsia"/>
          <w:color w:val="000000" w:themeColor="text1"/>
        </w:rPr>
        <w:t>6</w:t>
      </w:r>
      <w:r w:rsidR="00A77989">
        <w:rPr>
          <w:color w:val="000000" w:themeColor="text1"/>
        </w:rPr>
        <w:t>-7</w:t>
      </w:r>
      <w:r w:rsidR="00A77989">
        <w:rPr>
          <w:rFonts w:hint="eastAsia"/>
          <w:color w:val="000000" w:themeColor="text1"/>
        </w:rPr>
        <w:t>所示</w:t>
      </w:r>
      <w:r w:rsidRPr="009D03D0">
        <w:rPr>
          <w:rFonts w:hint="eastAsia"/>
          <w:color w:val="000000" w:themeColor="text1"/>
        </w:rPr>
        <w:t>：</w:t>
      </w:r>
    </w:p>
    <w:p w14:paraId="5B15A259" w14:textId="6936A4D8" w:rsidR="00EA4697" w:rsidRPr="00944031" w:rsidRDefault="00EA4697" w:rsidP="000C7F4F">
      <w:pPr>
        <w:pStyle w:val="aff0"/>
      </w:pPr>
      <w:r w:rsidRPr="00944031">
        <w:t>表</w:t>
      </w:r>
      <w:r w:rsidRPr="00944031">
        <w:t xml:space="preserve">6-7 </w:t>
      </w:r>
      <w:r w:rsidRPr="00944031">
        <w:t>时间序列的股价预测的参数选择</w:t>
      </w:r>
    </w:p>
    <w:tbl>
      <w:tblPr>
        <w:tblW w:w="50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0"/>
        <w:gridCol w:w="2709"/>
      </w:tblGrid>
      <w:tr w:rsidR="00673C0D" w:rsidRPr="009D03D0" w14:paraId="1D6DAD08" w14:textId="77777777" w:rsidTr="00AA3604">
        <w:trPr>
          <w:cantSplit/>
          <w:trHeight w:val="320"/>
          <w:jc w:val="center"/>
        </w:trPr>
        <w:tc>
          <w:tcPr>
            <w:tcW w:w="2380" w:type="dxa"/>
            <w:noWrap/>
            <w:hideMark/>
          </w:tcPr>
          <w:p w14:paraId="17F966D3"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参数类型</w:t>
            </w:r>
          </w:p>
        </w:tc>
        <w:tc>
          <w:tcPr>
            <w:tcW w:w="2709" w:type="dxa"/>
            <w:noWrap/>
            <w:hideMark/>
          </w:tcPr>
          <w:p w14:paraId="55EA6D3D"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参数值</w:t>
            </w:r>
          </w:p>
        </w:tc>
      </w:tr>
      <w:tr w:rsidR="00673C0D" w:rsidRPr="009D03D0" w14:paraId="45ED4A37" w14:textId="77777777" w:rsidTr="00AA3604">
        <w:trPr>
          <w:cantSplit/>
          <w:trHeight w:val="320"/>
          <w:jc w:val="center"/>
        </w:trPr>
        <w:tc>
          <w:tcPr>
            <w:tcW w:w="2380" w:type="dxa"/>
            <w:noWrap/>
            <w:hideMark/>
          </w:tcPr>
          <w:p w14:paraId="1393C6A7"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调和系数</w:t>
            </w:r>
            <w:r w:rsidRPr="00944031">
              <w:rPr>
                <w:rFonts w:eastAsia="STKaiti" w:cs="Times New Roman"/>
                <w:color w:val="000000" w:themeColor="text1"/>
                <w:sz w:val="21"/>
              </w:rPr>
              <w:t>k</w:t>
            </w:r>
          </w:p>
        </w:tc>
        <w:tc>
          <w:tcPr>
            <w:tcW w:w="2709" w:type="dxa"/>
            <w:noWrap/>
            <w:hideMark/>
          </w:tcPr>
          <w:p w14:paraId="2738B7BB"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0.43</w:t>
            </w:r>
          </w:p>
        </w:tc>
      </w:tr>
      <w:tr w:rsidR="00673C0D" w:rsidRPr="009D03D0" w14:paraId="630B74A7" w14:textId="77777777" w:rsidTr="00AA3604">
        <w:trPr>
          <w:cantSplit/>
          <w:trHeight w:val="320"/>
          <w:jc w:val="center"/>
        </w:trPr>
        <w:tc>
          <w:tcPr>
            <w:tcW w:w="2380" w:type="dxa"/>
            <w:noWrap/>
            <w:hideMark/>
          </w:tcPr>
          <w:p w14:paraId="3B44EC2F"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a</w:t>
            </w:r>
          </w:p>
        </w:tc>
        <w:tc>
          <w:tcPr>
            <w:tcW w:w="2709" w:type="dxa"/>
            <w:noWrap/>
            <w:hideMark/>
          </w:tcPr>
          <w:p w14:paraId="5E25967F"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0.6</w:t>
            </w:r>
          </w:p>
        </w:tc>
      </w:tr>
      <w:tr w:rsidR="00673C0D" w:rsidRPr="009D03D0" w14:paraId="09B5E373" w14:textId="77777777" w:rsidTr="00AA3604">
        <w:trPr>
          <w:cantSplit/>
          <w:trHeight w:val="320"/>
          <w:jc w:val="center"/>
        </w:trPr>
        <w:tc>
          <w:tcPr>
            <w:tcW w:w="2380" w:type="dxa"/>
            <w:noWrap/>
            <w:hideMark/>
          </w:tcPr>
          <w:p w14:paraId="498727CC"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b</w:t>
            </w:r>
          </w:p>
        </w:tc>
        <w:tc>
          <w:tcPr>
            <w:tcW w:w="2709" w:type="dxa"/>
            <w:noWrap/>
            <w:hideMark/>
          </w:tcPr>
          <w:p w14:paraId="610EA3FC"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1.5</w:t>
            </w:r>
          </w:p>
        </w:tc>
      </w:tr>
      <w:tr w:rsidR="00673C0D" w:rsidRPr="009D03D0" w14:paraId="5D2BB24A" w14:textId="77777777" w:rsidTr="00AA3604">
        <w:trPr>
          <w:cantSplit/>
          <w:trHeight w:val="320"/>
          <w:jc w:val="center"/>
        </w:trPr>
        <w:tc>
          <w:tcPr>
            <w:tcW w:w="2380" w:type="dxa"/>
            <w:noWrap/>
            <w:hideMark/>
          </w:tcPr>
          <w:p w14:paraId="21E371A5" w14:textId="4CEB9DC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有效时间</w:t>
            </w:r>
            <w:r w:rsidRPr="00944031">
              <w:rPr>
                <w:rFonts w:eastAsia="STKaiti" w:cs="Times New Roman"/>
                <w:color w:val="000000" w:themeColor="text1"/>
                <w:sz w:val="21"/>
              </w:rPr>
              <w:t xml:space="preserve"> </w:t>
            </w:r>
            <m:oMath>
              <m:r>
                <w:rPr>
                  <w:rFonts w:ascii="Cambria Math" w:eastAsia="STKaiti" w:hAnsi="Cambria Math" w:cs="Times New Roman"/>
                  <w:color w:val="000000" w:themeColor="text1"/>
                  <w:sz w:val="21"/>
                </w:rPr>
                <m:t>τ</m:t>
              </m:r>
            </m:oMath>
            <w:r w:rsidR="00EA4697" w:rsidRPr="00944031">
              <w:rPr>
                <w:rFonts w:eastAsia="STKaiti" w:cs="Times New Roman"/>
                <w:color w:val="000000" w:themeColor="text1"/>
                <w:sz w:val="21"/>
              </w:rPr>
              <w:t xml:space="preserve">   </w:t>
            </w:r>
          </w:p>
        </w:tc>
        <w:tc>
          <w:tcPr>
            <w:tcW w:w="2709" w:type="dxa"/>
            <w:noWrap/>
            <w:hideMark/>
          </w:tcPr>
          <w:p w14:paraId="2D8B89A1"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7(d)</w:t>
            </w:r>
          </w:p>
        </w:tc>
      </w:tr>
    </w:tbl>
    <w:p w14:paraId="7063A1B0" w14:textId="77777777" w:rsidR="00673C0D" w:rsidRPr="009D03D0" w:rsidRDefault="00673C0D" w:rsidP="00673C0D">
      <w:pPr>
        <w:ind w:firstLine="480"/>
        <w:jc w:val="center"/>
        <w:rPr>
          <w:color w:val="000000" w:themeColor="text1"/>
        </w:rPr>
      </w:pPr>
    </w:p>
    <w:p w14:paraId="2A25BCCF" w14:textId="6DAE70C9" w:rsidR="00673C0D" w:rsidRPr="004E6890" w:rsidRDefault="00673C0D" w:rsidP="00AA3604">
      <w:pPr>
        <w:pStyle w:val="4"/>
        <w:spacing w:beforeLines="50" w:before="163" w:afterLines="50" w:after="163"/>
        <w:ind w:firstLineChars="0" w:firstLine="0"/>
      </w:pPr>
      <w:bookmarkStart w:id="298" w:name="_Toc2274930"/>
      <w:bookmarkStart w:id="299" w:name="_Toc2329575"/>
      <w:bookmarkStart w:id="300" w:name="_Toc3499675"/>
      <w:bookmarkStart w:id="301" w:name="_Toc3575627"/>
      <w:bookmarkStart w:id="302" w:name="_Toc3579295"/>
      <w:r w:rsidRPr="00AA3604">
        <w:rPr>
          <w:rFonts w:ascii="Times New Roman" w:eastAsia="黑体" w:hAnsi="Times New Roman" w:cstheme="minorBidi"/>
          <w:sz w:val="24"/>
        </w:rPr>
        <w:lastRenderedPageBreak/>
        <w:t xml:space="preserve">6.2.2.2 </w:t>
      </w:r>
      <w:r w:rsidRPr="00AA3604">
        <w:rPr>
          <w:rFonts w:ascii="Times New Roman" w:eastAsia="黑体" w:hAnsi="Times New Roman" w:cstheme="minorBidi" w:hint="eastAsia"/>
          <w:sz w:val="24"/>
        </w:rPr>
        <w:t>算法的评估</w:t>
      </w:r>
      <w:bookmarkEnd w:id="298"/>
      <w:bookmarkEnd w:id="299"/>
      <w:bookmarkEnd w:id="300"/>
      <w:bookmarkEnd w:id="301"/>
      <w:bookmarkEnd w:id="302"/>
    </w:p>
    <w:p w14:paraId="39DF1509" w14:textId="77777777" w:rsidR="00673C0D" w:rsidRPr="009D03D0" w:rsidRDefault="00673C0D" w:rsidP="00673C0D">
      <w:pPr>
        <w:ind w:firstLine="480"/>
        <w:rPr>
          <w:color w:val="000000" w:themeColor="text1"/>
        </w:rPr>
      </w:pPr>
      <w:r w:rsidRPr="009D03D0">
        <w:rPr>
          <w:rFonts w:hint="eastAsia"/>
          <w:color w:val="000000" w:themeColor="text1"/>
        </w:rPr>
        <w:t>对于股价的评估，主要评估部署在流处理平台之后的股价预测结果。选取</w:t>
      </w:r>
      <w:r w:rsidRPr="009D03D0">
        <w:rPr>
          <w:rFonts w:hint="eastAsia"/>
          <w:color w:val="000000" w:themeColor="text1"/>
        </w:rPr>
        <w:t>2018/10/11-2018/11/7</w:t>
      </w:r>
      <w:r w:rsidRPr="009D03D0">
        <w:rPr>
          <w:rFonts w:hint="eastAsia"/>
          <w:color w:val="000000" w:themeColor="text1"/>
        </w:rPr>
        <w:t>日的多个股值的数据，进行跟踪比对。</w:t>
      </w:r>
    </w:p>
    <w:p w14:paraId="3E36CBF1" w14:textId="01941012" w:rsidR="00673C0D" w:rsidRPr="009D03D0" w:rsidRDefault="00673C0D" w:rsidP="00F5569D">
      <w:pPr>
        <w:ind w:left="420" w:firstLineChars="0" w:firstLine="0"/>
        <w:rPr>
          <w:color w:val="000000" w:themeColor="text1"/>
        </w:rPr>
      </w:pPr>
      <w:r w:rsidRPr="009D03D0">
        <w:rPr>
          <w:rFonts w:hint="eastAsia"/>
          <w:color w:val="000000" w:themeColor="text1"/>
        </w:rPr>
        <w:t>选取的股指包括</w:t>
      </w:r>
      <w:r w:rsidR="00EA4697" w:rsidRPr="009D03D0">
        <w:rPr>
          <w:rFonts w:hint="eastAsia"/>
          <w:color w:val="000000" w:themeColor="text1"/>
        </w:rPr>
        <w:t>：</w:t>
      </w:r>
    </w:p>
    <w:p w14:paraId="28393AD0" w14:textId="305EC2F9" w:rsidR="00EA4697" w:rsidRPr="00944031" w:rsidRDefault="00EA4697" w:rsidP="000C7F4F">
      <w:pPr>
        <w:pStyle w:val="aff0"/>
      </w:pPr>
      <w:r w:rsidRPr="00944031">
        <w:t>表</w:t>
      </w:r>
      <w:r w:rsidRPr="00944031">
        <w:t xml:space="preserve">6-8 </w:t>
      </w:r>
      <w:r w:rsidRPr="00944031">
        <w:t>选取股值的行业分布情况</w:t>
      </w:r>
    </w:p>
    <w:tbl>
      <w:tblPr>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6027"/>
      </w:tblGrid>
      <w:tr w:rsidR="00673C0D" w:rsidRPr="009D03D0" w14:paraId="1E8B1A0C" w14:textId="77777777" w:rsidTr="00AA3604">
        <w:trPr>
          <w:trHeight w:val="318"/>
        </w:trPr>
        <w:tc>
          <w:tcPr>
            <w:tcW w:w="1843" w:type="dxa"/>
          </w:tcPr>
          <w:p w14:paraId="573AB5F0" w14:textId="77777777" w:rsidR="00673C0D" w:rsidRPr="00944031" w:rsidRDefault="00673C0D" w:rsidP="00A77989">
            <w:pPr>
              <w:ind w:leftChars="-41" w:left="-12" w:hangingChars="41" w:hanging="86"/>
              <w:rPr>
                <w:rFonts w:eastAsia="STKaiti" w:cs="Times New Roman"/>
                <w:color w:val="000000" w:themeColor="text1"/>
                <w:sz w:val="21"/>
              </w:rPr>
            </w:pPr>
            <w:r w:rsidRPr="00944031">
              <w:rPr>
                <w:rFonts w:eastAsia="STKaiti" w:cs="Times New Roman"/>
                <w:color w:val="000000" w:themeColor="text1"/>
                <w:sz w:val="21"/>
              </w:rPr>
              <w:t>行业</w:t>
            </w:r>
          </w:p>
        </w:tc>
        <w:tc>
          <w:tcPr>
            <w:tcW w:w="6027" w:type="dxa"/>
          </w:tcPr>
          <w:p w14:paraId="0262ACC8" w14:textId="77777777" w:rsidR="00673C0D" w:rsidRPr="00944031" w:rsidRDefault="00673C0D" w:rsidP="00A77989">
            <w:pPr>
              <w:ind w:leftChars="-41" w:left="-12" w:hangingChars="41" w:hanging="86"/>
              <w:rPr>
                <w:rFonts w:eastAsia="STKaiti" w:cs="Times New Roman"/>
                <w:color w:val="000000" w:themeColor="text1"/>
                <w:sz w:val="21"/>
              </w:rPr>
            </w:pPr>
            <w:r w:rsidRPr="00944031">
              <w:rPr>
                <w:rFonts w:eastAsia="STKaiti" w:cs="Times New Roman"/>
                <w:color w:val="000000" w:themeColor="text1"/>
                <w:sz w:val="21"/>
              </w:rPr>
              <w:t>上市公司</w:t>
            </w:r>
          </w:p>
        </w:tc>
      </w:tr>
      <w:tr w:rsidR="00673C0D" w:rsidRPr="009D03D0" w14:paraId="69AD2670" w14:textId="77777777" w:rsidTr="00AA3604">
        <w:trPr>
          <w:trHeight w:val="318"/>
        </w:trPr>
        <w:tc>
          <w:tcPr>
            <w:tcW w:w="1843" w:type="dxa"/>
          </w:tcPr>
          <w:p w14:paraId="59730A56" w14:textId="77777777" w:rsidR="00673C0D" w:rsidRPr="00944031" w:rsidRDefault="00673C0D" w:rsidP="00A77989">
            <w:pPr>
              <w:ind w:leftChars="-41" w:left="-12" w:hangingChars="41" w:hanging="86"/>
              <w:rPr>
                <w:rFonts w:eastAsia="STKaiti" w:cs="Times New Roman"/>
                <w:color w:val="000000" w:themeColor="text1"/>
                <w:sz w:val="21"/>
              </w:rPr>
            </w:pPr>
            <w:r w:rsidRPr="00944031">
              <w:rPr>
                <w:rFonts w:eastAsia="STKaiti" w:cs="Times New Roman"/>
                <w:color w:val="000000" w:themeColor="text1"/>
                <w:sz w:val="21"/>
              </w:rPr>
              <w:t>科技行业</w:t>
            </w:r>
          </w:p>
        </w:tc>
        <w:tc>
          <w:tcPr>
            <w:tcW w:w="6027" w:type="dxa"/>
          </w:tcPr>
          <w:p w14:paraId="2D607D21" w14:textId="77777777" w:rsidR="00673C0D" w:rsidRPr="00944031" w:rsidRDefault="00673C0D" w:rsidP="00A77989">
            <w:pPr>
              <w:ind w:leftChars="-41" w:left="-12" w:hangingChars="41" w:hanging="86"/>
              <w:rPr>
                <w:rFonts w:eastAsia="STKaiti" w:cs="Times New Roman"/>
                <w:color w:val="000000" w:themeColor="text1"/>
                <w:sz w:val="21"/>
              </w:rPr>
            </w:pPr>
            <w:r w:rsidRPr="00944031">
              <w:rPr>
                <w:rFonts w:eastAsia="STKaiti" w:cs="Times New Roman"/>
                <w:color w:val="000000" w:themeColor="text1"/>
                <w:sz w:val="21"/>
              </w:rPr>
              <w:t>Facebook, Amazon, Apple, Tesla, Microsoft, Google, Intel</w:t>
            </w:r>
            <w:r w:rsidRPr="00944031">
              <w:rPr>
                <w:rFonts w:eastAsia="STKaiti" w:cs="Times New Roman"/>
                <w:color w:val="000000" w:themeColor="text1"/>
                <w:sz w:val="21"/>
              </w:rPr>
              <w:t>等</w:t>
            </w:r>
            <w:r w:rsidRPr="00944031">
              <w:rPr>
                <w:rFonts w:eastAsia="STKaiti" w:cs="Times New Roman"/>
                <w:color w:val="000000" w:themeColor="text1"/>
                <w:sz w:val="21"/>
              </w:rPr>
              <w:t>25</w:t>
            </w:r>
            <w:r w:rsidRPr="00944031">
              <w:rPr>
                <w:rFonts w:eastAsia="STKaiti" w:cs="Times New Roman"/>
                <w:color w:val="000000" w:themeColor="text1"/>
                <w:sz w:val="21"/>
              </w:rPr>
              <w:t>家公司</w:t>
            </w:r>
          </w:p>
        </w:tc>
      </w:tr>
      <w:tr w:rsidR="00673C0D" w:rsidRPr="009D03D0" w14:paraId="3954BCCF" w14:textId="77777777" w:rsidTr="00AA3604">
        <w:trPr>
          <w:trHeight w:val="318"/>
        </w:trPr>
        <w:tc>
          <w:tcPr>
            <w:tcW w:w="1843" w:type="dxa"/>
          </w:tcPr>
          <w:p w14:paraId="32A89385" w14:textId="77777777" w:rsidR="00673C0D" w:rsidRPr="00944031" w:rsidRDefault="00673C0D" w:rsidP="00A77989">
            <w:pPr>
              <w:ind w:leftChars="-41" w:left="-12" w:hangingChars="41" w:hanging="86"/>
              <w:rPr>
                <w:rFonts w:eastAsia="STKaiti" w:cs="Times New Roman"/>
                <w:color w:val="000000" w:themeColor="text1"/>
                <w:sz w:val="21"/>
              </w:rPr>
            </w:pPr>
            <w:r w:rsidRPr="00944031">
              <w:rPr>
                <w:rFonts w:eastAsia="STKaiti" w:cs="Times New Roman"/>
                <w:color w:val="000000" w:themeColor="text1"/>
                <w:sz w:val="21"/>
              </w:rPr>
              <w:t>能源行业</w:t>
            </w:r>
          </w:p>
        </w:tc>
        <w:tc>
          <w:tcPr>
            <w:tcW w:w="6027" w:type="dxa"/>
          </w:tcPr>
          <w:p w14:paraId="08302053" w14:textId="257FB5EE" w:rsidR="00673C0D" w:rsidRPr="00944031" w:rsidRDefault="00673C0D" w:rsidP="00A77989">
            <w:pPr>
              <w:ind w:leftChars="-41" w:left="-12" w:hangingChars="41" w:hanging="86"/>
              <w:rPr>
                <w:rFonts w:eastAsia="STKaiti" w:cs="Times New Roman"/>
                <w:color w:val="000000" w:themeColor="text1"/>
                <w:sz w:val="21"/>
              </w:rPr>
            </w:pPr>
            <w:r w:rsidRPr="00944031">
              <w:rPr>
                <w:rFonts w:eastAsia="STKaiti" w:cs="Times New Roman"/>
                <w:color w:val="000000" w:themeColor="text1"/>
                <w:sz w:val="21"/>
              </w:rPr>
              <w:t>Valero Energy, Exxon Mobil, Enterprise Products</w:t>
            </w:r>
            <w:r w:rsidRPr="00944031">
              <w:rPr>
                <w:rFonts w:eastAsia="STKaiti" w:cs="Times New Roman"/>
                <w:color w:val="000000" w:themeColor="text1"/>
                <w:sz w:val="21"/>
              </w:rPr>
              <w:t>等</w:t>
            </w:r>
            <w:r w:rsidRPr="00944031">
              <w:rPr>
                <w:rFonts w:eastAsia="STKaiti" w:cs="Times New Roman"/>
                <w:color w:val="000000" w:themeColor="text1"/>
                <w:sz w:val="21"/>
              </w:rPr>
              <w:t>20</w:t>
            </w:r>
            <w:r w:rsidRPr="00944031">
              <w:rPr>
                <w:rFonts w:eastAsia="STKaiti" w:cs="Times New Roman"/>
                <w:color w:val="000000" w:themeColor="text1"/>
                <w:sz w:val="21"/>
              </w:rPr>
              <w:t>家公司</w:t>
            </w:r>
          </w:p>
        </w:tc>
      </w:tr>
      <w:tr w:rsidR="00673C0D" w:rsidRPr="009D03D0" w14:paraId="4B3D534B" w14:textId="77777777" w:rsidTr="00AA3604">
        <w:trPr>
          <w:trHeight w:val="318"/>
        </w:trPr>
        <w:tc>
          <w:tcPr>
            <w:tcW w:w="1843" w:type="dxa"/>
          </w:tcPr>
          <w:p w14:paraId="02DC34EF" w14:textId="77777777" w:rsidR="00673C0D" w:rsidRPr="00944031" w:rsidRDefault="00673C0D" w:rsidP="00A77989">
            <w:pPr>
              <w:ind w:leftChars="-41" w:left="-12" w:hangingChars="41" w:hanging="86"/>
              <w:rPr>
                <w:rFonts w:eastAsia="STKaiti" w:cs="Times New Roman"/>
                <w:color w:val="000000" w:themeColor="text1"/>
                <w:sz w:val="21"/>
              </w:rPr>
            </w:pPr>
            <w:r w:rsidRPr="00944031">
              <w:rPr>
                <w:rFonts w:eastAsia="STKaiti" w:cs="Times New Roman"/>
                <w:color w:val="000000" w:themeColor="text1"/>
                <w:sz w:val="21"/>
              </w:rPr>
              <w:t>医药行业</w:t>
            </w:r>
          </w:p>
        </w:tc>
        <w:tc>
          <w:tcPr>
            <w:tcW w:w="6027" w:type="dxa"/>
          </w:tcPr>
          <w:p w14:paraId="54E75F3C" w14:textId="71D22830" w:rsidR="00673C0D" w:rsidRPr="00944031" w:rsidRDefault="00673C0D" w:rsidP="00A77989">
            <w:pPr>
              <w:ind w:leftChars="-41" w:left="-12" w:hangingChars="41" w:hanging="86"/>
              <w:rPr>
                <w:rFonts w:eastAsia="STKaiti" w:cs="Times New Roman"/>
                <w:color w:val="000000" w:themeColor="text1"/>
                <w:sz w:val="21"/>
              </w:rPr>
            </w:pPr>
            <w:r w:rsidRPr="00944031">
              <w:rPr>
                <w:rFonts w:eastAsia="STKaiti" w:cs="Times New Roman"/>
                <w:color w:val="000000" w:themeColor="text1"/>
                <w:sz w:val="21"/>
              </w:rPr>
              <w:t>Roche Holding, Pfizer, Novartis, Merck &amp; Co.</w:t>
            </w:r>
            <w:r w:rsidRPr="00944031">
              <w:rPr>
                <w:rFonts w:eastAsia="STKaiti" w:cs="Times New Roman"/>
                <w:color w:val="000000" w:themeColor="text1"/>
                <w:sz w:val="21"/>
              </w:rPr>
              <w:t>等</w:t>
            </w:r>
            <w:r w:rsidRPr="00944031">
              <w:rPr>
                <w:rFonts w:eastAsia="STKaiti" w:cs="Times New Roman"/>
                <w:color w:val="000000" w:themeColor="text1"/>
                <w:sz w:val="21"/>
              </w:rPr>
              <w:t>17</w:t>
            </w:r>
            <w:r w:rsidRPr="00944031">
              <w:rPr>
                <w:rFonts w:eastAsia="STKaiti" w:cs="Times New Roman"/>
                <w:color w:val="000000" w:themeColor="text1"/>
                <w:sz w:val="21"/>
              </w:rPr>
              <w:t>家公司</w:t>
            </w:r>
          </w:p>
        </w:tc>
      </w:tr>
      <w:tr w:rsidR="00673C0D" w:rsidRPr="009D03D0" w14:paraId="10C2A159" w14:textId="77777777" w:rsidTr="00AA3604">
        <w:trPr>
          <w:trHeight w:val="318"/>
        </w:trPr>
        <w:tc>
          <w:tcPr>
            <w:tcW w:w="1843" w:type="dxa"/>
          </w:tcPr>
          <w:p w14:paraId="0AB15491" w14:textId="77777777" w:rsidR="00673C0D" w:rsidRPr="00944031" w:rsidRDefault="00673C0D" w:rsidP="00A77989">
            <w:pPr>
              <w:ind w:leftChars="-41" w:left="-12" w:hangingChars="41" w:hanging="86"/>
              <w:rPr>
                <w:rFonts w:eastAsia="STKaiti" w:cs="Times New Roman"/>
                <w:color w:val="000000" w:themeColor="text1"/>
                <w:sz w:val="21"/>
              </w:rPr>
            </w:pPr>
            <w:r w:rsidRPr="00944031">
              <w:rPr>
                <w:rFonts w:eastAsia="STKaiti" w:cs="Times New Roman"/>
                <w:color w:val="000000" w:themeColor="text1"/>
                <w:sz w:val="21"/>
              </w:rPr>
              <w:t>航空行业</w:t>
            </w:r>
          </w:p>
        </w:tc>
        <w:tc>
          <w:tcPr>
            <w:tcW w:w="6027" w:type="dxa"/>
          </w:tcPr>
          <w:p w14:paraId="5005FCDE" w14:textId="265CB49F" w:rsidR="00673C0D" w:rsidRPr="00944031" w:rsidRDefault="00673C0D" w:rsidP="00A77989">
            <w:pPr>
              <w:ind w:leftChars="-41" w:left="-12" w:hangingChars="41" w:hanging="86"/>
              <w:rPr>
                <w:rFonts w:eastAsia="STKaiti" w:cs="Times New Roman"/>
                <w:color w:val="000000" w:themeColor="text1"/>
                <w:sz w:val="21"/>
              </w:rPr>
            </w:pPr>
            <w:r w:rsidRPr="00944031">
              <w:rPr>
                <w:rFonts w:eastAsia="STKaiti" w:cs="Times New Roman"/>
                <w:color w:val="000000" w:themeColor="text1"/>
                <w:sz w:val="21"/>
              </w:rPr>
              <w:t xml:space="preserve">United Airline, American Airline, Delta Airline, </w:t>
            </w:r>
            <w:r w:rsidR="00EA4697" w:rsidRPr="00944031">
              <w:rPr>
                <w:rFonts w:eastAsia="STKaiti" w:cs="Times New Roman"/>
                <w:color w:val="000000" w:themeColor="text1"/>
                <w:sz w:val="21"/>
              </w:rPr>
              <w:t>Southwest</w:t>
            </w:r>
            <w:r w:rsidRPr="00944031">
              <w:rPr>
                <w:rFonts w:eastAsia="STKaiti" w:cs="Times New Roman"/>
                <w:color w:val="000000" w:themeColor="text1"/>
                <w:sz w:val="21"/>
              </w:rPr>
              <w:t xml:space="preserve"> Airline</w:t>
            </w:r>
            <w:r w:rsidRPr="00944031">
              <w:rPr>
                <w:rFonts w:eastAsia="STKaiti" w:cs="Times New Roman"/>
                <w:color w:val="000000" w:themeColor="text1"/>
                <w:sz w:val="21"/>
              </w:rPr>
              <w:t>等</w:t>
            </w:r>
            <w:r w:rsidRPr="00944031">
              <w:rPr>
                <w:rFonts w:eastAsia="STKaiti" w:cs="Times New Roman"/>
                <w:color w:val="000000" w:themeColor="text1"/>
                <w:sz w:val="21"/>
              </w:rPr>
              <w:t>12</w:t>
            </w:r>
            <w:r w:rsidRPr="00944031">
              <w:rPr>
                <w:rFonts w:eastAsia="STKaiti" w:cs="Times New Roman"/>
                <w:color w:val="000000" w:themeColor="text1"/>
                <w:sz w:val="21"/>
              </w:rPr>
              <w:t>家公司</w:t>
            </w:r>
          </w:p>
        </w:tc>
      </w:tr>
      <w:tr w:rsidR="00673C0D" w:rsidRPr="009D03D0" w14:paraId="0DD4FF4F" w14:textId="77777777" w:rsidTr="00AA3604">
        <w:trPr>
          <w:trHeight w:val="318"/>
        </w:trPr>
        <w:tc>
          <w:tcPr>
            <w:tcW w:w="1843" w:type="dxa"/>
          </w:tcPr>
          <w:p w14:paraId="15B49EDD" w14:textId="77777777" w:rsidR="00673C0D" w:rsidRPr="00944031" w:rsidRDefault="00673C0D" w:rsidP="00A77989">
            <w:pPr>
              <w:ind w:leftChars="-41" w:left="-12" w:hangingChars="41" w:hanging="86"/>
              <w:rPr>
                <w:rFonts w:eastAsia="STKaiti" w:cs="Times New Roman"/>
                <w:color w:val="000000" w:themeColor="text1"/>
                <w:sz w:val="21"/>
              </w:rPr>
            </w:pPr>
            <w:r w:rsidRPr="00944031">
              <w:rPr>
                <w:rFonts w:eastAsia="STKaiti" w:cs="Times New Roman"/>
                <w:color w:val="000000" w:themeColor="text1"/>
                <w:sz w:val="21"/>
              </w:rPr>
              <w:t>娱乐行业</w:t>
            </w:r>
          </w:p>
        </w:tc>
        <w:tc>
          <w:tcPr>
            <w:tcW w:w="6027" w:type="dxa"/>
          </w:tcPr>
          <w:p w14:paraId="4D3F3B5B" w14:textId="4D8A02EA" w:rsidR="00673C0D" w:rsidRPr="00944031" w:rsidRDefault="00673C0D" w:rsidP="00A77989">
            <w:pPr>
              <w:ind w:leftChars="-41" w:left="-12" w:hangingChars="41" w:hanging="86"/>
              <w:rPr>
                <w:rFonts w:eastAsia="STKaiti" w:cs="Times New Roman"/>
                <w:color w:val="000000" w:themeColor="text1"/>
                <w:sz w:val="21"/>
              </w:rPr>
            </w:pPr>
            <w:r w:rsidRPr="00944031">
              <w:rPr>
                <w:rFonts w:eastAsia="STKaiti" w:cs="Times New Roman"/>
                <w:color w:val="000000" w:themeColor="text1"/>
                <w:sz w:val="21"/>
              </w:rPr>
              <w:t>Sony, Activision Blizzard, Walt Disney Co</w:t>
            </w:r>
            <w:r w:rsidRPr="00944031">
              <w:rPr>
                <w:rFonts w:eastAsia="STKaiti" w:cs="Times New Roman"/>
                <w:color w:val="000000" w:themeColor="text1"/>
                <w:sz w:val="21"/>
              </w:rPr>
              <w:t>等</w:t>
            </w:r>
            <w:r w:rsidRPr="00944031">
              <w:rPr>
                <w:rFonts w:eastAsia="STKaiti" w:cs="Times New Roman"/>
                <w:color w:val="000000" w:themeColor="text1"/>
                <w:sz w:val="21"/>
              </w:rPr>
              <w:t>10</w:t>
            </w:r>
            <w:r w:rsidRPr="00944031">
              <w:rPr>
                <w:rFonts w:eastAsia="STKaiti" w:cs="Times New Roman"/>
                <w:color w:val="000000" w:themeColor="text1"/>
                <w:sz w:val="21"/>
              </w:rPr>
              <w:t>家公司</w:t>
            </w:r>
          </w:p>
        </w:tc>
      </w:tr>
    </w:tbl>
    <w:p w14:paraId="6074C8EE" w14:textId="77777777" w:rsidR="00F5569D" w:rsidRDefault="00F5569D" w:rsidP="00F5569D">
      <w:pPr>
        <w:ind w:firstLineChars="0" w:firstLine="0"/>
      </w:pPr>
    </w:p>
    <w:p w14:paraId="2EDF80F0" w14:textId="77777777" w:rsidR="00F5569D" w:rsidRDefault="00673C0D" w:rsidP="00F5569D">
      <w:pPr>
        <w:ind w:firstLine="480"/>
      </w:pPr>
      <w:r w:rsidRPr="009D03D0">
        <w:rPr>
          <w:rFonts w:hint="eastAsia"/>
        </w:rPr>
        <w:t>假设每一时间窗口股价的相对变化为</w:t>
      </w:r>
      <w:r w:rsidRPr="009D03D0">
        <w:rPr>
          <w:rFonts w:hint="eastAsia"/>
        </w:rPr>
        <w:t xml:space="preserve"> </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rPr>
              <m:t>t</m:t>
            </m:r>
          </m:sub>
        </m:sSub>
      </m:oMath>
      <w:r w:rsidR="00EA4697" w:rsidRPr="009D03D0">
        <w:rPr>
          <w:rFonts w:hint="eastAsia"/>
        </w:rPr>
        <w:t xml:space="preserve"> </w:t>
      </w:r>
      <w:r w:rsidRPr="009D03D0">
        <w:rPr>
          <w:rFonts w:hint="eastAsia"/>
        </w:rPr>
        <w:t>，预测的变化结果为</w:t>
      </w:r>
      <m:oMath>
        <m:acc>
          <m:accPr>
            <m:ctrlPr>
              <w:rPr>
                <w:rFonts w:ascii="Cambria Math" w:hAnsi="Cambria Math"/>
                <w:i/>
              </w:rPr>
            </m:ctrlPr>
          </m:accPr>
          <m:e>
            <m:sSub>
              <m:sSubPr>
                <m:ctrlPr>
                  <w:rPr>
                    <w:rFonts w:ascii="Cambria Math" w:hAnsi="Cambria Math"/>
                    <w:i/>
                  </w:rPr>
                </m:ctrlPr>
              </m:sSubPr>
              <m:e>
                <m:r>
                  <w:rPr>
                    <w:rFonts w:ascii="Cambria Math" w:hAnsi="Cambria Math"/>
                  </w:rPr>
                  <m:t>P</m:t>
                </m:r>
              </m:e>
              <m:sub>
                <m:r>
                  <w:rPr>
                    <w:rFonts w:ascii="Cambria Math" w:hAnsi="Cambria Math"/>
                  </w:rPr>
                  <m:t>t</m:t>
                </m:r>
              </m:sub>
            </m:sSub>
          </m:e>
        </m:acc>
      </m:oMath>
      <w:r w:rsidR="00F5569D">
        <w:t>.</w:t>
      </w:r>
    </w:p>
    <w:p w14:paraId="4A8C541E" w14:textId="5EB708F5" w:rsidR="00673C0D" w:rsidRPr="00F5569D" w:rsidRDefault="00673C0D" w:rsidP="00F5569D">
      <w:pPr>
        <w:ind w:firstLine="480"/>
      </w:pPr>
      <w:r w:rsidRPr="009D03D0">
        <w:rPr>
          <w:rFonts w:hint="eastAsia"/>
          <w:color w:val="000000" w:themeColor="text1"/>
        </w:rPr>
        <w:t>选取各个行业部分有代表的公司，其实际股价（黑色与白色圆柱体部分）预测结果（红线标出预测结果）如下方组图所示。</w:t>
      </w:r>
    </w:p>
    <w:p w14:paraId="0483D194" w14:textId="77777777" w:rsidR="00673C0D" w:rsidRPr="00944031" w:rsidRDefault="00673C0D" w:rsidP="00A77989">
      <w:pPr>
        <w:pStyle w:val="aff0"/>
      </w:pPr>
      <w:r w:rsidRPr="00944031">
        <w:rPr>
          <w:noProof/>
        </w:rPr>
        <w:drawing>
          <wp:inline distT="0" distB="0" distL="0" distR="0" wp14:anchorId="7232410E" wp14:editId="0CF69DF1">
            <wp:extent cx="5118755" cy="2924474"/>
            <wp:effectExtent l="0" t="0" r="571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07085" cy="2974939"/>
                    </a:xfrm>
                    <a:prstGeom prst="rect">
                      <a:avLst/>
                    </a:prstGeom>
                  </pic:spPr>
                </pic:pic>
              </a:graphicData>
            </a:graphic>
          </wp:inline>
        </w:drawing>
      </w:r>
    </w:p>
    <w:p w14:paraId="500BD1FD" w14:textId="4086F95E" w:rsidR="00673C0D" w:rsidRPr="00944031" w:rsidRDefault="00EA4697" w:rsidP="000C7F4F">
      <w:pPr>
        <w:pStyle w:val="aff0"/>
      </w:pPr>
      <w:r w:rsidRPr="00944031">
        <w:t>图</w:t>
      </w:r>
      <w:r w:rsidRPr="00944031">
        <w:t xml:space="preserve">6-10  </w:t>
      </w:r>
      <w:r w:rsidR="00673C0D" w:rsidRPr="00944031">
        <w:t>Facebook 20</w:t>
      </w:r>
      <w:r w:rsidR="00673C0D" w:rsidRPr="00944031">
        <w:t>个交易日股价与预测结果</w:t>
      </w:r>
    </w:p>
    <w:p w14:paraId="7083ABBA" w14:textId="77777777" w:rsidR="00673C0D" w:rsidRPr="00944031" w:rsidRDefault="00673C0D" w:rsidP="00A77989">
      <w:pPr>
        <w:pStyle w:val="aff0"/>
      </w:pPr>
      <w:r w:rsidRPr="00944031">
        <w:rPr>
          <w:noProof/>
        </w:rPr>
        <w:lastRenderedPageBreak/>
        <w:drawing>
          <wp:inline distT="0" distB="0" distL="0" distR="0" wp14:anchorId="6C15D0BC" wp14:editId="1BF5A041">
            <wp:extent cx="4845378" cy="3139572"/>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6583" cy="3237546"/>
                    </a:xfrm>
                    <a:prstGeom prst="rect">
                      <a:avLst/>
                    </a:prstGeom>
                  </pic:spPr>
                </pic:pic>
              </a:graphicData>
            </a:graphic>
          </wp:inline>
        </w:drawing>
      </w:r>
    </w:p>
    <w:p w14:paraId="065FF017" w14:textId="6C9C3AF6" w:rsidR="00673C0D" w:rsidRPr="00944031" w:rsidRDefault="00EA4697" w:rsidP="000C7F4F">
      <w:pPr>
        <w:pStyle w:val="aff0"/>
      </w:pPr>
      <w:r w:rsidRPr="00944031">
        <w:t>图</w:t>
      </w:r>
      <w:r w:rsidRPr="00944031">
        <w:t xml:space="preserve">6-11  </w:t>
      </w:r>
      <w:r w:rsidR="00673C0D" w:rsidRPr="00944031">
        <w:t>Amazon 20</w:t>
      </w:r>
      <w:r w:rsidR="00673C0D" w:rsidRPr="00944031">
        <w:t>个交易日股价与预测结果</w:t>
      </w:r>
    </w:p>
    <w:p w14:paraId="298A5D07" w14:textId="77777777" w:rsidR="00673C0D" w:rsidRPr="009D03D0" w:rsidRDefault="00673C0D" w:rsidP="00673C0D">
      <w:pPr>
        <w:ind w:firstLine="480"/>
        <w:jc w:val="center"/>
        <w:rPr>
          <w:color w:val="000000" w:themeColor="text1"/>
        </w:rPr>
      </w:pPr>
    </w:p>
    <w:p w14:paraId="3C1F91A3" w14:textId="77777777" w:rsidR="00673C0D" w:rsidRPr="00944031" w:rsidRDefault="00673C0D" w:rsidP="00A77989">
      <w:pPr>
        <w:pStyle w:val="aff0"/>
      </w:pPr>
      <w:r w:rsidRPr="00944031">
        <w:rPr>
          <w:noProof/>
        </w:rPr>
        <w:drawing>
          <wp:inline distT="0" distB="0" distL="0" distR="0" wp14:anchorId="39119D14" wp14:editId="73C3DC55">
            <wp:extent cx="5270500" cy="3587115"/>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0500" cy="3587115"/>
                    </a:xfrm>
                    <a:prstGeom prst="rect">
                      <a:avLst/>
                    </a:prstGeom>
                  </pic:spPr>
                </pic:pic>
              </a:graphicData>
            </a:graphic>
          </wp:inline>
        </w:drawing>
      </w:r>
    </w:p>
    <w:p w14:paraId="2222E79E" w14:textId="4589B15F" w:rsidR="00673C0D" w:rsidRPr="00944031" w:rsidRDefault="00EA4697" w:rsidP="000C7F4F">
      <w:pPr>
        <w:pStyle w:val="aff0"/>
      </w:pPr>
      <w:r w:rsidRPr="00944031">
        <w:t>图</w:t>
      </w:r>
      <w:r w:rsidRPr="00944031">
        <w:t xml:space="preserve">6-12  </w:t>
      </w:r>
      <w:r w:rsidR="00673C0D" w:rsidRPr="00944031">
        <w:t>Apple 20</w:t>
      </w:r>
      <w:r w:rsidR="00673C0D" w:rsidRPr="00944031">
        <w:t>个交易日股价与预测结果</w:t>
      </w:r>
    </w:p>
    <w:p w14:paraId="301C643A" w14:textId="77777777" w:rsidR="00673C0D" w:rsidRPr="009D03D0" w:rsidRDefault="00673C0D" w:rsidP="00673C0D">
      <w:pPr>
        <w:ind w:firstLine="480"/>
        <w:jc w:val="center"/>
        <w:rPr>
          <w:color w:val="000000" w:themeColor="text1"/>
        </w:rPr>
      </w:pPr>
    </w:p>
    <w:p w14:paraId="4C3DD804" w14:textId="77777777" w:rsidR="00673C0D" w:rsidRPr="00944031" w:rsidRDefault="00673C0D" w:rsidP="00A77989">
      <w:pPr>
        <w:pStyle w:val="aff0"/>
      </w:pPr>
      <w:r w:rsidRPr="00944031">
        <w:rPr>
          <w:noProof/>
        </w:rPr>
        <w:lastRenderedPageBreak/>
        <w:drawing>
          <wp:inline distT="0" distB="0" distL="0" distR="0" wp14:anchorId="3BE8A170" wp14:editId="66862991">
            <wp:extent cx="5270500" cy="4129405"/>
            <wp:effectExtent l="0" t="0" r="635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0500" cy="4129405"/>
                    </a:xfrm>
                    <a:prstGeom prst="rect">
                      <a:avLst/>
                    </a:prstGeom>
                  </pic:spPr>
                </pic:pic>
              </a:graphicData>
            </a:graphic>
          </wp:inline>
        </w:drawing>
      </w:r>
    </w:p>
    <w:p w14:paraId="7B94EE36" w14:textId="487CEB30" w:rsidR="00673C0D" w:rsidRPr="00944031" w:rsidRDefault="00EA4697" w:rsidP="000C7F4F">
      <w:pPr>
        <w:pStyle w:val="aff0"/>
      </w:pPr>
      <w:r w:rsidRPr="00944031">
        <w:t>图</w:t>
      </w:r>
      <w:r w:rsidRPr="00944031">
        <w:t xml:space="preserve">6-13  </w:t>
      </w:r>
      <w:r w:rsidR="00673C0D" w:rsidRPr="00944031">
        <w:t>United Airline 20</w:t>
      </w:r>
      <w:r w:rsidR="00673C0D" w:rsidRPr="00944031">
        <w:t>个交易日股价与预测结果</w:t>
      </w:r>
    </w:p>
    <w:p w14:paraId="1B8388E0" w14:textId="77777777" w:rsidR="00673C0D" w:rsidRPr="009D03D0" w:rsidRDefault="00673C0D" w:rsidP="00673C0D">
      <w:pPr>
        <w:ind w:firstLine="480"/>
        <w:jc w:val="center"/>
        <w:rPr>
          <w:color w:val="000000" w:themeColor="text1"/>
        </w:rPr>
      </w:pPr>
    </w:p>
    <w:p w14:paraId="2026CB93" w14:textId="77777777" w:rsidR="00673C0D" w:rsidRPr="00944031" w:rsidRDefault="00673C0D" w:rsidP="00A77989">
      <w:pPr>
        <w:pStyle w:val="aff0"/>
      </w:pPr>
      <w:r w:rsidRPr="00944031">
        <w:rPr>
          <w:noProof/>
        </w:rPr>
        <w:drawing>
          <wp:inline distT="0" distB="0" distL="0" distR="0" wp14:anchorId="43F57E63" wp14:editId="3BFE6638">
            <wp:extent cx="5270500" cy="2985135"/>
            <wp:effectExtent l="0" t="0" r="635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0500" cy="2985135"/>
                    </a:xfrm>
                    <a:prstGeom prst="rect">
                      <a:avLst/>
                    </a:prstGeom>
                  </pic:spPr>
                </pic:pic>
              </a:graphicData>
            </a:graphic>
          </wp:inline>
        </w:drawing>
      </w:r>
    </w:p>
    <w:p w14:paraId="0B5C83D9" w14:textId="498A0474" w:rsidR="00673C0D" w:rsidRPr="00944031" w:rsidRDefault="00EA4697" w:rsidP="000C7F4F">
      <w:pPr>
        <w:pStyle w:val="aff0"/>
      </w:pPr>
      <w:r w:rsidRPr="00944031">
        <w:t>图</w:t>
      </w:r>
      <w:r w:rsidRPr="00944031">
        <w:t xml:space="preserve">6-14  </w:t>
      </w:r>
      <w:r w:rsidR="00673C0D" w:rsidRPr="00944031">
        <w:t>American Airline 20</w:t>
      </w:r>
      <w:r w:rsidR="00673C0D" w:rsidRPr="00944031">
        <w:t>个交易日股价与预测结果</w:t>
      </w:r>
    </w:p>
    <w:p w14:paraId="773ACD35" w14:textId="77777777" w:rsidR="00673C0D" w:rsidRPr="009D03D0" w:rsidRDefault="00673C0D" w:rsidP="00673C0D">
      <w:pPr>
        <w:ind w:firstLine="480"/>
        <w:jc w:val="center"/>
        <w:rPr>
          <w:color w:val="000000" w:themeColor="text1"/>
        </w:rPr>
      </w:pPr>
    </w:p>
    <w:p w14:paraId="25DF5EFE" w14:textId="77777777" w:rsidR="00673C0D" w:rsidRPr="00944031" w:rsidRDefault="00673C0D" w:rsidP="00A77989">
      <w:pPr>
        <w:pStyle w:val="aff0"/>
      </w:pPr>
      <w:r w:rsidRPr="00944031">
        <w:rPr>
          <w:noProof/>
        </w:rPr>
        <w:lastRenderedPageBreak/>
        <w:drawing>
          <wp:inline distT="0" distB="0" distL="0" distR="0" wp14:anchorId="29A44C69" wp14:editId="1F14185C">
            <wp:extent cx="5270500" cy="3457575"/>
            <wp:effectExtent l="0" t="0" r="635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0500" cy="3457575"/>
                    </a:xfrm>
                    <a:prstGeom prst="rect">
                      <a:avLst/>
                    </a:prstGeom>
                  </pic:spPr>
                </pic:pic>
              </a:graphicData>
            </a:graphic>
          </wp:inline>
        </w:drawing>
      </w:r>
    </w:p>
    <w:p w14:paraId="054C101E" w14:textId="0E3B9923" w:rsidR="00673C0D" w:rsidRPr="00944031" w:rsidRDefault="00EA4697" w:rsidP="000C7F4F">
      <w:pPr>
        <w:pStyle w:val="aff0"/>
      </w:pPr>
      <w:r w:rsidRPr="00944031">
        <w:t>图</w:t>
      </w:r>
      <w:r w:rsidRPr="00944031">
        <w:t xml:space="preserve">6-15  </w:t>
      </w:r>
      <w:r w:rsidR="00673C0D" w:rsidRPr="00944031">
        <w:t>Delta Airline 20</w:t>
      </w:r>
      <w:r w:rsidR="00673C0D" w:rsidRPr="00944031">
        <w:t>个交易日股价与预测结果</w:t>
      </w:r>
    </w:p>
    <w:p w14:paraId="5212FA35" w14:textId="77777777" w:rsidR="00673C0D" w:rsidRPr="009D03D0" w:rsidRDefault="00673C0D" w:rsidP="00673C0D">
      <w:pPr>
        <w:ind w:firstLine="480"/>
        <w:jc w:val="center"/>
        <w:rPr>
          <w:color w:val="000000" w:themeColor="text1"/>
        </w:rPr>
      </w:pPr>
    </w:p>
    <w:p w14:paraId="3D159CA5" w14:textId="77777777" w:rsidR="00673C0D" w:rsidRPr="00944031" w:rsidRDefault="00673C0D" w:rsidP="00A77989">
      <w:pPr>
        <w:pStyle w:val="aff0"/>
      </w:pPr>
      <w:r w:rsidRPr="00944031">
        <w:rPr>
          <w:noProof/>
        </w:rPr>
        <w:drawing>
          <wp:inline distT="0" distB="0" distL="0" distR="0" wp14:anchorId="60F74E72" wp14:editId="0A896121">
            <wp:extent cx="5270500" cy="3496310"/>
            <wp:effectExtent l="0" t="0" r="635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0500" cy="3496310"/>
                    </a:xfrm>
                    <a:prstGeom prst="rect">
                      <a:avLst/>
                    </a:prstGeom>
                  </pic:spPr>
                </pic:pic>
              </a:graphicData>
            </a:graphic>
          </wp:inline>
        </w:drawing>
      </w:r>
    </w:p>
    <w:p w14:paraId="0127342C" w14:textId="70225F00" w:rsidR="00673C0D" w:rsidRPr="00944031" w:rsidRDefault="00EA4697" w:rsidP="000C7F4F">
      <w:pPr>
        <w:pStyle w:val="aff0"/>
      </w:pPr>
      <w:r w:rsidRPr="00944031">
        <w:t>图</w:t>
      </w:r>
      <w:r w:rsidRPr="00944031">
        <w:t xml:space="preserve">6-16  </w:t>
      </w:r>
      <w:r w:rsidR="00673C0D" w:rsidRPr="00944031">
        <w:t>Southwest 20</w:t>
      </w:r>
      <w:r w:rsidR="00673C0D" w:rsidRPr="00944031">
        <w:t>个交易日股价与预测结果</w:t>
      </w:r>
    </w:p>
    <w:p w14:paraId="5809215F" w14:textId="77777777" w:rsidR="00673C0D" w:rsidRPr="009D03D0" w:rsidRDefault="00673C0D" w:rsidP="00673C0D">
      <w:pPr>
        <w:ind w:firstLine="480"/>
        <w:jc w:val="center"/>
        <w:rPr>
          <w:color w:val="000000" w:themeColor="text1"/>
        </w:rPr>
      </w:pPr>
    </w:p>
    <w:p w14:paraId="71522BDA" w14:textId="77777777" w:rsidR="00673C0D" w:rsidRPr="00944031" w:rsidRDefault="00673C0D" w:rsidP="00A77989">
      <w:pPr>
        <w:pStyle w:val="aff0"/>
      </w:pPr>
      <w:r w:rsidRPr="00944031">
        <w:rPr>
          <w:noProof/>
        </w:rPr>
        <w:lastRenderedPageBreak/>
        <w:drawing>
          <wp:inline distT="0" distB="0" distL="0" distR="0" wp14:anchorId="535FF02D" wp14:editId="228DC93D">
            <wp:extent cx="5270500" cy="3360420"/>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0500" cy="3360420"/>
                    </a:xfrm>
                    <a:prstGeom prst="rect">
                      <a:avLst/>
                    </a:prstGeom>
                  </pic:spPr>
                </pic:pic>
              </a:graphicData>
            </a:graphic>
          </wp:inline>
        </w:drawing>
      </w:r>
    </w:p>
    <w:p w14:paraId="7869368A" w14:textId="29D3294B" w:rsidR="00673C0D" w:rsidRPr="00944031" w:rsidRDefault="00EA4697" w:rsidP="000C7F4F">
      <w:pPr>
        <w:pStyle w:val="aff0"/>
      </w:pPr>
      <w:r w:rsidRPr="00944031">
        <w:t>图</w:t>
      </w:r>
      <w:r w:rsidRPr="00944031">
        <w:t xml:space="preserve">6-17  </w:t>
      </w:r>
      <w:r w:rsidR="00673C0D" w:rsidRPr="00944031">
        <w:t>Valero Energy 20</w:t>
      </w:r>
      <w:r w:rsidR="00673C0D" w:rsidRPr="00944031">
        <w:t>个交易日股价与预测结果</w:t>
      </w:r>
    </w:p>
    <w:p w14:paraId="775E3F25" w14:textId="77777777" w:rsidR="00673C0D" w:rsidRPr="009D03D0" w:rsidRDefault="00673C0D" w:rsidP="00673C0D">
      <w:pPr>
        <w:ind w:firstLine="480"/>
        <w:jc w:val="center"/>
        <w:rPr>
          <w:color w:val="000000" w:themeColor="text1"/>
        </w:rPr>
      </w:pPr>
    </w:p>
    <w:p w14:paraId="75A967BF" w14:textId="77777777" w:rsidR="00673C0D" w:rsidRPr="00944031" w:rsidRDefault="00673C0D" w:rsidP="00A77989">
      <w:pPr>
        <w:pStyle w:val="aff0"/>
      </w:pPr>
      <w:r w:rsidRPr="00944031">
        <w:rPr>
          <w:noProof/>
        </w:rPr>
        <w:drawing>
          <wp:inline distT="0" distB="0" distL="0" distR="0" wp14:anchorId="346DE94D" wp14:editId="779BF507">
            <wp:extent cx="5270500" cy="3846830"/>
            <wp:effectExtent l="0" t="0" r="635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0500" cy="3846830"/>
                    </a:xfrm>
                    <a:prstGeom prst="rect">
                      <a:avLst/>
                    </a:prstGeom>
                  </pic:spPr>
                </pic:pic>
              </a:graphicData>
            </a:graphic>
          </wp:inline>
        </w:drawing>
      </w:r>
    </w:p>
    <w:p w14:paraId="7EFE0D95" w14:textId="56DDC599" w:rsidR="00673C0D" w:rsidRPr="00944031" w:rsidRDefault="00EA4697" w:rsidP="000C7F4F">
      <w:pPr>
        <w:pStyle w:val="aff0"/>
      </w:pPr>
      <w:r w:rsidRPr="00944031">
        <w:t>图</w:t>
      </w:r>
      <w:r w:rsidRPr="00944031">
        <w:t xml:space="preserve">6-18  </w:t>
      </w:r>
      <w:r w:rsidR="00673C0D" w:rsidRPr="00944031">
        <w:t>Exxon Mobil 20</w:t>
      </w:r>
      <w:r w:rsidR="00673C0D" w:rsidRPr="00944031">
        <w:t>个交易日股价与预测结果</w:t>
      </w:r>
    </w:p>
    <w:p w14:paraId="735C0F6D" w14:textId="77777777" w:rsidR="00673C0D" w:rsidRPr="009D03D0" w:rsidRDefault="00673C0D" w:rsidP="00673C0D">
      <w:pPr>
        <w:ind w:firstLine="480"/>
        <w:jc w:val="center"/>
        <w:rPr>
          <w:color w:val="000000" w:themeColor="text1"/>
        </w:rPr>
      </w:pPr>
    </w:p>
    <w:p w14:paraId="2DC8C402" w14:textId="77777777" w:rsidR="00673C0D" w:rsidRPr="00944031" w:rsidRDefault="00673C0D" w:rsidP="00A77989">
      <w:pPr>
        <w:pStyle w:val="aff0"/>
      </w:pPr>
      <w:r w:rsidRPr="00944031">
        <w:rPr>
          <w:noProof/>
        </w:rPr>
        <w:lastRenderedPageBreak/>
        <w:drawing>
          <wp:inline distT="0" distB="0" distL="0" distR="0" wp14:anchorId="35140761" wp14:editId="5C6BD533">
            <wp:extent cx="5270500" cy="3759835"/>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0500" cy="3759835"/>
                    </a:xfrm>
                    <a:prstGeom prst="rect">
                      <a:avLst/>
                    </a:prstGeom>
                  </pic:spPr>
                </pic:pic>
              </a:graphicData>
            </a:graphic>
          </wp:inline>
        </w:drawing>
      </w:r>
    </w:p>
    <w:p w14:paraId="0A143A80" w14:textId="3150AC3C" w:rsidR="00673C0D" w:rsidRPr="00944031" w:rsidRDefault="00EA4697" w:rsidP="000C7F4F">
      <w:pPr>
        <w:pStyle w:val="aff0"/>
      </w:pPr>
      <w:r w:rsidRPr="00944031">
        <w:t>图</w:t>
      </w:r>
      <w:r w:rsidRPr="00944031">
        <w:t xml:space="preserve">6-19  </w:t>
      </w:r>
      <w:r w:rsidR="00673C0D" w:rsidRPr="00944031">
        <w:t>Roche Holding 20</w:t>
      </w:r>
      <w:r w:rsidR="00673C0D" w:rsidRPr="00944031">
        <w:t>个交易日股价与预测结果</w:t>
      </w:r>
    </w:p>
    <w:p w14:paraId="4514F5B3" w14:textId="77777777" w:rsidR="00673C0D" w:rsidRPr="009D03D0" w:rsidRDefault="00673C0D" w:rsidP="00673C0D">
      <w:pPr>
        <w:ind w:firstLine="480"/>
        <w:jc w:val="center"/>
        <w:rPr>
          <w:color w:val="000000" w:themeColor="text1"/>
        </w:rPr>
      </w:pPr>
    </w:p>
    <w:p w14:paraId="5022AC84" w14:textId="77777777" w:rsidR="00673C0D" w:rsidRPr="00944031" w:rsidRDefault="00673C0D" w:rsidP="00A77989">
      <w:pPr>
        <w:pStyle w:val="aff0"/>
      </w:pPr>
      <w:r w:rsidRPr="00944031">
        <w:rPr>
          <w:noProof/>
        </w:rPr>
        <w:drawing>
          <wp:inline distT="0" distB="0" distL="0" distR="0" wp14:anchorId="2FDEF1E0" wp14:editId="16F1EAE1">
            <wp:extent cx="5270500" cy="3640455"/>
            <wp:effectExtent l="0" t="0" r="635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0500" cy="3640455"/>
                    </a:xfrm>
                    <a:prstGeom prst="rect">
                      <a:avLst/>
                    </a:prstGeom>
                  </pic:spPr>
                </pic:pic>
              </a:graphicData>
            </a:graphic>
          </wp:inline>
        </w:drawing>
      </w:r>
    </w:p>
    <w:p w14:paraId="5D4131A6" w14:textId="302361AA" w:rsidR="00673C0D" w:rsidRPr="00944031" w:rsidRDefault="00EA4697" w:rsidP="000C7F4F">
      <w:pPr>
        <w:pStyle w:val="aff0"/>
      </w:pPr>
      <w:r w:rsidRPr="00944031">
        <w:t>图</w:t>
      </w:r>
      <w:r w:rsidRPr="00944031">
        <w:t>6-20  Pfizer</w:t>
      </w:r>
      <w:r w:rsidR="00673C0D" w:rsidRPr="00944031">
        <w:t xml:space="preserve"> 20</w:t>
      </w:r>
      <w:r w:rsidR="00673C0D" w:rsidRPr="00944031">
        <w:t>个交易日股价与预测结果</w:t>
      </w:r>
    </w:p>
    <w:p w14:paraId="291A8426" w14:textId="77777777" w:rsidR="00673C0D" w:rsidRPr="009D03D0" w:rsidRDefault="00673C0D" w:rsidP="00673C0D">
      <w:pPr>
        <w:ind w:firstLine="480"/>
        <w:jc w:val="center"/>
        <w:rPr>
          <w:color w:val="000000" w:themeColor="text1"/>
        </w:rPr>
      </w:pPr>
    </w:p>
    <w:p w14:paraId="794C6D48" w14:textId="4EBA4FE9" w:rsidR="00673C0D" w:rsidRPr="00944031" w:rsidRDefault="001C03E0" w:rsidP="00A77989">
      <w:pPr>
        <w:pStyle w:val="aff0"/>
      </w:pPr>
      <w:r w:rsidRPr="00944031">
        <w:rPr>
          <w:noProof/>
        </w:rPr>
        <w:lastRenderedPageBreak/>
        <w:drawing>
          <wp:inline distT="0" distB="0" distL="0" distR="0" wp14:anchorId="5C986EA4" wp14:editId="503D7964">
            <wp:extent cx="5274310" cy="332994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9-01-22 上午2.03.0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329940"/>
                    </a:xfrm>
                    <a:prstGeom prst="rect">
                      <a:avLst/>
                    </a:prstGeom>
                  </pic:spPr>
                </pic:pic>
              </a:graphicData>
            </a:graphic>
          </wp:inline>
        </w:drawing>
      </w:r>
    </w:p>
    <w:p w14:paraId="415DC004" w14:textId="52830885" w:rsidR="00673C0D" w:rsidRPr="0012603D" w:rsidRDefault="00EA4697" w:rsidP="0012603D">
      <w:pPr>
        <w:pStyle w:val="aff0"/>
      </w:pPr>
      <w:r w:rsidRPr="00944031">
        <w:t>图</w:t>
      </w:r>
      <w:r w:rsidRPr="00944031">
        <w:t xml:space="preserve">6-21  </w:t>
      </w:r>
      <w:r w:rsidR="00673C0D" w:rsidRPr="00944031">
        <w:t>Activision Blizzard 20</w:t>
      </w:r>
      <w:r w:rsidR="00673C0D" w:rsidRPr="00944031">
        <w:t>个交易日股价与预测结果</w:t>
      </w:r>
    </w:p>
    <w:p w14:paraId="449C33E4" w14:textId="771479CA" w:rsidR="00673C0D" w:rsidRPr="009D03D0" w:rsidRDefault="00673C0D" w:rsidP="00673C0D">
      <w:pPr>
        <w:ind w:left="420" w:firstLine="480"/>
        <w:rPr>
          <w:color w:val="000000" w:themeColor="text1"/>
        </w:rPr>
      </w:pPr>
      <w:r w:rsidRPr="009D03D0">
        <w:rPr>
          <w:rFonts w:hint="eastAsia"/>
          <w:color w:val="000000" w:themeColor="text1"/>
        </w:rPr>
        <w:t>考虑时间窗口</w:t>
      </w:r>
      <w:r w:rsidRPr="009D03D0">
        <w:rPr>
          <w:rFonts w:hint="eastAsia"/>
          <w:color w:val="000000" w:themeColor="text1"/>
        </w:rPr>
        <w:t>t</w:t>
      </w:r>
      <w:r w:rsidRPr="009D03D0">
        <w:rPr>
          <w:rFonts w:hint="eastAsia"/>
          <w:color w:val="000000" w:themeColor="text1"/>
        </w:rPr>
        <w:t>时刻的预测得分</w:t>
      </w:r>
      <m:oMath>
        <m:r>
          <w:rPr>
            <w:rFonts w:ascii="Cambria Math" w:hAnsi="Cambria Math"/>
            <w:color w:val="000000" w:themeColor="text1"/>
          </w:rPr>
          <m:t>scor</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t</m:t>
            </m:r>
          </m:sub>
        </m:sSub>
      </m:oMath>
      <w:r w:rsidRPr="009D03D0">
        <w:rPr>
          <w:rFonts w:hint="eastAsia"/>
          <w:color w:val="000000" w:themeColor="text1"/>
        </w:rPr>
        <w:t>以及误差</w:t>
      </w:r>
      <m:oMath>
        <m:r>
          <w:rPr>
            <w:rFonts w:ascii="Cambria Math" w:hAnsi="Cambria Math"/>
            <w:color w:val="000000" w:themeColor="text1"/>
          </w:rPr>
          <m:t>ζ</m:t>
        </m:r>
      </m:oMath>
      <w:r w:rsidRPr="009D03D0">
        <w:rPr>
          <w:rFonts w:hint="eastAsia"/>
          <w:color w:val="000000" w:themeColor="text1"/>
        </w:rPr>
        <w:t>：</w:t>
      </w:r>
    </w:p>
    <w:p w14:paraId="0016B6F7" w14:textId="54F12BB6" w:rsidR="00442EA7" w:rsidRPr="009D03D0" w:rsidRDefault="00A20880" w:rsidP="00673C0D">
      <w:pPr>
        <w:ind w:left="420" w:firstLine="480"/>
        <w:rPr>
          <w:color w:val="000000" w:themeColor="text1"/>
        </w:rPr>
      </w:pPr>
      <m:oMathPara>
        <m:oMath>
          <m:eqArr>
            <m:eqArrPr>
              <m:maxDist m:val="1"/>
              <m:ctrlPr>
                <w:rPr>
                  <w:rFonts w:ascii="Cambria Math" w:hAnsi="Cambria Math"/>
                  <w:i/>
                  <w:color w:val="000000" w:themeColor="text1"/>
                </w:rPr>
              </m:ctrlPr>
            </m:eqArrPr>
            <m:e>
              <m:m>
                <m:mPr>
                  <m:cGpRule m:val="3"/>
                  <m:cGp m:val="60"/>
                  <m:mcs>
                    <m:mc>
                      <m:mcPr>
                        <m:count m:val="2"/>
                        <m:mcJc m:val="center"/>
                      </m:mcPr>
                    </m:mc>
                    <m:mc>
                      <m:mcPr>
                        <m:count m:val="1"/>
                        <m:mcJc m:val="left"/>
                      </m:mcPr>
                    </m:mc>
                  </m:mcs>
                  <m:ctrlPr>
                    <w:rPr>
                      <w:rFonts w:ascii="Cambria Math" w:hAnsi="Cambria Math"/>
                      <w:i/>
                      <w:color w:val="000000" w:themeColor="text1"/>
                    </w:rPr>
                  </m:ctrlPr>
                </m:mPr>
                <m:mr>
                  <m:e>
                    <m:r>
                      <w:rPr>
                        <w:rFonts w:ascii="Cambria Math" w:hAnsi="Cambria Math"/>
                        <w:color w:val="000000" w:themeColor="text1"/>
                      </w:rPr>
                      <m:t>scor</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t</m:t>
                        </m:r>
                      </m:sub>
                    </m:sSub>
                  </m:e>
                  <m:e>
                    <m:r>
                      <w:rPr>
                        <w:rFonts w:ascii="Cambria Math" w:hAnsi="Cambria Math"/>
                        <w:color w:val="000000" w:themeColor="text1"/>
                      </w:rPr>
                      <m:t>=</m:t>
                    </m:r>
                  </m:e>
                  <m:e>
                    <m:r>
                      <w:rPr>
                        <w:rFonts w:ascii="Cambria Math" w:hAnsi="Cambria Math"/>
                        <w:color w:val="000000" w:themeColor="text1"/>
                      </w:rPr>
                      <m:t xml:space="preserve">0,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r>
                      <w:rPr>
                        <w:rFonts w:ascii="Cambria Math" w:hAnsi="Cambria Math"/>
                        <w:color w:val="000000" w:themeColor="text1"/>
                      </w:rPr>
                      <m:t>*</m:t>
                    </m:r>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e>
                    </m:acc>
                    <m:r>
                      <w:rPr>
                        <w:rFonts w:ascii="Cambria Math" w:hAnsi="Cambria Math"/>
                        <w:color w:val="000000" w:themeColor="text1"/>
                      </w:rPr>
                      <m:t>&lt;0,</m:t>
                    </m:r>
                  </m:e>
                </m:mr>
                <m:mr>
                  <m:e>
                    <m:r>
                      <w:rPr>
                        <w:rFonts w:ascii="Cambria Math" w:hAnsi="Cambria Math"/>
                        <w:color w:val="000000" w:themeColor="text1"/>
                      </w:rPr>
                      <m:t xml:space="preserve"> </m:t>
                    </m:r>
                  </m:e>
                  <m:e>
                    <m:r>
                      <w:rPr>
                        <w:rFonts w:ascii="Cambria Math" w:hAnsi="Cambria Math"/>
                        <w:color w:val="000000" w:themeColor="text1"/>
                      </w:rPr>
                      <m:t>=</m:t>
                    </m:r>
                  </m:e>
                  <m:e>
                    <m:r>
                      <w:rPr>
                        <w:rFonts w:ascii="Cambria Math" w:hAnsi="Cambria Math"/>
                        <w:color w:val="000000" w:themeColor="text1"/>
                      </w:rPr>
                      <m:t xml:space="preserve">0, </m:t>
                    </m:r>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r>
                      <w:rPr>
                        <w:rFonts w:ascii="Cambria Math" w:hAnsi="Cambria Math"/>
                        <w:color w:val="000000" w:themeColor="text1"/>
                      </w:rPr>
                      <m:t>*</m:t>
                    </m:r>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e>
                    </m:acc>
                    <m:r>
                      <w:rPr>
                        <w:rFonts w:ascii="Cambria Math" w:hAnsi="Cambria Math"/>
                        <w:color w:val="000000" w:themeColor="text1"/>
                      </w:rPr>
                      <m:t>&lt;0,</m:t>
                    </m:r>
                  </m:e>
                </m:mr>
              </m:m>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6-6</m:t>
                  </m:r>
                </m:e>
              </m:d>
            </m:e>
          </m:eqArr>
        </m:oMath>
      </m:oMathPara>
    </w:p>
    <w:p w14:paraId="195EAFF8" w14:textId="4326B79D" w:rsidR="00442EA7" w:rsidRPr="009D03D0" w:rsidRDefault="00A20880" w:rsidP="00673C0D">
      <w:pPr>
        <w:ind w:left="420"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hint="eastAsia"/>
                  <w:color w:val="000000" w:themeColor="text1"/>
                </w:rPr>
                <m:t>Score</m:t>
              </m:r>
              <m:r>
                <w:rPr>
                  <w:rFonts w:ascii="Cambria Math" w:hAnsi="Cambria Math"/>
                  <w:color w:val="000000" w:themeColor="text1"/>
                </w:rPr>
                <m:t xml:space="preserve"> </m:t>
              </m:r>
              <m:r>
                <w:rPr>
                  <w:rFonts w:ascii="Cambria Math" w:hAnsi="Cambria Math" w:hint="eastAsia"/>
                  <w:color w:val="000000" w:themeColor="text1"/>
                </w:rPr>
                <m:t>=</m:t>
              </m:r>
              <m:f>
                <m:fPr>
                  <m:ctrlPr>
                    <w:rPr>
                      <w:rFonts w:ascii="Cambria Math" w:hAnsi="Cambria Math"/>
                      <w:i/>
                      <w:color w:val="000000" w:themeColor="text1"/>
                    </w:rPr>
                  </m:ctrlPr>
                </m:fPr>
                <m:num>
                  <m:nary>
                    <m:naryPr>
                      <m:chr m:val="∑"/>
                      <m:supHide m:val="1"/>
                      <m:ctrlPr>
                        <w:rPr>
                          <w:rFonts w:ascii="Cambria Math" w:hAnsi="Cambria Math"/>
                          <w:i/>
                          <w:color w:val="000000" w:themeColor="text1"/>
                        </w:rPr>
                      </m:ctrlPr>
                    </m:naryPr>
                    <m:sub>
                      <m:r>
                        <w:rPr>
                          <w:rFonts w:ascii="Cambria Math" w:hAnsi="Cambria Math"/>
                          <w:color w:val="000000" w:themeColor="text1"/>
                        </w:rPr>
                        <m:t>t</m:t>
                      </m:r>
                    </m:sub>
                    <m:sup/>
                    <m:e>
                      <m:r>
                        <w:rPr>
                          <w:rFonts w:ascii="Cambria Math" w:hAnsi="Cambria Math"/>
                          <w:color w:val="000000" w:themeColor="text1"/>
                        </w:rPr>
                        <m:t>scor</m:t>
                      </m:r>
                      <m:sSub>
                        <m:sSubPr>
                          <m:ctrlPr>
                            <w:rPr>
                              <w:rFonts w:ascii="Cambria Math" w:hAnsi="Cambria Math"/>
                              <w:i/>
                              <w:color w:val="000000" w:themeColor="text1"/>
                            </w:rPr>
                          </m:ctrlPr>
                        </m:sSubPr>
                        <m:e>
                          <m:r>
                            <w:rPr>
                              <w:rFonts w:ascii="Cambria Math" w:hAnsi="Cambria Math"/>
                              <w:color w:val="000000" w:themeColor="text1"/>
                            </w:rPr>
                            <m:t>e</m:t>
                          </m:r>
                        </m:e>
                        <m:sub>
                          <m:r>
                            <w:rPr>
                              <w:rFonts w:ascii="Cambria Math" w:hAnsi="Cambria Math"/>
                              <w:color w:val="000000" w:themeColor="text1"/>
                            </w:rPr>
                            <m:t>t</m:t>
                          </m:r>
                        </m:sub>
                      </m:sSub>
                    </m:e>
                  </m:nary>
                </m:num>
                <m:den>
                  <m:nary>
                    <m:naryPr>
                      <m:chr m:val="∑"/>
                      <m:supHide m:val="1"/>
                      <m:ctrlPr>
                        <w:rPr>
                          <w:rFonts w:ascii="Cambria Math" w:hAnsi="Cambria Math"/>
                          <w:i/>
                          <w:color w:val="000000" w:themeColor="text1"/>
                        </w:rPr>
                      </m:ctrlPr>
                    </m:naryPr>
                    <m:sub>
                      <m:r>
                        <w:rPr>
                          <w:rFonts w:ascii="Cambria Math" w:hAnsi="Cambria Math"/>
                          <w:color w:val="000000" w:themeColor="text1"/>
                        </w:rPr>
                        <m:t>t</m:t>
                      </m:r>
                    </m:sub>
                    <m:sup/>
                    <m:e>
                      <m:r>
                        <w:rPr>
                          <w:rFonts w:ascii="Cambria Math" w:hAnsi="Cambria Math"/>
                          <w:color w:val="000000" w:themeColor="text1"/>
                        </w:rPr>
                        <m:t>1</m:t>
                      </m:r>
                    </m:e>
                  </m:nary>
                </m:den>
              </m:f>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6-7</m:t>
                  </m:r>
                </m:e>
              </m:d>
            </m:e>
          </m:eqArr>
        </m:oMath>
      </m:oMathPara>
    </w:p>
    <w:p w14:paraId="00530D5A" w14:textId="22F2C0DD" w:rsidR="00442EA7" w:rsidRPr="009D03D0" w:rsidRDefault="00A20880" w:rsidP="00673C0D">
      <w:pPr>
        <w:ind w:left="420" w:firstLine="480"/>
        <w:rPr>
          <w:color w:val="000000" w:themeColor="text1"/>
        </w:rPr>
      </w:pPr>
      <m:oMathPara>
        <m:oMath>
          <m:eqArr>
            <m:eqArrPr>
              <m:maxDist m:val="1"/>
              <m:ctrlPr>
                <w:rPr>
                  <w:rFonts w:ascii="Cambria Math" w:hAnsi="Cambria Math"/>
                  <w:color w:val="000000" w:themeColor="text1"/>
                </w:rPr>
              </m:ctrlPr>
            </m:eqArrPr>
            <m:e>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r>
                <w:rPr>
                  <w:rFonts w:ascii="Cambria Math" w:hAnsi="Cambria Math"/>
                  <w:color w:val="000000" w:themeColor="text1"/>
                </w:rPr>
                <m:t>=</m:t>
              </m:r>
              <m:nary>
                <m:naryPr>
                  <m:chr m:val="∑"/>
                  <m:supHide m:val="1"/>
                  <m:ctrlPr>
                    <w:rPr>
                      <w:rFonts w:ascii="Cambria Math" w:hAnsi="Cambria Math"/>
                      <w:i/>
                      <w:color w:val="000000" w:themeColor="text1"/>
                    </w:rPr>
                  </m:ctrlPr>
                </m:naryPr>
                <m:sub>
                  <m:r>
                    <w:rPr>
                      <w:rFonts w:ascii="Cambria Math" w:hAnsi="Cambria Math"/>
                      <w:color w:val="000000" w:themeColor="text1"/>
                    </w:rPr>
                    <m:t>t</m:t>
                  </m:r>
                </m:sub>
                <m:sup/>
                <m:e>
                  <m:sSup>
                    <m:sSupPr>
                      <m:ctrlPr>
                        <w:rPr>
                          <w:rFonts w:ascii="Cambria Math" w:hAnsi="Cambria Math"/>
                          <w:i/>
                          <w:color w:val="000000" w:themeColor="text1"/>
                        </w:rPr>
                      </m:ctrlPr>
                    </m:sSupPr>
                    <m:e>
                      <m:d>
                        <m:dPr>
                          <m:ctrlPr>
                            <w:rPr>
                              <w:rFonts w:ascii="Cambria Math" w:hAnsi="Cambria Math"/>
                              <w:i/>
                              <w:color w:val="000000" w:themeColor="text1"/>
                            </w:rPr>
                          </m:ctrlPr>
                        </m:dPr>
                        <m:e>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r>
                                <w:rPr>
                                  <w:rFonts w:ascii="Cambria Math" w:hAnsi="Cambria Math"/>
                                  <w:color w:val="000000" w:themeColor="text1"/>
                                </w:rPr>
                                <m:t>-</m:t>
                              </m:r>
                              <m:acc>
                                <m:accPr>
                                  <m:ctrlPr>
                                    <w:rPr>
                                      <w:rFonts w:ascii="Cambria Math" w:hAnsi="Cambria Math"/>
                                      <w:i/>
                                      <w:color w:val="000000" w:themeColor="text1"/>
                                    </w:rPr>
                                  </m:ctrlPr>
                                </m:accPr>
                                <m:e>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e>
                              </m:acc>
                            </m:num>
                            <m:den>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t</m:t>
                                  </m:r>
                                </m:sub>
                              </m:sSub>
                            </m:den>
                          </m:f>
                        </m:e>
                      </m:d>
                    </m:e>
                    <m:sup>
                      <m:r>
                        <w:rPr>
                          <w:rFonts w:ascii="Cambria Math" w:hAnsi="Cambria Math"/>
                          <w:color w:val="000000" w:themeColor="text1"/>
                        </w:rPr>
                        <m:t>2</m:t>
                      </m:r>
                    </m:sup>
                  </m:sSup>
                </m:e>
              </m:nary>
              <m:r>
                <w:rPr>
                  <w:rFonts w:ascii="Cambria Math" w:hAnsi="Cambria Math"/>
                  <w:color w:val="000000" w:themeColor="text1"/>
                </w:rPr>
                <m:t>.#</m:t>
              </m:r>
              <m:d>
                <m:dPr>
                  <m:ctrlPr>
                    <w:rPr>
                      <w:rFonts w:ascii="Cambria Math" w:hAnsi="Cambria Math"/>
                      <w:color w:val="000000" w:themeColor="text1"/>
                    </w:rPr>
                  </m:ctrlPr>
                </m:dPr>
                <m:e>
                  <m:r>
                    <m:rPr>
                      <m:nor/>
                    </m:rPr>
                    <w:rPr>
                      <w:color w:val="000000" w:themeColor="text1"/>
                    </w:rPr>
                    <m:t>6-8</m:t>
                  </m:r>
                </m:e>
              </m:d>
              <m:ctrlPr>
                <w:rPr>
                  <w:rFonts w:ascii="Cambria Math" w:hAnsi="Cambria Math"/>
                  <w:i/>
                  <w:color w:val="000000" w:themeColor="text1"/>
                </w:rPr>
              </m:ctrlPr>
            </m:e>
          </m:eqArr>
        </m:oMath>
      </m:oMathPara>
    </w:p>
    <w:p w14:paraId="42CE9CB1" w14:textId="22816A80" w:rsidR="00673C0D" w:rsidRPr="009D03D0" w:rsidRDefault="00673C0D" w:rsidP="00673C0D">
      <w:pPr>
        <w:ind w:left="420" w:firstLine="480"/>
        <w:rPr>
          <w:color w:val="000000" w:themeColor="text1"/>
        </w:rPr>
      </w:pPr>
      <w:r w:rsidRPr="009D03D0">
        <w:rPr>
          <w:rFonts w:hint="eastAsia"/>
          <w:color w:val="000000" w:themeColor="text1"/>
        </w:rPr>
        <w:t>考虑</w:t>
      </w:r>
      <w:r w:rsidRPr="009D03D0">
        <w:rPr>
          <w:color w:val="000000" w:themeColor="text1"/>
        </w:rPr>
        <w:t>2018</w:t>
      </w:r>
      <w:r w:rsidRPr="009D03D0">
        <w:rPr>
          <w:rFonts w:hint="eastAsia"/>
          <w:color w:val="000000" w:themeColor="text1"/>
        </w:rPr>
        <w:t>年</w:t>
      </w:r>
      <w:r w:rsidRPr="009D03D0">
        <w:rPr>
          <w:rFonts w:hint="eastAsia"/>
          <w:color w:val="000000" w:themeColor="text1"/>
        </w:rPr>
        <w:t>1</w:t>
      </w:r>
      <w:r w:rsidRPr="009D03D0">
        <w:rPr>
          <w:color w:val="000000" w:themeColor="text1"/>
        </w:rPr>
        <w:t>0</w:t>
      </w:r>
      <w:r w:rsidRPr="009D03D0">
        <w:rPr>
          <w:rFonts w:hint="eastAsia"/>
          <w:color w:val="000000" w:themeColor="text1"/>
        </w:rPr>
        <w:t>月</w:t>
      </w:r>
      <w:r w:rsidRPr="009D03D0">
        <w:rPr>
          <w:rFonts w:hint="eastAsia"/>
          <w:color w:val="000000" w:themeColor="text1"/>
        </w:rPr>
        <w:t>1</w:t>
      </w:r>
      <w:r w:rsidRPr="009D03D0">
        <w:rPr>
          <w:color w:val="000000" w:themeColor="text1"/>
        </w:rPr>
        <w:t>1</w:t>
      </w:r>
      <w:r w:rsidRPr="009D03D0">
        <w:rPr>
          <w:rFonts w:hint="eastAsia"/>
          <w:color w:val="000000" w:themeColor="text1"/>
        </w:rPr>
        <w:t>日</w:t>
      </w:r>
      <w:r w:rsidRPr="009D03D0">
        <w:rPr>
          <w:rFonts w:hint="eastAsia"/>
          <w:color w:val="000000" w:themeColor="text1"/>
        </w:rPr>
        <w:t>-</w:t>
      </w:r>
      <w:r w:rsidRPr="009D03D0">
        <w:rPr>
          <w:color w:val="000000" w:themeColor="text1"/>
        </w:rPr>
        <w:t>2019</w:t>
      </w:r>
      <w:r w:rsidRPr="009D03D0">
        <w:rPr>
          <w:rFonts w:hint="eastAsia"/>
          <w:color w:val="000000" w:themeColor="text1"/>
        </w:rPr>
        <w:t>年</w:t>
      </w:r>
      <w:r w:rsidRPr="009D03D0">
        <w:rPr>
          <w:rFonts w:hint="eastAsia"/>
          <w:color w:val="000000" w:themeColor="text1"/>
        </w:rPr>
        <w:t>1</w:t>
      </w:r>
      <w:r w:rsidRPr="009D03D0">
        <w:rPr>
          <w:rFonts w:hint="eastAsia"/>
          <w:color w:val="000000" w:themeColor="text1"/>
        </w:rPr>
        <w:t>月</w:t>
      </w:r>
      <w:r w:rsidRPr="009D03D0">
        <w:rPr>
          <w:rFonts w:hint="eastAsia"/>
          <w:color w:val="000000" w:themeColor="text1"/>
        </w:rPr>
        <w:t>1</w:t>
      </w:r>
      <w:r w:rsidRPr="009D03D0">
        <w:rPr>
          <w:color w:val="000000" w:themeColor="text1"/>
        </w:rPr>
        <w:t>0</w:t>
      </w:r>
      <w:r w:rsidRPr="009D03D0">
        <w:rPr>
          <w:rFonts w:hint="eastAsia"/>
          <w:color w:val="000000" w:themeColor="text1"/>
        </w:rPr>
        <w:t>日</w:t>
      </w:r>
      <w:r w:rsidRPr="009D03D0">
        <w:rPr>
          <w:rFonts w:hint="eastAsia"/>
          <w:color w:val="000000" w:themeColor="text1"/>
        </w:rPr>
        <w:t>6</w:t>
      </w:r>
      <w:r w:rsidRPr="009D03D0">
        <w:rPr>
          <w:color w:val="000000" w:themeColor="text1"/>
        </w:rPr>
        <w:t>1</w:t>
      </w:r>
      <w:r w:rsidRPr="009D03D0">
        <w:rPr>
          <w:rFonts w:hint="eastAsia"/>
          <w:color w:val="000000" w:themeColor="text1"/>
        </w:rPr>
        <w:t>个交易日</w:t>
      </w:r>
      <w:r w:rsidRPr="009D03D0">
        <w:rPr>
          <w:rFonts w:hint="eastAsia"/>
          <w:color w:val="000000" w:themeColor="text1"/>
        </w:rPr>
        <w:t>1</w:t>
      </w:r>
      <w:r w:rsidRPr="009D03D0">
        <w:rPr>
          <w:color w:val="000000" w:themeColor="text1"/>
        </w:rPr>
        <w:t>82</w:t>
      </w:r>
      <w:r w:rsidRPr="009D03D0">
        <w:rPr>
          <w:rFonts w:hint="eastAsia"/>
          <w:color w:val="000000" w:themeColor="text1"/>
        </w:rPr>
        <w:t>个时间窗口，可以得到上列组图中不同股指不同算法的预测得分以及误差如下：</w:t>
      </w:r>
    </w:p>
    <w:p w14:paraId="59DF8072" w14:textId="5C1955C9" w:rsidR="00EA4697" w:rsidRPr="00944031" w:rsidRDefault="00EA4697" w:rsidP="000C7F4F">
      <w:pPr>
        <w:pStyle w:val="aff0"/>
      </w:pPr>
      <w:r w:rsidRPr="00944031">
        <w:t>表</w:t>
      </w:r>
      <w:r w:rsidRPr="00944031">
        <w:t xml:space="preserve">6-9 </w:t>
      </w:r>
      <w:r w:rsidRPr="00944031">
        <w:t>不同股值预测得分以及误差情况</w:t>
      </w:r>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4"/>
        <w:gridCol w:w="2551"/>
        <w:gridCol w:w="2410"/>
      </w:tblGrid>
      <w:tr w:rsidR="00673C0D" w:rsidRPr="009D03D0" w14:paraId="6B2F4C19" w14:textId="77777777" w:rsidTr="001149B9">
        <w:trPr>
          <w:cantSplit/>
          <w:tblHeader/>
        </w:trPr>
        <w:tc>
          <w:tcPr>
            <w:tcW w:w="2694" w:type="dxa"/>
          </w:tcPr>
          <w:p w14:paraId="0B5DFBCF"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公司名</w:t>
            </w:r>
          </w:p>
        </w:tc>
        <w:tc>
          <w:tcPr>
            <w:tcW w:w="2551" w:type="dxa"/>
          </w:tcPr>
          <w:p w14:paraId="2F91EEF2" w14:textId="77777777" w:rsidR="00673C0D" w:rsidRPr="00944031" w:rsidRDefault="00673C0D" w:rsidP="00A77989">
            <w:pPr>
              <w:ind w:firstLineChars="0" w:firstLine="0"/>
              <w:jc w:val="left"/>
              <w:rPr>
                <w:rFonts w:eastAsia="STKaiti" w:cs="Times New Roman"/>
                <w:i/>
                <w:color w:val="000000" w:themeColor="text1"/>
                <w:sz w:val="21"/>
              </w:rPr>
            </w:pPr>
            <w:r w:rsidRPr="00944031">
              <w:rPr>
                <w:rFonts w:eastAsia="STKaiti" w:cs="Times New Roman"/>
                <w:i/>
                <w:color w:val="000000" w:themeColor="text1"/>
                <w:sz w:val="21"/>
              </w:rPr>
              <w:t>Score</w:t>
            </w:r>
          </w:p>
        </w:tc>
        <w:tc>
          <w:tcPr>
            <w:tcW w:w="2410" w:type="dxa"/>
          </w:tcPr>
          <w:p w14:paraId="0C887CFA" w14:textId="0FDDAB21" w:rsidR="00673C0D" w:rsidRPr="00944031" w:rsidRDefault="00A20880" w:rsidP="00A77989">
            <w:pPr>
              <w:ind w:firstLineChars="0" w:firstLine="0"/>
              <w:jc w:val="left"/>
              <w:rPr>
                <w:rFonts w:eastAsia="STKaiti" w:cs="Times New Roman"/>
                <w:color w:val="000000" w:themeColor="text1"/>
                <w:sz w:val="21"/>
              </w:rPr>
            </w:pPr>
            <m:oMathPara>
              <m:oMathParaPr>
                <m:jc m:val="left"/>
              </m:oMathParaPr>
              <m:oMath>
                <m:sSup>
                  <m:sSupPr>
                    <m:ctrlPr>
                      <w:rPr>
                        <w:rFonts w:ascii="Cambria Math" w:eastAsia="STKaiti" w:hAnsi="Cambria Math" w:cs="Times New Roman"/>
                        <w:i/>
                        <w:color w:val="000000" w:themeColor="text1"/>
                        <w:sz w:val="21"/>
                      </w:rPr>
                    </m:ctrlPr>
                  </m:sSupPr>
                  <m:e>
                    <m:r>
                      <w:rPr>
                        <w:rFonts w:ascii="Cambria Math" w:eastAsia="STKaiti" w:hAnsi="Cambria Math" w:cs="Times New Roman"/>
                        <w:color w:val="000000" w:themeColor="text1"/>
                        <w:sz w:val="21"/>
                      </w:rPr>
                      <m:t>σ</m:t>
                    </m:r>
                  </m:e>
                  <m:sup>
                    <m:r>
                      <w:rPr>
                        <w:rFonts w:ascii="Cambria Math" w:eastAsia="STKaiti" w:hAnsi="Cambria Math" w:cs="Times New Roman"/>
                        <w:color w:val="000000" w:themeColor="text1"/>
                        <w:sz w:val="21"/>
                      </w:rPr>
                      <m:t>2</m:t>
                    </m:r>
                  </m:sup>
                </m:sSup>
              </m:oMath>
            </m:oMathPara>
          </w:p>
        </w:tc>
      </w:tr>
      <w:tr w:rsidR="00673C0D" w:rsidRPr="009D03D0" w14:paraId="27537104" w14:textId="77777777" w:rsidTr="001149B9">
        <w:tc>
          <w:tcPr>
            <w:tcW w:w="2694" w:type="dxa"/>
          </w:tcPr>
          <w:p w14:paraId="10874DA7"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Facebook</w:t>
            </w:r>
          </w:p>
        </w:tc>
        <w:tc>
          <w:tcPr>
            <w:tcW w:w="2551" w:type="dxa"/>
          </w:tcPr>
          <w:p w14:paraId="31BAA8CE" w14:textId="77777777" w:rsidR="00673C0D" w:rsidRPr="00944031" w:rsidRDefault="00673C0D" w:rsidP="00A77989">
            <w:pPr>
              <w:ind w:left="-10" w:firstLineChars="0" w:firstLine="0"/>
              <w:jc w:val="left"/>
              <w:rPr>
                <w:rFonts w:eastAsia="STKaiti" w:cs="Times New Roman"/>
                <w:color w:val="000000" w:themeColor="text1"/>
                <w:sz w:val="21"/>
              </w:rPr>
            </w:pPr>
            <w:r w:rsidRPr="00944031">
              <w:rPr>
                <w:rFonts w:eastAsia="STKaiti" w:cs="Times New Roman"/>
                <w:color w:val="000000" w:themeColor="text1"/>
                <w:sz w:val="21"/>
              </w:rPr>
              <w:t>0.685083</w:t>
            </w:r>
          </w:p>
        </w:tc>
        <w:tc>
          <w:tcPr>
            <w:tcW w:w="2410" w:type="dxa"/>
          </w:tcPr>
          <w:p w14:paraId="60EAB5F5" w14:textId="77777777" w:rsidR="00673C0D" w:rsidRPr="00944031" w:rsidRDefault="00673C0D" w:rsidP="00A77989">
            <w:pPr>
              <w:ind w:left="-10" w:firstLineChars="0" w:firstLine="0"/>
              <w:jc w:val="left"/>
              <w:rPr>
                <w:rFonts w:eastAsia="STKaiti" w:cs="Times New Roman"/>
                <w:color w:val="000000" w:themeColor="text1"/>
                <w:sz w:val="21"/>
              </w:rPr>
            </w:pPr>
            <w:r w:rsidRPr="00944031">
              <w:rPr>
                <w:rFonts w:eastAsia="STKaiti" w:cs="Times New Roman"/>
                <w:color w:val="000000" w:themeColor="text1"/>
                <w:sz w:val="21"/>
              </w:rPr>
              <w:t>2.9802</w:t>
            </w:r>
          </w:p>
        </w:tc>
      </w:tr>
      <w:tr w:rsidR="00673C0D" w:rsidRPr="009D03D0" w14:paraId="6DA6018B" w14:textId="77777777" w:rsidTr="001149B9">
        <w:tc>
          <w:tcPr>
            <w:tcW w:w="2694" w:type="dxa"/>
          </w:tcPr>
          <w:p w14:paraId="47236757"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Amazon</w:t>
            </w:r>
          </w:p>
        </w:tc>
        <w:tc>
          <w:tcPr>
            <w:tcW w:w="2551" w:type="dxa"/>
          </w:tcPr>
          <w:p w14:paraId="344059FC" w14:textId="77777777" w:rsidR="00673C0D" w:rsidRPr="00944031" w:rsidRDefault="00673C0D" w:rsidP="00A77989">
            <w:pPr>
              <w:ind w:left="-10" w:firstLineChars="0" w:firstLine="0"/>
              <w:jc w:val="left"/>
              <w:rPr>
                <w:rFonts w:eastAsia="STKaiti" w:cs="Times New Roman"/>
                <w:color w:val="000000" w:themeColor="text1"/>
                <w:sz w:val="21"/>
              </w:rPr>
            </w:pPr>
            <w:r w:rsidRPr="00944031">
              <w:rPr>
                <w:rFonts w:eastAsia="STKaiti" w:cs="Times New Roman"/>
                <w:color w:val="000000" w:themeColor="text1"/>
                <w:sz w:val="21"/>
              </w:rPr>
              <w:t>0.563536</w:t>
            </w:r>
          </w:p>
        </w:tc>
        <w:tc>
          <w:tcPr>
            <w:tcW w:w="2410" w:type="dxa"/>
          </w:tcPr>
          <w:p w14:paraId="23C8E92C" w14:textId="77777777" w:rsidR="00673C0D" w:rsidRPr="00944031" w:rsidRDefault="00673C0D" w:rsidP="00A77989">
            <w:pPr>
              <w:ind w:left="-10" w:firstLineChars="0" w:firstLine="0"/>
              <w:jc w:val="left"/>
              <w:rPr>
                <w:rFonts w:eastAsia="STKaiti" w:cs="Times New Roman"/>
                <w:color w:val="000000" w:themeColor="text1"/>
                <w:sz w:val="21"/>
              </w:rPr>
            </w:pPr>
            <w:r w:rsidRPr="00944031">
              <w:rPr>
                <w:rFonts w:eastAsia="STKaiti" w:cs="Times New Roman"/>
                <w:color w:val="000000" w:themeColor="text1"/>
                <w:sz w:val="21"/>
              </w:rPr>
              <w:t>3.072</w:t>
            </w:r>
          </w:p>
        </w:tc>
      </w:tr>
      <w:tr w:rsidR="00673C0D" w:rsidRPr="009D03D0" w14:paraId="0619BCF3" w14:textId="77777777" w:rsidTr="001149B9">
        <w:tc>
          <w:tcPr>
            <w:tcW w:w="2694" w:type="dxa"/>
          </w:tcPr>
          <w:p w14:paraId="1496130E"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Apple</w:t>
            </w:r>
          </w:p>
        </w:tc>
        <w:tc>
          <w:tcPr>
            <w:tcW w:w="2551" w:type="dxa"/>
          </w:tcPr>
          <w:p w14:paraId="5C65C6BE" w14:textId="77777777" w:rsidR="00673C0D" w:rsidRPr="00944031" w:rsidRDefault="00673C0D" w:rsidP="00A77989">
            <w:pPr>
              <w:ind w:left="-10" w:firstLineChars="0" w:firstLine="0"/>
              <w:jc w:val="left"/>
              <w:rPr>
                <w:rFonts w:eastAsia="STKaiti" w:cs="Times New Roman"/>
                <w:color w:val="000000" w:themeColor="text1"/>
                <w:sz w:val="21"/>
              </w:rPr>
            </w:pPr>
            <w:r w:rsidRPr="00944031">
              <w:rPr>
                <w:rFonts w:eastAsia="STKaiti" w:cs="Times New Roman"/>
                <w:color w:val="000000" w:themeColor="text1"/>
                <w:sz w:val="21"/>
              </w:rPr>
              <w:t>0.635359</w:t>
            </w:r>
          </w:p>
        </w:tc>
        <w:tc>
          <w:tcPr>
            <w:tcW w:w="2410" w:type="dxa"/>
          </w:tcPr>
          <w:p w14:paraId="47864BE0" w14:textId="77777777" w:rsidR="00673C0D" w:rsidRPr="00944031" w:rsidRDefault="00673C0D" w:rsidP="00A77989">
            <w:pPr>
              <w:ind w:left="-10" w:firstLineChars="0" w:firstLine="0"/>
              <w:jc w:val="left"/>
              <w:rPr>
                <w:rFonts w:eastAsia="STKaiti" w:cs="Times New Roman"/>
                <w:color w:val="000000" w:themeColor="text1"/>
                <w:sz w:val="21"/>
              </w:rPr>
            </w:pPr>
            <w:r w:rsidRPr="00944031">
              <w:rPr>
                <w:rFonts w:eastAsia="STKaiti" w:cs="Times New Roman"/>
                <w:color w:val="000000" w:themeColor="text1"/>
                <w:sz w:val="21"/>
              </w:rPr>
              <w:t>7.8102</w:t>
            </w:r>
          </w:p>
        </w:tc>
      </w:tr>
      <w:tr w:rsidR="00673C0D" w:rsidRPr="009D03D0" w14:paraId="7236B8D9" w14:textId="77777777" w:rsidTr="001149B9">
        <w:tc>
          <w:tcPr>
            <w:tcW w:w="2694" w:type="dxa"/>
          </w:tcPr>
          <w:p w14:paraId="24727153"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United Airline</w:t>
            </w:r>
          </w:p>
        </w:tc>
        <w:tc>
          <w:tcPr>
            <w:tcW w:w="2551" w:type="dxa"/>
          </w:tcPr>
          <w:p w14:paraId="557235B9" w14:textId="77777777" w:rsidR="00673C0D" w:rsidRPr="00944031" w:rsidRDefault="00673C0D" w:rsidP="00A77989">
            <w:pPr>
              <w:ind w:left="-10" w:firstLineChars="0" w:firstLine="0"/>
              <w:jc w:val="left"/>
              <w:rPr>
                <w:rFonts w:eastAsia="STKaiti" w:cs="Times New Roman"/>
                <w:color w:val="000000" w:themeColor="text1"/>
                <w:sz w:val="21"/>
              </w:rPr>
            </w:pPr>
            <w:r w:rsidRPr="00944031">
              <w:rPr>
                <w:rFonts w:eastAsia="STKaiti" w:cs="Times New Roman"/>
                <w:color w:val="000000" w:themeColor="text1"/>
                <w:sz w:val="21"/>
              </w:rPr>
              <w:t>0.558011</w:t>
            </w:r>
          </w:p>
        </w:tc>
        <w:tc>
          <w:tcPr>
            <w:tcW w:w="2410" w:type="dxa"/>
          </w:tcPr>
          <w:p w14:paraId="1983D95E" w14:textId="77777777" w:rsidR="00673C0D" w:rsidRPr="00944031" w:rsidRDefault="00673C0D" w:rsidP="00A77989">
            <w:pPr>
              <w:ind w:left="-10" w:firstLineChars="0" w:firstLine="0"/>
              <w:jc w:val="left"/>
              <w:rPr>
                <w:rFonts w:eastAsia="STKaiti" w:cs="Times New Roman"/>
                <w:color w:val="000000" w:themeColor="text1"/>
                <w:sz w:val="21"/>
              </w:rPr>
            </w:pPr>
            <w:r w:rsidRPr="00944031">
              <w:rPr>
                <w:rFonts w:eastAsia="STKaiti" w:cs="Times New Roman"/>
                <w:color w:val="000000" w:themeColor="text1"/>
                <w:sz w:val="21"/>
              </w:rPr>
              <w:t>3.8292</w:t>
            </w:r>
          </w:p>
        </w:tc>
      </w:tr>
      <w:tr w:rsidR="00673C0D" w:rsidRPr="009D03D0" w14:paraId="0CA4A27A" w14:textId="77777777" w:rsidTr="001149B9">
        <w:tc>
          <w:tcPr>
            <w:tcW w:w="2694" w:type="dxa"/>
          </w:tcPr>
          <w:p w14:paraId="385E4489"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American Airline</w:t>
            </w:r>
          </w:p>
        </w:tc>
        <w:tc>
          <w:tcPr>
            <w:tcW w:w="2551" w:type="dxa"/>
          </w:tcPr>
          <w:p w14:paraId="1377FE3C" w14:textId="77777777" w:rsidR="00673C0D" w:rsidRPr="00944031" w:rsidRDefault="00673C0D" w:rsidP="00A77989">
            <w:pPr>
              <w:ind w:left="-10" w:firstLineChars="0" w:firstLine="0"/>
              <w:jc w:val="left"/>
              <w:rPr>
                <w:rFonts w:eastAsia="STKaiti" w:cs="Times New Roman"/>
                <w:color w:val="000000" w:themeColor="text1"/>
                <w:sz w:val="21"/>
              </w:rPr>
            </w:pPr>
            <w:r w:rsidRPr="00944031">
              <w:rPr>
                <w:rFonts w:eastAsia="STKaiti" w:cs="Times New Roman"/>
                <w:color w:val="000000" w:themeColor="text1"/>
                <w:sz w:val="21"/>
              </w:rPr>
              <w:t>0.569061</w:t>
            </w:r>
          </w:p>
        </w:tc>
        <w:tc>
          <w:tcPr>
            <w:tcW w:w="2410" w:type="dxa"/>
          </w:tcPr>
          <w:p w14:paraId="7D60FBB1" w14:textId="77777777" w:rsidR="00673C0D" w:rsidRPr="00944031" w:rsidRDefault="00673C0D" w:rsidP="00A77989">
            <w:pPr>
              <w:ind w:left="-10" w:firstLineChars="0" w:firstLine="0"/>
              <w:jc w:val="left"/>
              <w:rPr>
                <w:rFonts w:eastAsia="STKaiti" w:cs="Times New Roman"/>
                <w:color w:val="000000" w:themeColor="text1"/>
                <w:sz w:val="21"/>
              </w:rPr>
            </w:pPr>
            <w:r w:rsidRPr="00944031">
              <w:rPr>
                <w:rFonts w:eastAsia="STKaiti" w:cs="Times New Roman"/>
                <w:color w:val="000000" w:themeColor="text1"/>
                <w:sz w:val="21"/>
              </w:rPr>
              <w:t>0.864</w:t>
            </w:r>
          </w:p>
        </w:tc>
      </w:tr>
      <w:tr w:rsidR="00673C0D" w:rsidRPr="009D03D0" w14:paraId="302A047E" w14:textId="77777777" w:rsidTr="001149B9">
        <w:tc>
          <w:tcPr>
            <w:tcW w:w="2694" w:type="dxa"/>
          </w:tcPr>
          <w:p w14:paraId="22F9C876"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Delta Airline</w:t>
            </w:r>
          </w:p>
        </w:tc>
        <w:tc>
          <w:tcPr>
            <w:tcW w:w="2551" w:type="dxa"/>
          </w:tcPr>
          <w:p w14:paraId="638C1BCD" w14:textId="77777777" w:rsidR="00673C0D" w:rsidRPr="00944031" w:rsidRDefault="00673C0D" w:rsidP="00A77989">
            <w:pPr>
              <w:ind w:left="-10" w:firstLineChars="0" w:firstLine="0"/>
              <w:jc w:val="left"/>
              <w:rPr>
                <w:rFonts w:eastAsia="STKaiti" w:cs="Times New Roman"/>
                <w:color w:val="000000" w:themeColor="text1"/>
                <w:sz w:val="21"/>
              </w:rPr>
            </w:pPr>
            <w:r w:rsidRPr="00944031">
              <w:rPr>
                <w:rFonts w:eastAsia="STKaiti" w:cs="Times New Roman"/>
                <w:color w:val="000000" w:themeColor="text1"/>
                <w:sz w:val="21"/>
              </w:rPr>
              <w:t>0.60221</w:t>
            </w:r>
          </w:p>
        </w:tc>
        <w:tc>
          <w:tcPr>
            <w:tcW w:w="2410" w:type="dxa"/>
          </w:tcPr>
          <w:p w14:paraId="11136583" w14:textId="77777777" w:rsidR="00673C0D" w:rsidRPr="00944031" w:rsidRDefault="00673C0D" w:rsidP="00A77989">
            <w:pPr>
              <w:ind w:left="-10" w:firstLineChars="0" w:firstLine="0"/>
              <w:jc w:val="left"/>
              <w:rPr>
                <w:rFonts w:eastAsia="STKaiti" w:cs="Times New Roman"/>
                <w:color w:val="000000" w:themeColor="text1"/>
                <w:sz w:val="21"/>
              </w:rPr>
            </w:pPr>
            <w:r w:rsidRPr="00944031">
              <w:rPr>
                <w:rFonts w:eastAsia="STKaiti" w:cs="Times New Roman"/>
                <w:color w:val="000000" w:themeColor="text1"/>
                <w:sz w:val="21"/>
              </w:rPr>
              <w:t>2.5319</w:t>
            </w:r>
          </w:p>
        </w:tc>
      </w:tr>
      <w:tr w:rsidR="00673C0D" w:rsidRPr="009D03D0" w14:paraId="32826EE7" w14:textId="77777777" w:rsidTr="001149B9">
        <w:tc>
          <w:tcPr>
            <w:tcW w:w="2694" w:type="dxa"/>
          </w:tcPr>
          <w:p w14:paraId="56FB2E90"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Southwest</w:t>
            </w:r>
          </w:p>
        </w:tc>
        <w:tc>
          <w:tcPr>
            <w:tcW w:w="2551" w:type="dxa"/>
          </w:tcPr>
          <w:p w14:paraId="7D362D84" w14:textId="77777777" w:rsidR="00673C0D" w:rsidRPr="00944031" w:rsidRDefault="00673C0D" w:rsidP="00A77989">
            <w:pPr>
              <w:ind w:left="-10" w:firstLineChars="0" w:firstLine="0"/>
              <w:jc w:val="left"/>
              <w:rPr>
                <w:rFonts w:eastAsia="STKaiti" w:cs="Times New Roman"/>
                <w:color w:val="000000" w:themeColor="text1"/>
                <w:sz w:val="21"/>
              </w:rPr>
            </w:pPr>
            <w:r w:rsidRPr="00944031">
              <w:rPr>
                <w:rFonts w:eastAsia="STKaiti" w:cs="Times New Roman"/>
                <w:color w:val="000000" w:themeColor="text1"/>
                <w:sz w:val="21"/>
              </w:rPr>
              <w:t>0.651934</w:t>
            </w:r>
          </w:p>
        </w:tc>
        <w:tc>
          <w:tcPr>
            <w:tcW w:w="2410" w:type="dxa"/>
          </w:tcPr>
          <w:p w14:paraId="227D0DAD" w14:textId="77777777" w:rsidR="00673C0D" w:rsidRPr="00944031" w:rsidRDefault="00673C0D" w:rsidP="00A77989">
            <w:pPr>
              <w:ind w:left="-10" w:firstLineChars="0" w:firstLine="0"/>
              <w:jc w:val="left"/>
              <w:rPr>
                <w:rFonts w:eastAsia="STKaiti" w:cs="Times New Roman"/>
                <w:color w:val="000000" w:themeColor="text1"/>
                <w:sz w:val="21"/>
              </w:rPr>
            </w:pPr>
            <w:r w:rsidRPr="00944031">
              <w:rPr>
                <w:rFonts w:eastAsia="STKaiti" w:cs="Times New Roman"/>
                <w:color w:val="000000" w:themeColor="text1"/>
                <w:sz w:val="21"/>
              </w:rPr>
              <w:t>8.9196</w:t>
            </w:r>
          </w:p>
        </w:tc>
      </w:tr>
      <w:tr w:rsidR="00673C0D" w:rsidRPr="009D03D0" w14:paraId="5F81EABB" w14:textId="77777777" w:rsidTr="001149B9">
        <w:tc>
          <w:tcPr>
            <w:tcW w:w="2694" w:type="dxa"/>
          </w:tcPr>
          <w:p w14:paraId="50E57194"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Valero Energy</w:t>
            </w:r>
          </w:p>
        </w:tc>
        <w:tc>
          <w:tcPr>
            <w:tcW w:w="2551" w:type="dxa"/>
          </w:tcPr>
          <w:p w14:paraId="0D43168E" w14:textId="77777777" w:rsidR="00673C0D" w:rsidRPr="00944031" w:rsidRDefault="00673C0D" w:rsidP="00A77989">
            <w:pPr>
              <w:ind w:left="-10" w:firstLineChars="0" w:firstLine="0"/>
              <w:jc w:val="left"/>
              <w:rPr>
                <w:rFonts w:eastAsia="STKaiti" w:cs="Times New Roman"/>
                <w:color w:val="000000" w:themeColor="text1"/>
                <w:sz w:val="21"/>
              </w:rPr>
            </w:pPr>
            <w:r w:rsidRPr="00944031">
              <w:rPr>
                <w:rFonts w:eastAsia="STKaiti" w:cs="Times New Roman"/>
                <w:color w:val="000000" w:themeColor="text1"/>
                <w:sz w:val="21"/>
              </w:rPr>
              <w:t>0.635359</w:t>
            </w:r>
          </w:p>
        </w:tc>
        <w:tc>
          <w:tcPr>
            <w:tcW w:w="2410" w:type="dxa"/>
          </w:tcPr>
          <w:p w14:paraId="61C50C9E" w14:textId="77777777" w:rsidR="00673C0D" w:rsidRPr="00944031" w:rsidRDefault="00673C0D" w:rsidP="00A77989">
            <w:pPr>
              <w:ind w:left="-10" w:firstLineChars="0" w:firstLine="0"/>
              <w:jc w:val="left"/>
              <w:rPr>
                <w:rFonts w:eastAsia="STKaiti" w:cs="Times New Roman"/>
                <w:color w:val="000000" w:themeColor="text1"/>
                <w:sz w:val="21"/>
              </w:rPr>
            </w:pPr>
            <w:r w:rsidRPr="00944031">
              <w:rPr>
                <w:rFonts w:eastAsia="STKaiti" w:cs="Times New Roman"/>
                <w:color w:val="000000" w:themeColor="text1"/>
                <w:sz w:val="21"/>
              </w:rPr>
              <w:t>0.7197</w:t>
            </w:r>
          </w:p>
        </w:tc>
      </w:tr>
      <w:tr w:rsidR="00673C0D" w:rsidRPr="009D03D0" w14:paraId="30C07F66" w14:textId="77777777" w:rsidTr="001149B9">
        <w:tc>
          <w:tcPr>
            <w:tcW w:w="2694" w:type="dxa"/>
          </w:tcPr>
          <w:p w14:paraId="1616DFE7"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Roche Holding</w:t>
            </w:r>
          </w:p>
        </w:tc>
        <w:tc>
          <w:tcPr>
            <w:tcW w:w="2551" w:type="dxa"/>
          </w:tcPr>
          <w:p w14:paraId="06985DD7" w14:textId="77777777" w:rsidR="00673C0D" w:rsidRPr="00944031" w:rsidRDefault="00673C0D" w:rsidP="00A77989">
            <w:pPr>
              <w:ind w:left="-10" w:firstLineChars="0" w:firstLine="0"/>
              <w:jc w:val="left"/>
              <w:rPr>
                <w:rFonts w:eastAsia="STKaiti" w:cs="Times New Roman"/>
                <w:color w:val="000000" w:themeColor="text1"/>
                <w:sz w:val="21"/>
              </w:rPr>
            </w:pPr>
            <w:r w:rsidRPr="00944031">
              <w:rPr>
                <w:rFonts w:eastAsia="STKaiti" w:cs="Times New Roman"/>
                <w:color w:val="000000" w:themeColor="text1"/>
                <w:sz w:val="21"/>
              </w:rPr>
              <w:t>0.651934</w:t>
            </w:r>
          </w:p>
        </w:tc>
        <w:tc>
          <w:tcPr>
            <w:tcW w:w="2410" w:type="dxa"/>
          </w:tcPr>
          <w:p w14:paraId="1E54A812" w14:textId="77777777" w:rsidR="00673C0D" w:rsidRPr="00944031" w:rsidRDefault="00673C0D" w:rsidP="00A77989">
            <w:pPr>
              <w:ind w:left="-10" w:firstLineChars="0" w:firstLine="0"/>
              <w:jc w:val="left"/>
              <w:rPr>
                <w:rFonts w:eastAsia="STKaiti" w:cs="Times New Roman"/>
                <w:color w:val="000000" w:themeColor="text1"/>
                <w:sz w:val="21"/>
              </w:rPr>
            </w:pPr>
            <w:r w:rsidRPr="00944031">
              <w:rPr>
                <w:rFonts w:eastAsia="STKaiti" w:cs="Times New Roman"/>
                <w:color w:val="000000" w:themeColor="text1"/>
                <w:sz w:val="21"/>
              </w:rPr>
              <w:t>2.4914</w:t>
            </w:r>
          </w:p>
        </w:tc>
      </w:tr>
      <w:tr w:rsidR="00673C0D" w:rsidRPr="009D03D0" w14:paraId="7DF4E991" w14:textId="77777777" w:rsidTr="001149B9">
        <w:tc>
          <w:tcPr>
            <w:tcW w:w="2694" w:type="dxa"/>
          </w:tcPr>
          <w:p w14:paraId="63E4431F"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Exxon Mobil</w:t>
            </w:r>
          </w:p>
        </w:tc>
        <w:tc>
          <w:tcPr>
            <w:tcW w:w="2551" w:type="dxa"/>
          </w:tcPr>
          <w:p w14:paraId="46EFD8A6" w14:textId="77777777" w:rsidR="00673C0D" w:rsidRPr="00944031" w:rsidRDefault="00673C0D" w:rsidP="00A77989">
            <w:pPr>
              <w:ind w:left="-10" w:firstLineChars="0" w:firstLine="0"/>
              <w:jc w:val="left"/>
              <w:rPr>
                <w:rFonts w:eastAsia="STKaiti" w:cs="Times New Roman"/>
                <w:color w:val="000000" w:themeColor="text1"/>
                <w:sz w:val="21"/>
              </w:rPr>
            </w:pPr>
            <w:r w:rsidRPr="00944031">
              <w:rPr>
                <w:rFonts w:eastAsia="STKaiti" w:cs="Times New Roman"/>
                <w:color w:val="000000" w:themeColor="text1"/>
                <w:sz w:val="21"/>
              </w:rPr>
              <w:t>0.651934</w:t>
            </w:r>
          </w:p>
        </w:tc>
        <w:tc>
          <w:tcPr>
            <w:tcW w:w="2410" w:type="dxa"/>
          </w:tcPr>
          <w:p w14:paraId="7A5730B8" w14:textId="77777777" w:rsidR="00673C0D" w:rsidRPr="00944031" w:rsidRDefault="00673C0D" w:rsidP="00A77989">
            <w:pPr>
              <w:ind w:left="-10" w:firstLineChars="0" w:firstLine="0"/>
              <w:jc w:val="left"/>
              <w:rPr>
                <w:rFonts w:eastAsia="STKaiti" w:cs="Times New Roman"/>
                <w:color w:val="000000" w:themeColor="text1"/>
                <w:sz w:val="21"/>
              </w:rPr>
            </w:pPr>
            <w:r w:rsidRPr="00944031">
              <w:rPr>
                <w:rFonts w:eastAsia="STKaiti" w:cs="Times New Roman"/>
                <w:color w:val="000000" w:themeColor="text1"/>
                <w:sz w:val="21"/>
              </w:rPr>
              <w:t>3.2077</w:t>
            </w:r>
          </w:p>
        </w:tc>
      </w:tr>
      <w:tr w:rsidR="00673C0D" w:rsidRPr="009D03D0" w14:paraId="350A5021" w14:textId="77777777" w:rsidTr="001149B9">
        <w:tc>
          <w:tcPr>
            <w:tcW w:w="2694" w:type="dxa"/>
          </w:tcPr>
          <w:p w14:paraId="37B16114" w14:textId="28E1D037" w:rsidR="00673C0D" w:rsidRPr="00944031" w:rsidRDefault="00EA4697"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Pfizer</w:t>
            </w:r>
          </w:p>
        </w:tc>
        <w:tc>
          <w:tcPr>
            <w:tcW w:w="2551" w:type="dxa"/>
          </w:tcPr>
          <w:p w14:paraId="2AE60A6B" w14:textId="77777777" w:rsidR="00673C0D" w:rsidRPr="00944031" w:rsidRDefault="00673C0D" w:rsidP="00A77989">
            <w:pPr>
              <w:ind w:left="-10" w:firstLineChars="0" w:firstLine="0"/>
              <w:jc w:val="left"/>
              <w:rPr>
                <w:rFonts w:eastAsia="STKaiti" w:cs="Times New Roman"/>
                <w:color w:val="000000" w:themeColor="text1"/>
                <w:sz w:val="21"/>
              </w:rPr>
            </w:pPr>
            <w:r w:rsidRPr="00944031">
              <w:rPr>
                <w:rFonts w:eastAsia="STKaiti" w:cs="Times New Roman"/>
                <w:color w:val="000000" w:themeColor="text1"/>
                <w:sz w:val="21"/>
              </w:rPr>
              <w:t>0.635359</w:t>
            </w:r>
          </w:p>
        </w:tc>
        <w:tc>
          <w:tcPr>
            <w:tcW w:w="2410" w:type="dxa"/>
          </w:tcPr>
          <w:p w14:paraId="562A6FA7" w14:textId="77777777" w:rsidR="00673C0D" w:rsidRPr="00944031" w:rsidRDefault="00673C0D" w:rsidP="00A77989">
            <w:pPr>
              <w:ind w:left="-10" w:firstLineChars="0" w:firstLine="0"/>
              <w:jc w:val="left"/>
              <w:rPr>
                <w:rFonts w:eastAsia="STKaiti" w:cs="Times New Roman"/>
                <w:color w:val="000000" w:themeColor="text1"/>
                <w:sz w:val="21"/>
              </w:rPr>
            </w:pPr>
            <w:r w:rsidRPr="00944031">
              <w:rPr>
                <w:rFonts w:eastAsia="STKaiti" w:cs="Times New Roman"/>
                <w:color w:val="000000" w:themeColor="text1"/>
                <w:sz w:val="21"/>
              </w:rPr>
              <w:t>1.3243</w:t>
            </w:r>
          </w:p>
        </w:tc>
      </w:tr>
      <w:tr w:rsidR="00673C0D" w:rsidRPr="009D03D0" w14:paraId="4DA308C9" w14:textId="77777777" w:rsidTr="001149B9">
        <w:tc>
          <w:tcPr>
            <w:tcW w:w="2694" w:type="dxa"/>
          </w:tcPr>
          <w:p w14:paraId="67B0E27E"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Activision Blizzard</w:t>
            </w:r>
          </w:p>
        </w:tc>
        <w:tc>
          <w:tcPr>
            <w:tcW w:w="2551" w:type="dxa"/>
          </w:tcPr>
          <w:p w14:paraId="07EDFA2E"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0.662983</w:t>
            </w:r>
          </w:p>
        </w:tc>
        <w:tc>
          <w:tcPr>
            <w:tcW w:w="2410" w:type="dxa"/>
          </w:tcPr>
          <w:p w14:paraId="4FA37A98" w14:textId="77777777" w:rsidR="00673C0D" w:rsidRPr="00944031" w:rsidRDefault="00673C0D" w:rsidP="00A77989">
            <w:pPr>
              <w:ind w:firstLineChars="0" w:firstLine="0"/>
              <w:jc w:val="left"/>
              <w:rPr>
                <w:rFonts w:eastAsia="STKaiti" w:cs="Times New Roman"/>
                <w:color w:val="000000" w:themeColor="text1"/>
                <w:sz w:val="21"/>
              </w:rPr>
            </w:pPr>
            <w:r w:rsidRPr="00944031">
              <w:rPr>
                <w:rFonts w:eastAsia="STKaiti" w:cs="Times New Roman"/>
                <w:color w:val="000000" w:themeColor="text1"/>
                <w:sz w:val="21"/>
              </w:rPr>
              <w:t>3.1396</w:t>
            </w:r>
          </w:p>
        </w:tc>
      </w:tr>
    </w:tbl>
    <w:p w14:paraId="0294F29F" w14:textId="69685B7A" w:rsidR="00673C0D" w:rsidRPr="001149B9" w:rsidRDefault="001C03E0" w:rsidP="001149B9">
      <w:pPr>
        <w:pStyle w:val="4"/>
        <w:spacing w:beforeLines="50" w:before="163" w:afterLines="50" w:after="163"/>
        <w:ind w:firstLineChars="0" w:firstLine="0"/>
        <w:rPr>
          <w:rFonts w:eastAsia="黑体"/>
        </w:rPr>
      </w:pPr>
      <w:bookmarkStart w:id="303" w:name="_Toc2274931"/>
      <w:bookmarkStart w:id="304" w:name="_Toc2329576"/>
      <w:bookmarkStart w:id="305" w:name="_Toc3499676"/>
      <w:bookmarkStart w:id="306" w:name="_Toc3575628"/>
      <w:bookmarkStart w:id="307" w:name="_Toc3579296"/>
      <w:r w:rsidRPr="001149B9">
        <w:rPr>
          <w:rFonts w:ascii="Times New Roman" w:eastAsia="黑体" w:hAnsi="Times New Roman" w:cstheme="minorBidi"/>
          <w:sz w:val="24"/>
        </w:rPr>
        <w:lastRenderedPageBreak/>
        <w:t xml:space="preserve">6.2.2.3 </w:t>
      </w:r>
      <w:r w:rsidR="00442EA7" w:rsidRPr="001149B9">
        <w:rPr>
          <w:rFonts w:ascii="Times New Roman" w:eastAsia="黑体" w:hAnsi="Times New Roman" w:cstheme="minorBidi"/>
          <w:sz w:val="24"/>
        </w:rPr>
        <w:t>P</w:t>
      </w:r>
      <w:r w:rsidRPr="001149B9">
        <w:rPr>
          <w:rFonts w:ascii="Times New Roman" w:eastAsia="黑体" w:hAnsi="Times New Roman" w:cstheme="minorBidi"/>
          <w:sz w:val="24"/>
        </w:rPr>
        <w:t xml:space="preserve">ortfolio </w:t>
      </w:r>
      <w:r w:rsidRPr="001149B9">
        <w:rPr>
          <w:rFonts w:ascii="Times New Roman" w:eastAsia="黑体" w:hAnsi="Times New Roman" w:cstheme="minorBidi" w:hint="eastAsia"/>
          <w:sz w:val="24"/>
        </w:rPr>
        <w:t>示例选择</w:t>
      </w:r>
      <w:bookmarkEnd w:id="303"/>
      <w:bookmarkEnd w:id="304"/>
      <w:bookmarkEnd w:id="305"/>
      <w:bookmarkEnd w:id="306"/>
      <w:bookmarkEnd w:id="307"/>
    </w:p>
    <w:p w14:paraId="4ED9D713" w14:textId="7C04A5E7" w:rsidR="00E6279E" w:rsidRPr="009D03D0" w:rsidRDefault="00E6279E" w:rsidP="001C03E0">
      <w:pPr>
        <w:ind w:firstLine="480"/>
        <w:rPr>
          <w:color w:val="000000" w:themeColor="text1"/>
        </w:rPr>
      </w:pPr>
      <w:r w:rsidRPr="009D03D0">
        <w:rPr>
          <w:rFonts w:hint="eastAsia"/>
          <w:color w:val="000000" w:themeColor="text1"/>
        </w:rPr>
        <w:t>得到了股价的预测值</w:t>
      </w:r>
      <w:r w:rsidR="0012603D">
        <w:rPr>
          <w:rFonts w:hint="eastAsia"/>
          <w:color w:val="000000" w:themeColor="text1"/>
        </w:rPr>
        <w:t>后</w:t>
      </w:r>
      <w:r w:rsidRPr="009D03D0">
        <w:rPr>
          <w:rFonts w:hint="eastAsia"/>
          <w:color w:val="000000" w:themeColor="text1"/>
        </w:rPr>
        <w:t>，根据股价预测信息合理分配投资配比</w:t>
      </w:r>
      <w:r w:rsidR="00442EA7" w:rsidRPr="009D03D0">
        <w:rPr>
          <w:rFonts w:hint="eastAsia"/>
          <w:color w:val="000000" w:themeColor="text1"/>
        </w:rPr>
        <w:t>（</w:t>
      </w:r>
      <w:r w:rsidR="00442EA7" w:rsidRPr="009D03D0">
        <w:rPr>
          <w:rFonts w:hint="eastAsia"/>
          <w:color w:val="000000" w:themeColor="text1"/>
        </w:rPr>
        <w:t>Portfolio</w:t>
      </w:r>
      <w:r w:rsidR="00442EA7" w:rsidRPr="009D03D0">
        <w:rPr>
          <w:rFonts w:hint="eastAsia"/>
          <w:color w:val="000000" w:themeColor="text1"/>
        </w:rPr>
        <w:t>）</w:t>
      </w:r>
      <w:r w:rsidRPr="009D03D0">
        <w:rPr>
          <w:rFonts w:hint="eastAsia"/>
          <w:color w:val="000000" w:themeColor="text1"/>
        </w:rPr>
        <w:t>是作为投资参考的</w:t>
      </w:r>
      <w:r w:rsidR="0012603D">
        <w:rPr>
          <w:rFonts w:hint="eastAsia"/>
          <w:color w:val="000000" w:themeColor="text1"/>
        </w:rPr>
        <w:t>最后</w:t>
      </w:r>
      <w:r w:rsidRPr="009D03D0">
        <w:rPr>
          <w:rFonts w:hint="eastAsia"/>
          <w:color w:val="000000" w:themeColor="text1"/>
        </w:rPr>
        <w:t>目的。</w:t>
      </w:r>
      <w:r w:rsidR="0012603D">
        <w:rPr>
          <w:rFonts w:hint="eastAsia"/>
          <w:color w:val="000000" w:themeColor="text1"/>
        </w:rPr>
        <w:t>本文</w:t>
      </w:r>
      <w:r w:rsidRPr="009D03D0">
        <w:rPr>
          <w:rFonts w:hint="eastAsia"/>
          <w:color w:val="000000" w:themeColor="text1"/>
        </w:rPr>
        <w:t>在这里使用一个简单的</w:t>
      </w:r>
      <w:r w:rsidR="0012603D">
        <w:rPr>
          <w:rFonts w:hint="eastAsia"/>
          <w:color w:val="000000" w:themeColor="text1"/>
        </w:rPr>
        <w:t>P</w:t>
      </w:r>
      <w:r w:rsidRPr="009D03D0">
        <w:rPr>
          <w:color w:val="000000" w:themeColor="text1"/>
        </w:rPr>
        <w:t>ortfolio</w:t>
      </w:r>
      <w:r w:rsidRPr="009D03D0">
        <w:rPr>
          <w:rFonts w:hint="eastAsia"/>
          <w:color w:val="000000" w:themeColor="text1"/>
        </w:rPr>
        <w:t>示例</w:t>
      </w:r>
      <w:r w:rsidR="00C57439" w:rsidRPr="009D03D0">
        <w:rPr>
          <w:rFonts w:hint="eastAsia"/>
          <w:color w:val="000000" w:themeColor="text1"/>
          <w:vertAlign w:val="superscript"/>
        </w:rPr>
        <w:t>[</w:t>
      </w:r>
      <w:r w:rsidR="00C57439" w:rsidRPr="009D03D0">
        <w:rPr>
          <w:color w:val="000000" w:themeColor="text1"/>
          <w:vertAlign w:val="superscript"/>
        </w:rPr>
        <w:t>36]</w:t>
      </w:r>
      <w:r w:rsidRPr="009D03D0">
        <w:rPr>
          <w:rFonts w:hint="eastAsia"/>
          <w:color w:val="000000" w:themeColor="text1"/>
        </w:rPr>
        <w:t>展示如何根据预测信息配比投资，具体的</w:t>
      </w:r>
      <w:r w:rsidR="0012603D">
        <w:rPr>
          <w:rFonts w:hint="eastAsia"/>
          <w:color w:val="000000" w:themeColor="text1"/>
        </w:rPr>
        <w:t>拓展内容</w:t>
      </w:r>
      <w:r w:rsidRPr="009D03D0">
        <w:rPr>
          <w:rFonts w:hint="eastAsia"/>
          <w:color w:val="000000" w:themeColor="text1"/>
        </w:rPr>
        <w:t>不在本</w:t>
      </w:r>
      <w:r w:rsidR="009B3502">
        <w:rPr>
          <w:rFonts w:hint="eastAsia"/>
          <w:color w:val="000000" w:themeColor="text1"/>
        </w:rPr>
        <w:t>文</w:t>
      </w:r>
      <w:r w:rsidRPr="009D03D0">
        <w:rPr>
          <w:rFonts w:hint="eastAsia"/>
          <w:color w:val="000000" w:themeColor="text1"/>
        </w:rPr>
        <w:t>探讨范围内。</w:t>
      </w:r>
    </w:p>
    <w:p w14:paraId="272C6AF2" w14:textId="171C9552" w:rsidR="00673C0D" w:rsidRPr="009D03D0" w:rsidRDefault="00673C0D" w:rsidP="001C03E0">
      <w:pPr>
        <w:ind w:firstLine="480"/>
        <w:rPr>
          <w:color w:val="000000" w:themeColor="text1"/>
        </w:rPr>
      </w:pPr>
      <w:r w:rsidRPr="009D03D0">
        <w:rPr>
          <w:rFonts w:hint="eastAsia"/>
          <w:color w:val="000000" w:themeColor="text1"/>
        </w:rPr>
        <w:t>假如考虑股票总投资金额为</w:t>
      </w:r>
      <w:r w:rsidRPr="009D03D0">
        <w:rPr>
          <w:rFonts w:hint="eastAsia"/>
          <w:i/>
          <w:color w:val="000000" w:themeColor="text1"/>
        </w:rPr>
        <w:t>W</w:t>
      </w:r>
      <w:r w:rsidRPr="009D03D0">
        <w:rPr>
          <w:rFonts w:hint="eastAsia"/>
          <w:color w:val="000000" w:themeColor="text1"/>
        </w:rPr>
        <w:t>，对于</w:t>
      </w:r>
      <w:r w:rsidR="0012603D">
        <w:rPr>
          <w:rFonts w:hint="eastAsia"/>
          <w:color w:val="000000" w:themeColor="text1"/>
        </w:rPr>
        <w:t>每个</w:t>
      </w:r>
      <w:r w:rsidRPr="009D03D0">
        <w:rPr>
          <w:rFonts w:hint="eastAsia"/>
          <w:color w:val="000000" w:themeColor="text1"/>
        </w:rPr>
        <w:t>上市公司</w:t>
      </w:r>
      <m:oMath>
        <m:r>
          <w:rPr>
            <w:rFonts w:ascii="Cambria Math" w:hAnsi="Cambria Math" w:hint="eastAsia"/>
            <w:color w:val="000000" w:themeColor="text1"/>
          </w:rPr>
          <m:t>compan</m:t>
        </m:r>
        <m:sSub>
          <m:sSubPr>
            <m:ctrlPr>
              <w:rPr>
                <w:rFonts w:ascii="Cambria Math" w:hAnsi="Cambria Math"/>
                <w:i/>
                <w:color w:val="000000" w:themeColor="text1"/>
              </w:rPr>
            </m:ctrlPr>
          </m:sSubPr>
          <m:e>
            <m:r>
              <w:rPr>
                <w:rFonts w:ascii="Cambria Math" w:hAnsi="Cambria Math" w:hint="eastAsia"/>
                <w:color w:val="000000" w:themeColor="text1"/>
              </w:rPr>
              <m:t>y</m:t>
            </m:r>
            <m:ctrlPr>
              <w:rPr>
                <w:rFonts w:ascii="Cambria Math" w:hAnsi="Cambria Math" w:hint="eastAsia"/>
                <w:i/>
                <w:color w:val="000000" w:themeColor="text1"/>
              </w:rPr>
            </m:ctrlPr>
          </m:e>
          <m:sub>
            <m:r>
              <w:rPr>
                <w:rFonts w:ascii="Cambria Math" w:hAnsi="Cambria Math"/>
                <w:color w:val="000000" w:themeColor="text1"/>
              </w:rPr>
              <m:t>j</m:t>
            </m:r>
          </m:sub>
        </m:sSub>
      </m:oMath>
      <w:r w:rsidRPr="009D03D0">
        <w:rPr>
          <w:rFonts w:hint="eastAsia"/>
          <w:color w:val="000000" w:themeColor="text1"/>
        </w:rPr>
        <w:t>考虑</w:t>
      </w:r>
      <w:r w:rsidR="0012603D">
        <w:rPr>
          <w:rFonts w:hint="eastAsia"/>
          <w:color w:val="000000" w:themeColor="text1"/>
        </w:rPr>
        <w:t>投资</w:t>
      </w:r>
      <w:r w:rsidRPr="009D03D0">
        <w:rPr>
          <w:rFonts w:hint="eastAsia"/>
          <w:color w:val="000000" w:themeColor="text1"/>
        </w:rPr>
        <w:t>的分配为</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oMath>
      <w:r w:rsidR="000C55D5">
        <w:rPr>
          <w:color w:val="000000" w:themeColor="text1"/>
        </w:rPr>
        <w:t>,</w:t>
      </w:r>
      <w:r w:rsidRPr="009D03D0">
        <w:rPr>
          <w:rFonts w:hint="eastAsia"/>
          <w:color w:val="000000" w:themeColor="text1"/>
        </w:rPr>
        <w:t>并且假定各个上市公司</w:t>
      </w:r>
      <w:r w:rsidR="0012603D">
        <w:rPr>
          <w:rFonts w:hint="eastAsia"/>
          <w:color w:val="000000" w:themeColor="text1"/>
        </w:rPr>
        <w:t>股价变化</w:t>
      </w:r>
      <w:r w:rsidRPr="009D03D0">
        <w:rPr>
          <w:rFonts w:hint="eastAsia"/>
          <w:color w:val="000000" w:themeColor="text1"/>
        </w:rPr>
        <w:t>的自相关系数</w:t>
      </w:r>
      <m:oMath>
        <m:sSub>
          <m:sSubPr>
            <m:ctrlPr>
              <w:rPr>
                <w:rFonts w:ascii="Cambria Math" w:hAnsi="Cambria Math"/>
                <w:i/>
                <w:color w:val="000000" w:themeColor="text1"/>
              </w:rPr>
            </m:ctrlPr>
          </m:sSubPr>
          <m:e>
            <m:r>
              <w:rPr>
                <w:rFonts w:ascii="Cambria Math" w:hAnsi="Cambria Math"/>
                <w:color w:val="000000" w:themeColor="text1"/>
              </w:rPr>
              <m:t>ρ</m:t>
            </m:r>
          </m:e>
          <m:sub>
            <m:r>
              <w:rPr>
                <w:rFonts w:ascii="Cambria Math" w:hAnsi="Cambria Math"/>
                <w:color w:val="000000" w:themeColor="text1"/>
              </w:rPr>
              <m:t>i,j</m:t>
            </m:r>
          </m:sub>
        </m:sSub>
        <m:r>
          <w:rPr>
            <w:rFonts w:ascii="Cambria Math" w:hAnsi="Cambria Math"/>
            <w:color w:val="000000" w:themeColor="text1"/>
          </w:rPr>
          <m:t>=0</m:t>
        </m:r>
      </m:oMath>
      <w:r w:rsidR="000C55D5">
        <w:rPr>
          <w:rFonts w:hint="eastAsia"/>
          <w:color w:val="000000" w:themeColor="text1"/>
        </w:rPr>
        <w:t>,</w:t>
      </w:r>
      <w:r w:rsidRPr="009D03D0">
        <w:rPr>
          <w:rFonts w:hint="eastAsia"/>
          <w:color w:val="000000" w:themeColor="text1"/>
        </w:rPr>
        <w:t>那么当前</w:t>
      </w:r>
      <w:r w:rsidR="0012603D">
        <w:rPr>
          <w:rFonts w:hint="eastAsia"/>
          <w:color w:val="000000" w:themeColor="text1"/>
        </w:rPr>
        <w:t>投资配比</w:t>
      </w:r>
      <w:r w:rsidRPr="009D03D0">
        <w:rPr>
          <w:rFonts w:hint="eastAsia"/>
          <w:color w:val="000000" w:themeColor="text1"/>
        </w:rPr>
        <w:t>的方差</w:t>
      </w:r>
      <m:oMath>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oMath>
      <w:r w:rsidRPr="009D03D0">
        <w:rPr>
          <w:rFonts w:hint="eastAsia"/>
          <w:color w:val="000000" w:themeColor="text1"/>
        </w:rPr>
        <w:t>与收益</w:t>
      </w:r>
      <w:r w:rsidRPr="009D03D0">
        <w:rPr>
          <w:rFonts w:hint="eastAsia"/>
          <w:i/>
          <w:color w:val="000000" w:themeColor="text1"/>
        </w:rPr>
        <w:t>S</w:t>
      </w:r>
      <w:r w:rsidRPr="009D03D0">
        <w:rPr>
          <w:rFonts w:hint="eastAsia"/>
          <w:color w:val="000000" w:themeColor="text1"/>
        </w:rPr>
        <w:t>为</w:t>
      </w:r>
      <w:r w:rsidR="000C55D5">
        <w:rPr>
          <w:rFonts w:hint="eastAsia"/>
          <w:color w:val="000000" w:themeColor="text1"/>
        </w:rPr>
        <w:t>：</w:t>
      </w:r>
    </w:p>
    <w:p w14:paraId="6235049C" w14:textId="04C658E3" w:rsidR="00442EA7" w:rsidRPr="009D03D0" w:rsidRDefault="00A20880" w:rsidP="00673C0D">
      <w:pPr>
        <w:ind w:left="420" w:firstLine="480"/>
        <w:rPr>
          <w:color w:val="000000" w:themeColor="text1"/>
        </w:rPr>
      </w:pPr>
      <m:oMathPara>
        <m:oMath>
          <m:eqArr>
            <m:eqArrPr>
              <m:maxDist m:val="1"/>
              <m:ctrlPr>
                <w:rPr>
                  <w:rFonts w:ascii="Cambria Math" w:hAnsi="Cambria Math"/>
                  <w:i/>
                  <w:color w:val="000000" w:themeColor="text1"/>
                </w:rPr>
              </m:ctrlPr>
            </m:eqArrPr>
            <m:e>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r>
                <w:rPr>
                  <w:rFonts w:ascii="Cambria Math" w:hAnsi="Cambria Math"/>
                  <w:color w:val="000000" w:themeColor="text1"/>
                </w:rPr>
                <m:t>=</m:t>
              </m:r>
              <m:nary>
                <m:naryPr>
                  <m:chr m:val="∑"/>
                  <m:supHide m:val="1"/>
                  <m:ctrlPr>
                    <w:rPr>
                      <w:rFonts w:ascii="Cambria Math" w:hAnsi="Cambria Math"/>
                      <w:i/>
                      <w:color w:val="000000" w:themeColor="text1"/>
                    </w:rPr>
                  </m:ctrlPr>
                </m:naryPr>
                <m:sub>
                  <m:r>
                    <w:rPr>
                      <w:rFonts w:ascii="Cambria Math" w:hAnsi="Cambria Math"/>
                      <w:color w:val="000000" w:themeColor="text1"/>
                    </w:rPr>
                    <m:t>j</m:t>
                  </m:r>
                </m:sub>
                <m:sup/>
                <m:e>
                  <m:sSubSup>
                    <m:sSubSupPr>
                      <m:ctrlPr>
                        <w:rPr>
                          <w:rFonts w:ascii="Cambria Math" w:hAnsi="Cambria Math"/>
                          <w:i/>
                          <w:color w:val="000000" w:themeColor="text1"/>
                        </w:rPr>
                      </m:ctrlPr>
                    </m:sSubSupPr>
                    <m:e>
                      <m:r>
                        <w:rPr>
                          <w:rFonts w:ascii="Cambria Math" w:hAnsi="Cambria Math"/>
                          <w:color w:val="000000" w:themeColor="text1"/>
                        </w:rPr>
                        <m:t>w</m:t>
                      </m:r>
                    </m:e>
                    <m:sub>
                      <m:r>
                        <w:rPr>
                          <w:rFonts w:ascii="Cambria Math" w:hAnsi="Cambria Math"/>
                          <w:color w:val="000000" w:themeColor="text1"/>
                        </w:rPr>
                        <m:t>j</m:t>
                      </m:r>
                    </m:sub>
                    <m:sup>
                      <m:r>
                        <w:rPr>
                          <w:rFonts w:ascii="Cambria Math" w:hAnsi="Cambria Math"/>
                          <w:color w:val="000000" w:themeColor="text1"/>
                        </w:rPr>
                        <m:t>2</m:t>
                      </m:r>
                    </m:sup>
                  </m:sSubSup>
                  <m:sSubSup>
                    <m:sSubSupPr>
                      <m:ctrlPr>
                        <w:rPr>
                          <w:rFonts w:ascii="Cambria Math" w:hAnsi="Cambria Math"/>
                          <w:i/>
                          <w:color w:val="000000" w:themeColor="text1"/>
                        </w:rPr>
                      </m:ctrlPr>
                    </m:sSubSupPr>
                    <m:e>
                      <m:r>
                        <w:rPr>
                          <w:rFonts w:ascii="Cambria Math" w:hAnsi="Cambria Math"/>
                          <w:color w:val="000000" w:themeColor="text1"/>
                        </w:rPr>
                        <m:t>σ</m:t>
                      </m:r>
                    </m:e>
                    <m:sub>
                      <m:r>
                        <w:rPr>
                          <w:rFonts w:ascii="Cambria Math" w:hAnsi="Cambria Math"/>
                          <w:color w:val="000000" w:themeColor="text1"/>
                        </w:rPr>
                        <m:t>j</m:t>
                      </m:r>
                    </m:sub>
                    <m:sup>
                      <m:r>
                        <w:rPr>
                          <w:rFonts w:ascii="Cambria Math" w:hAnsi="Cambria Math"/>
                          <w:color w:val="000000" w:themeColor="text1"/>
                        </w:rPr>
                        <m:t>2</m:t>
                      </m:r>
                    </m:sup>
                  </m:sSubSup>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6-9</m:t>
                  </m:r>
                </m:e>
              </m:d>
            </m:e>
          </m:eqArr>
        </m:oMath>
      </m:oMathPara>
    </w:p>
    <w:p w14:paraId="65BBD6F4" w14:textId="1205F734" w:rsidR="00673C0D" w:rsidRPr="009D03D0" w:rsidRDefault="00A20880" w:rsidP="00673C0D">
      <w:pPr>
        <w:ind w:left="420"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hint="eastAsia"/>
                  <w:color w:val="000000" w:themeColor="text1"/>
                </w:rPr>
                <m:t>S</m:t>
              </m:r>
              <m:r>
                <w:rPr>
                  <w:rFonts w:ascii="Cambria Math" w:hAnsi="Cambria Math"/>
                  <w:color w:val="000000" w:themeColor="text1"/>
                </w:rPr>
                <m:t>=</m:t>
              </m:r>
              <m:nary>
                <m:naryPr>
                  <m:chr m:val="∑"/>
                  <m:supHide m:val="1"/>
                  <m:ctrlPr>
                    <w:rPr>
                      <w:rFonts w:ascii="Cambria Math" w:hAnsi="Cambria Math"/>
                      <w:i/>
                      <w:color w:val="000000" w:themeColor="text1"/>
                    </w:rPr>
                  </m:ctrlPr>
                </m:naryPr>
                <m:sub>
                  <m:r>
                    <w:rPr>
                      <w:rFonts w:ascii="Cambria Math" w:hAnsi="Cambria Math"/>
                      <w:color w:val="000000" w:themeColor="text1"/>
                    </w:rPr>
                    <m:t>j</m:t>
                  </m:r>
                </m:sub>
                <m:sup/>
                <m:e>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j</m:t>
                          </m:r>
                        </m:sub>
                      </m:sSub>
                    </m:e>
                  </m:d>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6-10</m:t>
                  </m:r>
                </m:e>
              </m:d>
            </m:e>
          </m:eqArr>
        </m:oMath>
      </m:oMathPara>
    </w:p>
    <w:p w14:paraId="641FB694" w14:textId="24560C85" w:rsidR="001C03E0" w:rsidRPr="009D03D0" w:rsidRDefault="0012603D" w:rsidP="001C03E0">
      <w:pPr>
        <w:ind w:firstLine="480"/>
        <w:rPr>
          <w:color w:val="000000" w:themeColor="text1"/>
        </w:rPr>
      </w:pPr>
      <w:r>
        <w:rPr>
          <w:rFonts w:hint="eastAsia"/>
          <w:color w:val="000000" w:themeColor="text1"/>
        </w:rPr>
        <w:t>即，投资配比</w:t>
      </w:r>
      <w:r w:rsidR="00E6279E" w:rsidRPr="009D03D0">
        <w:rPr>
          <w:rFonts w:hint="eastAsia"/>
          <w:color w:val="000000" w:themeColor="text1"/>
        </w:rPr>
        <w:t>问题为</w:t>
      </w:r>
      <w:r>
        <w:rPr>
          <w:rFonts w:hint="eastAsia"/>
          <w:color w:val="000000" w:themeColor="text1"/>
        </w:rPr>
        <w:t>，假定</w:t>
      </w:r>
      <w:r w:rsidR="001C03E0" w:rsidRPr="009D03D0">
        <w:rPr>
          <w:rFonts w:hint="eastAsia"/>
          <w:color w:val="000000" w:themeColor="text1"/>
        </w:rPr>
        <w:t>能接受的最大的风险</w:t>
      </w:r>
      <m:oMath>
        <m:sSup>
          <m:sSupPr>
            <m:ctrlPr>
              <w:rPr>
                <w:rFonts w:ascii="Cambria Math" w:hAnsi="Cambria Math"/>
                <w:i/>
                <w:color w:val="000000" w:themeColor="text1"/>
              </w:rPr>
            </m:ctrlPr>
          </m:sSupPr>
          <m:e>
            <m:r>
              <w:rPr>
                <w:rFonts w:ascii="Cambria Math" w:hAnsi="Cambria Math"/>
                <w:color w:val="000000" w:themeColor="text1"/>
              </w:rPr>
              <m:t>σ</m:t>
            </m:r>
          </m:e>
          <m:sup>
            <m:r>
              <w:rPr>
                <w:rFonts w:ascii="Cambria Math" w:hAnsi="Cambria Math"/>
                <w:color w:val="000000" w:themeColor="text1"/>
              </w:rPr>
              <m:t>2</m:t>
            </m:r>
          </m:sup>
        </m:sSup>
        <m:r>
          <w:rPr>
            <w:rFonts w:ascii="Cambria Math" w:hAnsi="Cambria Math"/>
            <w:color w:val="000000" w:themeColor="text1"/>
          </w:rPr>
          <m:t>&lt;</m:t>
        </m:r>
        <m:r>
          <w:rPr>
            <w:rFonts w:ascii="Cambria Math" w:hAnsi="Cambria Math" w:hint="eastAsia"/>
            <w:color w:val="000000" w:themeColor="text1"/>
          </w:rPr>
          <m:t>risk</m:t>
        </m:r>
      </m:oMath>
      <w:r w:rsidR="00E6279E" w:rsidRPr="009D03D0">
        <w:rPr>
          <w:rFonts w:hint="eastAsia"/>
          <w:color w:val="000000" w:themeColor="text1"/>
        </w:rPr>
        <w:t>，</w:t>
      </w:r>
      <w:r>
        <w:rPr>
          <w:rFonts w:hint="eastAsia"/>
          <w:color w:val="000000" w:themeColor="text1"/>
        </w:rPr>
        <w:t>求</w:t>
      </w:r>
      <w:r w:rsidR="00E6279E" w:rsidRPr="009D03D0">
        <w:rPr>
          <w:rFonts w:hint="eastAsia"/>
          <w:color w:val="000000" w:themeColor="text1"/>
        </w:rPr>
        <w:t>在</w:t>
      </w:r>
      <w:r>
        <w:rPr>
          <w:rFonts w:hint="eastAsia"/>
          <w:color w:val="000000" w:themeColor="text1"/>
        </w:rPr>
        <w:t>该</w:t>
      </w:r>
      <w:r w:rsidR="00E6279E" w:rsidRPr="009D03D0">
        <w:rPr>
          <w:rFonts w:hint="eastAsia"/>
          <w:color w:val="000000" w:themeColor="text1"/>
        </w:rPr>
        <w:t>限定条件下</w:t>
      </w:r>
      <w:r>
        <w:rPr>
          <w:rFonts w:hint="eastAsia"/>
          <w:color w:val="000000" w:themeColor="text1"/>
        </w:rPr>
        <w:t>的</w:t>
      </w:r>
      <w:r w:rsidR="00E6279E" w:rsidRPr="009D03D0">
        <w:rPr>
          <w:rFonts w:hint="eastAsia"/>
          <w:color w:val="000000" w:themeColor="text1"/>
        </w:rPr>
        <w:t>最大化收益</w:t>
      </w:r>
      <w:r w:rsidR="00E6279E" w:rsidRPr="009D03D0">
        <w:rPr>
          <w:rFonts w:hint="eastAsia"/>
          <w:i/>
          <w:color w:val="000000" w:themeColor="text1"/>
        </w:rPr>
        <w:t>S</w:t>
      </w:r>
      <w:r w:rsidR="000C55D5">
        <w:rPr>
          <w:rFonts w:hint="eastAsia"/>
          <w:color w:val="000000" w:themeColor="text1"/>
        </w:rPr>
        <w:t>.</w:t>
      </w:r>
    </w:p>
    <w:p w14:paraId="2FAC4A78" w14:textId="77777777" w:rsidR="001C03E0" w:rsidRPr="009D03D0" w:rsidRDefault="001C03E0" w:rsidP="001C03E0">
      <w:pPr>
        <w:ind w:firstLine="480"/>
        <w:rPr>
          <w:color w:val="000000" w:themeColor="text1"/>
        </w:rPr>
      </w:pPr>
      <w:r w:rsidRPr="009D03D0">
        <w:rPr>
          <w:rFonts w:hint="eastAsia"/>
          <w:color w:val="000000" w:themeColor="text1"/>
        </w:rPr>
        <w:t>根据拉格朗日乘数法，其拉格朗日函数为</w:t>
      </w:r>
    </w:p>
    <w:p w14:paraId="5655A163" w14:textId="6F45563F" w:rsidR="00C57439" w:rsidRPr="009D03D0" w:rsidRDefault="00A20880" w:rsidP="001C03E0">
      <w:pPr>
        <w:ind w:left="420" w:firstLine="480"/>
        <w:rPr>
          <w:color w:val="000000" w:themeColor="text1"/>
        </w:rPr>
      </w:pPr>
      <m:oMathPara>
        <m:oMath>
          <m:eqArr>
            <m:eqArrPr>
              <m:maxDist m:val="1"/>
              <m:ctrlPr>
                <w:rPr>
                  <w:rFonts w:ascii="Cambria Math" w:hAnsi="Cambria Math"/>
                  <w:i/>
                  <w:color w:val="000000" w:themeColor="text1"/>
                </w:rPr>
              </m:ctrlPr>
            </m:eqArrPr>
            <m:e>
              <m:r>
                <w:rPr>
                  <w:rFonts w:ascii="Cambria Math" w:hAnsi="Cambria Math" w:hint="eastAsia"/>
                  <w:color w:val="000000" w:themeColor="text1"/>
                </w:rPr>
                <m:t>L</m:t>
              </m:r>
              <m:d>
                <m:dPr>
                  <m:ctrlPr>
                    <w:rPr>
                      <w:rFonts w:ascii="Cambria Math" w:hAnsi="Cambria Math"/>
                      <w:i/>
                      <w:color w:val="000000" w:themeColor="text1"/>
                    </w:rPr>
                  </m:ctrlPr>
                </m:dPr>
                <m:e>
                  <m:r>
                    <w:rPr>
                      <w:rFonts w:ascii="Cambria Math" w:hAnsi="Cambria Math"/>
                      <w:color w:val="000000" w:themeColor="text1"/>
                    </w:rPr>
                    <m:t xml:space="preserve">λ, </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e>
              </m:d>
              <m:r>
                <w:rPr>
                  <w:rFonts w:ascii="Cambria Math" w:hAnsi="Cambria Math"/>
                  <w:color w:val="000000" w:themeColor="text1"/>
                </w:rPr>
                <m:t>=λ</m:t>
              </m:r>
              <m:d>
                <m:dPr>
                  <m:ctrlPr>
                    <w:rPr>
                      <w:rFonts w:ascii="Cambria Math" w:hAnsi="Cambria Math"/>
                      <w:i/>
                      <w:color w:val="000000" w:themeColor="text1"/>
                    </w:rPr>
                  </m:ctrlPr>
                </m:dPr>
                <m:e>
                  <m:r>
                    <w:rPr>
                      <w:rFonts w:ascii="Cambria Math" w:hAnsi="Cambria Math" w:hint="eastAsia"/>
                      <w:color w:val="000000" w:themeColor="text1"/>
                    </w:rPr>
                    <m:t>risk</m:t>
                  </m:r>
                  <m:r>
                    <w:rPr>
                      <w:rFonts w:ascii="Cambria Math" w:hAnsi="Cambria Math"/>
                      <w:color w:val="000000" w:themeColor="text1"/>
                    </w:rPr>
                    <m:t>-</m:t>
                  </m:r>
                  <m:nary>
                    <m:naryPr>
                      <m:chr m:val="∑"/>
                      <m:supHide m:val="1"/>
                      <m:ctrlPr>
                        <w:rPr>
                          <w:rFonts w:ascii="Cambria Math" w:hAnsi="Cambria Math"/>
                          <w:i/>
                          <w:color w:val="000000" w:themeColor="text1"/>
                        </w:rPr>
                      </m:ctrlPr>
                    </m:naryPr>
                    <m:sub>
                      <m:r>
                        <w:rPr>
                          <w:rFonts w:ascii="Cambria Math" w:hAnsi="Cambria Math"/>
                          <w:color w:val="000000" w:themeColor="text1"/>
                        </w:rPr>
                        <m:t>j</m:t>
                      </m:r>
                    </m:sub>
                    <m:sup/>
                    <m:e>
                      <m:sSubSup>
                        <m:sSubSupPr>
                          <m:ctrlPr>
                            <w:rPr>
                              <w:rFonts w:ascii="Cambria Math" w:hAnsi="Cambria Math"/>
                              <w:i/>
                              <w:color w:val="000000" w:themeColor="text1"/>
                            </w:rPr>
                          </m:ctrlPr>
                        </m:sSubSupPr>
                        <m:e>
                          <m:r>
                            <w:rPr>
                              <w:rFonts w:ascii="Cambria Math" w:hAnsi="Cambria Math"/>
                              <w:color w:val="000000" w:themeColor="text1"/>
                            </w:rPr>
                            <m:t>w</m:t>
                          </m:r>
                        </m:e>
                        <m:sub>
                          <m:r>
                            <w:rPr>
                              <w:rFonts w:ascii="Cambria Math" w:hAnsi="Cambria Math"/>
                              <w:color w:val="000000" w:themeColor="text1"/>
                            </w:rPr>
                            <m:t>j</m:t>
                          </m:r>
                        </m:sub>
                        <m:sup>
                          <m:r>
                            <w:rPr>
                              <w:rFonts w:ascii="Cambria Math" w:hAnsi="Cambria Math"/>
                              <w:color w:val="000000" w:themeColor="text1"/>
                            </w:rPr>
                            <m:t>2</m:t>
                          </m:r>
                        </m:sup>
                      </m:sSubSup>
                      <m:sSubSup>
                        <m:sSubSupPr>
                          <m:ctrlPr>
                            <w:rPr>
                              <w:rFonts w:ascii="Cambria Math" w:hAnsi="Cambria Math"/>
                              <w:i/>
                              <w:color w:val="000000" w:themeColor="text1"/>
                            </w:rPr>
                          </m:ctrlPr>
                        </m:sSubSupPr>
                        <m:e>
                          <m:r>
                            <w:rPr>
                              <w:rFonts w:ascii="Cambria Math" w:hAnsi="Cambria Math"/>
                              <w:color w:val="000000" w:themeColor="text1"/>
                            </w:rPr>
                            <m:t>σ</m:t>
                          </m:r>
                        </m:e>
                        <m:sub>
                          <m:r>
                            <w:rPr>
                              <w:rFonts w:ascii="Cambria Math" w:hAnsi="Cambria Math"/>
                              <w:color w:val="000000" w:themeColor="text1"/>
                            </w:rPr>
                            <m:t>j</m:t>
                          </m:r>
                        </m:sub>
                        <m:sup>
                          <m:r>
                            <w:rPr>
                              <w:rFonts w:ascii="Cambria Math" w:hAnsi="Cambria Math"/>
                              <w:color w:val="000000" w:themeColor="text1"/>
                            </w:rPr>
                            <m:t>2</m:t>
                          </m:r>
                        </m:sup>
                      </m:sSubSup>
                    </m:e>
                  </m:nary>
                </m:e>
              </m:d>
              <m:r>
                <w:rPr>
                  <w:rFonts w:ascii="Cambria Math" w:hAnsi="Cambria Math" w:hint="eastAsia"/>
                  <w:color w:val="000000" w:themeColor="text1"/>
                </w:rPr>
                <m:t>+</m:t>
              </m:r>
              <m:nary>
                <m:naryPr>
                  <m:chr m:val="∑"/>
                  <m:supHide m:val="1"/>
                  <m:ctrlPr>
                    <w:rPr>
                      <w:rFonts w:ascii="Cambria Math" w:hAnsi="Cambria Math"/>
                      <w:i/>
                      <w:color w:val="000000" w:themeColor="text1"/>
                    </w:rPr>
                  </m:ctrlPr>
                </m:naryPr>
                <m:sub>
                  <m:r>
                    <w:rPr>
                      <w:rFonts w:ascii="Cambria Math" w:hAnsi="Cambria Math"/>
                      <w:color w:val="000000" w:themeColor="text1"/>
                    </w:rPr>
                    <m:t>j</m:t>
                  </m:r>
                </m:sub>
                <m:sup/>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sSub>
                    <m:sSubPr>
                      <m:ctrlPr>
                        <w:rPr>
                          <w:rFonts w:ascii="Cambria Math" w:hAnsi="Cambria Math"/>
                          <w:i/>
                          <w:color w:val="000000" w:themeColor="text1"/>
                        </w:rPr>
                      </m:ctrlPr>
                    </m:sSubPr>
                    <m:e>
                      <m:r>
                        <w:rPr>
                          <w:rFonts w:ascii="Cambria Math" w:hAnsi="Cambria Math"/>
                          <w:color w:val="000000" w:themeColor="text1"/>
                        </w:rPr>
                        <m:t>S</m:t>
                      </m:r>
                    </m:e>
                    <m:sub>
                      <m:r>
                        <w:rPr>
                          <w:rFonts w:ascii="Cambria Math" w:hAnsi="Cambria Math"/>
                          <w:color w:val="000000" w:themeColor="text1"/>
                        </w:rPr>
                        <m:t>j</m:t>
                      </m:r>
                    </m:sub>
                  </m:sSub>
                </m:e>
              </m:nary>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6-11</m:t>
                  </m:r>
                </m:e>
              </m:d>
            </m:e>
          </m:eqArr>
        </m:oMath>
      </m:oMathPara>
    </w:p>
    <w:p w14:paraId="60BA04C7" w14:textId="55DCA1C2" w:rsidR="001C03E0" w:rsidRPr="009D03D0" w:rsidRDefault="001C03E0" w:rsidP="001C03E0">
      <w:pPr>
        <w:ind w:firstLine="480"/>
        <w:rPr>
          <w:color w:val="000000" w:themeColor="text1"/>
        </w:rPr>
      </w:pPr>
      <w:r w:rsidRPr="009D03D0">
        <w:rPr>
          <w:rFonts w:hint="eastAsia"/>
          <w:color w:val="000000" w:themeColor="text1"/>
        </w:rPr>
        <w:t>综合风险（误差）与收益（预测得分），可以考虑的分配</w:t>
      </w:r>
      <m:oMath>
        <m:sSub>
          <m:sSubPr>
            <m:ctrlPr>
              <w:rPr>
                <w:rFonts w:ascii="Cambria Math" w:hAnsi="Cambria Math"/>
                <w:i/>
                <w:color w:val="000000" w:themeColor="text1"/>
              </w:rPr>
            </m:ctrlPr>
          </m:sSubPr>
          <m:e>
            <m:r>
              <w:rPr>
                <w:rFonts w:ascii="Cambria Math" w:hAnsi="Cambria Math" w:hint="eastAsia"/>
                <w:color w:val="000000" w:themeColor="text1"/>
              </w:rPr>
              <m:t>w</m:t>
            </m:r>
            <m:ctrlPr>
              <w:rPr>
                <w:rFonts w:ascii="Cambria Math" w:hAnsi="Cambria Math" w:hint="eastAsia"/>
                <w:i/>
                <w:color w:val="000000" w:themeColor="text1"/>
              </w:rPr>
            </m:ctrlPr>
          </m:e>
          <m:sub>
            <m:r>
              <w:rPr>
                <w:rFonts w:ascii="Cambria Math" w:hAnsi="Cambria Math"/>
                <w:color w:val="000000" w:themeColor="text1"/>
              </w:rPr>
              <m:t>j</m:t>
            </m:r>
          </m:sub>
        </m:sSub>
      </m:oMath>
      <w:r w:rsidRPr="009D03D0">
        <w:rPr>
          <w:rFonts w:hint="eastAsia"/>
          <w:color w:val="000000" w:themeColor="text1"/>
        </w:rPr>
        <w:t>满足</w:t>
      </w:r>
      <w:r w:rsidR="000C55D5">
        <w:rPr>
          <w:rFonts w:hint="eastAsia"/>
          <w:color w:val="000000" w:themeColor="text1"/>
        </w:rPr>
        <w:t>：</w:t>
      </w:r>
    </w:p>
    <w:p w14:paraId="1A7D3EAE" w14:textId="6B002D93" w:rsidR="00C57439" w:rsidRPr="009D03D0" w:rsidRDefault="00A20880" w:rsidP="001C03E0">
      <w:pPr>
        <w:ind w:firstLine="480"/>
        <w:rPr>
          <w:color w:val="000000" w:themeColor="text1"/>
        </w:rPr>
      </w:pPr>
      <m:oMathPara>
        <m:oMath>
          <m:eqArr>
            <m:eqArrPr>
              <m:maxDist m:val="1"/>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m:t>
                      </m:r>
                    </m:sub>
                  </m:sSub>
                  <m:rad>
                    <m:radPr>
                      <m:degHide m:val="1"/>
                      <m:ctrlPr>
                        <w:rPr>
                          <w:rFonts w:ascii="Cambria Math" w:hAnsi="Cambria Math"/>
                          <w:i/>
                          <w:color w:val="000000" w:themeColor="text1"/>
                        </w:rPr>
                      </m:ctrlPr>
                    </m:radPr>
                    <m:deg/>
                    <m:e>
                      <m:r>
                        <w:rPr>
                          <w:rFonts w:ascii="Cambria Math" w:hAnsi="Cambria Math"/>
                          <w:color w:val="000000" w:themeColor="text1"/>
                        </w:rPr>
                        <m:t>risk</m:t>
                      </m:r>
                    </m:e>
                  </m:rad>
                </m:num>
                <m:den>
                  <m:rad>
                    <m:radPr>
                      <m:degHide m:val="1"/>
                      <m:ctrlPr>
                        <w:rPr>
                          <w:rFonts w:ascii="Cambria Math" w:hAnsi="Cambria Math"/>
                          <w:i/>
                          <w:color w:val="000000" w:themeColor="text1"/>
                        </w:rPr>
                      </m:ctrlPr>
                    </m:radPr>
                    <m:deg/>
                    <m:e>
                      <m:nary>
                        <m:naryPr>
                          <m:chr m:val="∑"/>
                          <m:supHide m:val="1"/>
                          <m:ctrlPr>
                            <w:rPr>
                              <w:rFonts w:ascii="Cambria Math" w:hAnsi="Cambria Math"/>
                              <w:i/>
                              <w:color w:val="000000" w:themeColor="text1"/>
                            </w:rPr>
                          </m:ctrlPr>
                        </m:naryPr>
                        <m:sub>
                          <m:r>
                            <w:rPr>
                              <w:rFonts w:ascii="Cambria Math" w:hAnsi="Cambria Math"/>
                              <w:color w:val="000000" w:themeColor="text1"/>
                            </w:rPr>
                            <m:t>j</m:t>
                          </m:r>
                        </m:sub>
                        <m:sup/>
                        <m:e>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m:t>
                              </m:r>
                            </m:sub>
                          </m:sSub>
                        </m:e>
                      </m:nary>
                    </m:e>
                  </m:rad>
                </m:den>
              </m:f>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6-12</m:t>
                  </m:r>
                </m:e>
              </m:d>
            </m:e>
          </m:eqArr>
        </m:oMath>
      </m:oMathPara>
    </w:p>
    <w:p w14:paraId="6EA5254A" w14:textId="46E950ED" w:rsidR="00E6279E" w:rsidRPr="009D03D0" w:rsidRDefault="00E6279E" w:rsidP="001C03E0">
      <w:pPr>
        <w:ind w:firstLine="480"/>
        <w:rPr>
          <w:color w:val="000000" w:themeColor="text1"/>
        </w:rPr>
      </w:pPr>
      <w:r w:rsidRPr="009D03D0">
        <w:rPr>
          <w:rFonts w:hint="eastAsia"/>
          <w:color w:val="000000" w:themeColor="text1"/>
        </w:rPr>
        <w:t>其中</w:t>
      </w:r>
      <w:r w:rsidR="004365B0">
        <w:rPr>
          <w:rFonts w:hint="eastAsia"/>
          <w:color w:val="000000" w:themeColor="text1"/>
        </w:rPr>
        <w:t>，满足</w:t>
      </w:r>
    </w:p>
    <w:p w14:paraId="57EC4138" w14:textId="0258CCB3" w:rsidR="00C57439" w:rsidRPr="009D03D0" w:rsidRDefault="00A20880" w:rsidP="001C03E0">
      <w:pPr>
        <w:ind w:firstLine="480"/>
        <w:rPr>
          <w:color w:val="000000" w:themeColor="text1"/>
        </w:rPr>
      </w:pPr>
      <m:oMathPara>
        <m:oMath>
          <m:eqArr>
            <m:eqArrPr>
              <m:maxDist m:val="1"/>
              <m:ctrlPr>
                <w:rPr>
                  <w:rFonts w:ascii="Cambria Math" w:hAnsi="Cambria Math"/>
                  <w:i/>
                  <w:color w:val="000000" w:themeColor="text1"/>
                </w:rPr>
              </m:ctrlPr>
            </m:eqArrPr>
            <m:e>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S</m:t>
                  </m:r>
                </m:num>
                <m:den>
                  <m:sSubSup>
                    <m:sSubSupPr>
                      <m:ctrlPr>
                        <w:rPr>
                          <w:rFonts w:ascii="Cambria Math" w:hAnsi="Cambria Math"/>
                          <w:i/>
                          <w:color w:val="000000" w:themeColor="text1"/>
                        </w:rPr>
                      </m:ctrlPr>
                    </m:sSubSupPr>
                    <m:e>
                      <m:r>
                        <w:rPr>
                          <w:rFonts w:ascii="Cambria Math" w:hAnsi="Cambria Math"/>
                          <w:color w:val="000000" w:themeColor="text1"/>
                        </w:rPr>
                        <m:t>σ</m:t>
                      </m:r>
                    </m:e>
                    <m:sub>
                      <m:r>
                        <w:rPr>
                          <w:rFonts w:ascii="Cambria Math" w:hAnsi="Cambria Math"/>
                          <w:color w:val="000000" w:themeColor="text1"/>
                        </w:rPr>
                        <m:t>j</m:t>
                      </m:r>
                    </m:sub>
                    <m:sup>
                      <m:r>
                        <w:rPr>
                          <w:rFonts w:ascii="Cambria Math" w:hAnsi="Cambria Math"/>
                          <w:color w:val="000000" w:themeColor="text1"/>
                        </w:rPr>
                        <m:t>2</m:t>
                      </m:r>
                    </m:sup>
                  </m:sSubSup>
                </m:den>
              </m:f>
              <m:r>
                <w:rPr>
                  <w:rFonts w:ascii="Cambria Math" w:hAnsi="Cambria Math"/>
                  <w:color w:val="000000" w:themeColor="text1"/>
                </w:rPr>
                <m:t>#</m:t>
              </m:r>
              <m:d>
                <m:dPr>
                  <m:ctrlPr>
                    <w:rPr>
                      <w:rFonts w:ascii="Cambria Math" w:hAnsi="Cambria Math"/>
                      <w:i/>
                      <w:color w:val="000000" w:themeColor="text1"/>
                    </w:rPr>
                  </m:ctrlPr>
                </m:dPr>
                <m:e>
                  <m:r>
                    <m:rPr>
                      <m:nor/>
                    </m:rPr>
                    <w:rPr>
                      <w:color w:val="000000" w:themeColor="text1"/>
                    </w:rPr>
                    <m:t>6-13</m:t>
                  </m:r>
                </m:e>
              </m:d>
            </m:e>
          </m:eqArr>
        </m:oMath>
      </m:oMathPara>
    </w:p>
    <w:p w14:paraId="246F7DDB" w14:textId="113F4C74" w:rsidR="00833F08" w:rsidRDefault="001C03E0" w:rsidP="004E0CEE">
      <w:pPr>
        <w:ind w:firstLine="480"/>
        <w:rPr>
          <w:color w:val="000000" w:themeColor="text1"/>
        </w:rPr>
      </w:pPr>
      <w:r w:rsidRPr="009D03D0">
        <w:rPr>
          <w:rFonts w:hint="eastAsia"/>
          <w:color w:val="000000" w:themeColor="text1"/>
        </w:rPr>
        <w:t>时，股票的可能收益最大。</w:t>
      </w:r>
    </w:p>
    <w:p w14:paraId="4464B224" w14:textId="6C6AA684" w:rsidR="00833F08" w:rsidRDefault="00833F08">
      <w:pPr>
        <w:widowControl/>
        <w:ind w:firstLine="480"/>
        <w:jc w:val="left"/>
        <w:rPr>
          <w:color w:val="000000" w:themeColor="text1"/>
        </w:rPr>
      </w:pPr>
    </w:p>
    <w:p w14:paraId="7ED48D29" w14:textId="77777777" w:rsidR="004E0CEE" w:rsidRDefault="004E0CEE" w:rsidP="004E0CEE">
      <w:pPr>
        <w:ind w:firstLine="480"/>
        <w:rPr>
          <w:color w:val="000000" w:themeColor="text1"/>
        </w:rPr>
      </w:pPr>
    </w:p>
    <w:p w14:paraId="69558795" w14:textId="6612EB2A" w:rsidR="00833F08" w:rsidRPr="009D03D0" w:rsidRDefault="00833F08" w:rsidP="004E0CEE">
      <w:pPr>
        <w:ind w:firstLine="480"/>
        <w:rPr>
          <w:color w:val="000000" w:themeColor="text1"/>
        </w:rPr>
        <w:sectPr w:rsidR="00833F08" w:rsidRPr="009D03D0" w:rsidSect="00A17FB6">
          <w:headerReference w:type="default" r:id="rId75"/>
          <w:headerReference w:type="first" r:id="rId76"/>
          <w:pgSz w:w="11906" w:h="16838"/>
          <w:pgMar w:top="1440" w:right="1800" w:bottom="1440" w:left="1800" w:header="851" w:footer="992" w:gutter="0"/>
          <w:cols w:space="425"/>
          <w:docGrid w:type="lines" w:linePitch="326"/>
        </w:sectPr>
      </w:pPr>
    </w:p>
    <w:p w14:paraId="6D3E75CB" w14:textId="0CEE1385" w:rsidR="003F16C8" w:rsidRPr="009D03D0" w:rsidRDefault="003F16C8" w:rsidP="004E0CEE">
      <w:pPr>
        <w:ind w:firstLine="480"/>
        <w:rPr>
          <w:color w:val="000000" w:themeColor="text1"/>
        </w:rPr>
      </w:pPr>
    </w:p>
    <w:p w14:paraId="2ED78DA4" w14:textId="36CBBAAE" w:rsidR="00673C0D" w:rsidRPr="009D03D0" w:rsidRDefault="003F16C8" w:rsidP="004408EA">
      <w:pPr>
        <w:pStyle w:val="1"/>
        <w:spacing w:after="652"/>
      </w:pPr>
      <w:bookmarkStart w:id="308" w:name="_Toc2274932"/>
      <w:bookmarkStart w:id="309" w:name="_Toc2329324"/>
      <w:bookmarkStart w:id="310" w:name="_Toc3724980"/>
      <w:r w:rsidRPr="009D03D0">
        <w:rPr>
          <w:rFonts w:hint="eastAsia"/>
        </w:rPr>
        <w:t>第七章 基于流处理平台的股价预测系统实现</w:t>
      </w:r>
      <w:bookmarkEnd w:id="308"/>
      <w:bookmarkEnd w:id="309"/>
      <w:bookmarkEnd w:id="310"/>
    </w:p>
    <w:p w14:paraId="45192CE1" w14:textId="4FA59493" w:rsidR="003F16C8" w:rsidRPr="009D03D0" w:rsidRDefault="008826CD" w:rsidP="003F16C8">
      <w:pPr>
        <w:spacing w:line="288" w:lineRule="auto"/>
        <w:ind w:firstLine="480"/>
        <w:jc w:val="left"/>
        <w:rPr>
          <w:color w:val="000000" w:themeColor="text1"/>
        </w:rPr>
      </w:pPr>
      <w:r>
        <w:rPr>
          <w:rFonts w:hint="eastAsia"/>
          <w:color w:val="000000" w:themeColor="text1"/>
        </w:rPr>
        <w:t>如第四章系统设计所述，</w:t>
      </w:r>
      <w:r w:rsidR="003F16C8" w:rsidRPr="009D03D0">
        <w:rPr>
          <w:rFonts w:hint="eastAsia"/>
          <w:color w:val="000000" w:themeColor="text1"/>
        </w:rPr>
        <w:t>整个基于流处理平台的股价预测系统分为数据获取模块</w:t>
      </w:r>
      <w:r w:rsidR="004365B0">
        <w:rPr>
          <w:rFonts w:hint="eastAsia"/>
          <w:color w:val="000000" w:themeColor="text1"/>
        </w:rPr>
        <w:t>、</w:t>
      </w:r>
      <w:r w:rsidR="003F16C8" w:rsidRPr="009D03D0">
        <w:rPr>
          <w:rFonts w:hint="eastAsia"/>
          <w:color w:val="000000" w:themeColor="text1"/>
        </w:rPr>
        <w:t>数据传输模块</w:t>
      </w:r>
      <w:r w:rsidR="004365B0">
        <w:rPr>
          <w:rFonts w:hint="eastAsia"/>
          <w:color w:val="000000" w:themeColor="text1"/>
        </w:rPr>
        <w:t>、</w:t>
      </w:r>
      <w:r w:rsidR="004243E2" w:rsidRPr="009D03D0">
        <w:rPr>
          <w:rFonts w:hint="eastAsia"/>
          <w:color w:val="000000" w:themeColor="text1"/>
        </w:rPr>
        <w:t>数据预处理模块</w:t>
      </w:r>
      <w:r w:rsidR="004365B0">
        <w:rPr>
          <w:rFonts w:hint="eastAsia"/>
          <w:color w:val="000000" w:themeColor="text1"/>
        </w:rPr>
        <w:t>、</w:t>
      </w:r>
      <w:r w:rsidR="004243E2" w:rsidRPr="009D03D0">
        <w:rPr>
          <w:rFonts w:hint="eastAsia"/>
          <w:color w:val="000000" w:themeColor="text1"/>
        </w:rPr>
        <w:t>数据计算模块</w:t>
      </w:r>
      <w:r w:rsidR="004365B0">
        <w:rPr>
          <w:rFonts w:hint="eastAsia"/>
          <w:color w:val="000000" w:themeColor="text1"/>
        </w:rPr>
        <w:t>、</w:t>
      </w:r>
      <w:r w:rsidR="004243E2" w:rsidRPr="009D03D0">
        <w:rPr>
          <w:rFonts w:hint="eastAsia"/>
          <w:color w:val="000000" w:themeColor="text1"/>
        </w:rPr>
        <w:t>数据存储模块</w:t>
      </w:r>
      <w:r w:rsidR="004365B0">
        <w:rPr>
          <w:rFonts w:hint="eastAsia"/>
          <w:color w:val="000000" w:themeColor="text1"/>
        </w:rPr>
        <w:t>以及</w:t>
      </w:r>
      <w:r w:rsidR="004243E2" w:rsidRPr="009D03D0">
        <w:rPr>
          <w:rFonts w:hint="eastAsia"/>
          <w:color w:val="000000" w:themeColor="text1"/>
        </w:rPr>
        <w:t>数据展示模块等六个模块，本章主要</w:t>
      </w:r>
      <w:r w:rsidR="00BE160C">
        <w:rPr>
          <w:rFonts w:hint="eastAsia"/>
          <w:color w:val="000000" w:themeColor="text1"/>
        </w:rPr>
        <w:t>根据软件设计规范</w:t>
      </w:r>
      <w:r w:rsidR="004243E2" w:rsidRPr="009D03D0">
        <w:rPr>
          <w:rFonts w:hint="eastAsia"/>
          <w:color w:val="000000" w:themeColor="text1"/>
        </w:rPr>
        <w:t>阐述了六个模块的</w:t>
      </w:r>
      <w:r>
        <w:rPr>
          <w:rFonts w:hint="eastAsia"/>
          <w:color w:val="000000" w:themeColor="text1"/>
        </w:rPr>
        <w:t>物理设计</w:t>
      </w:r>
      <w:r w:rsidR="00467A4C">
        <w:rPr>
          <w:rFonts w:hint="eastAsia"/>
          <w:color w:val="000000" w:themeColor="text1"/>
        </w:rPr>
        <w:t>以及</w:t>
      </w:r>
      <w:r>
        <w:rPr>
          <w:rFonts w:hint="eastAsia"/>
          <w:color w:val="000000" w:themeColor="text1"/>
        </w:rPr>
        <w:t>具体</w:t>
      </w:r>
      <w:r w:rsidR="00467A4C">
        <w:rPr>
          <w:rFonts w:hint="eastAsia"/>
          <w:color w:val="000000" w:themeColor="text1"/>
        </w:rPr>
        <w:t>实现</w:t>
      </w:r>
      <w:r w:rsidR="004243E2" w:rsidRPr="009D03D0">
        <w:rPr>
          <w:rFonts w:hint="eastAsia"/>
          <w:color w:val="000000" w:themeColor="text1"/>
        </w:rPr>
        <w:t>过程。</w:t>
      </w:r>
    </w:p>
    <w:p w14:paraId="0EFD4B0A" w14:textId="4391E201" w:rsidR="004243E2" w:rsidRPr="004408EA" w:rsidRDefault="004243E2" w:rsidP="004408EA">
      <w:pPr>
        <w:pStyle w:val="2"/>
        <w:spacing w:before="326" w:after="326"/>
      </w:pPr>
      <w:bookmarkStart w:id="311" w:name="_Toc2274933"/>
      <w:bookmarkStart w:id="312" w:name="_Toc2329325"/>
      <w:bookmarkStart w:id="313" w:name="_Toc3724981"/>
      <w:r w:rsidRPr="004408EA">
        <w:rPr>
          <w:rFonts w:hint="eastAsia"/>
        </w:rPr>
        <w:t>7</w:t>
      </w:r>
      <w:r w:rsidRPr="004408EA">
        <w:t xml:space="preserve">.1 </w:t>
      </w:r>
      <w:r w:rsidRPr="004408EA">
        <w:rPr>
          <w:rFonts w:hint="eastAsia"/>
        </w:rPr>
        <w:t>高</w:t>
      </w:r>
      <w:r w:rsidR="00E6279E" w:rsidRPr="004408EA">
        <w:rPr>
          <w:rFonts w:hint="eastAsia"/>
        </w:rPr>
        <w:t>并发</w:t>
      </w:r>
      <w:r w:rsidRPr="004408EA">
        <w:rPr>
          <w:rFonts w:hint="eastAsia"/>
        </w:rPr>
        <w:t>流量数据获取模块</w:t>
      </w:r>
      <w:bookmarkEnd w:id="311"/>
      <w:bookmarkEnd w:id="312"/>
      <w:bookmarkEnd w:id="313"/>
    </w:p>
    <w:p w14:paraId="051CEE97" w14:textId="2D889A8A" w:rsidR="004243E2" w:rsidRPr="009D03D0" w:rsidRDefault="004243E2" w:rsidP="004408EA">
      <w:pPr>
        <w:pStyle w:val="3"/>
        <w:spacing w:before="163" w:after="163"/>
      </w:pPr>
      <w:bookmarkStart w:id="314" w:name="_Toc2274934"/>
      <w:bookmarkStart w:id="315" w:name="_Toc3724982"/>
      <w:r w:rsidRPr="009D03D0">
        <w:t xml:space="preserve">7.1.1 </w:t>
      </w:r>
      <w:bookmarkEnd w:id="314"/>
      <w:proofErr w:type="spellStart"/>
      <w:r w:rsidR="00BE160C">
        <w:rPr>
          <w:rFonts w:hint="eastAsia"/>
        </w:rPr>
        <w:t>Tweepy</w:t>
      </w:r>
      <w:proofErr w:type="spellEnd"/>
      <w:r w:rsidR="00BE160C">
        <w:rPr>
          <w:rFonts w:hint="eastAsia"/>
        </w:rPr>
        <w:t>组件</w:t>
      </w:r>
      <w:bookmarkEnd w:id="315"/>
    </w:p>
    <w:p w14:paraId="41F9D6B2" w14:textId="71F1B3E8" w:rsidR="004243E2" w:rsidRPr="009D03D0" w:rsidRDefault="004243E2" w:rsidP="004243E2">
      <w:pPr>
        <w:spacing w:line="288" w:lineRule="auto"/>
        <w:ind w:firstLine="480"/>
        <w:jc w:val="left"/>
        <w:rPr>
          <w:color w:val="000000" w:themeColor="text1"/>
        </w:rPr>
      </w:pPr>
      <w:r w:rsidRPr="009D03D0">
        <w:rPr>
          <w:rFonts w:hint="eastAsia"/>
          <w:color w:val="000000" w:themeColor="text1"/>
        </w:rPr>
        <w:t>根据</w:t>
      </w:r>
      <w:r w:rsidRPr="009D03D0">
        <w:rPr>
          <w:rFonts w:hint="eastAsia"/>
          <w:color w:val="000000" w:themeColor="text1"/>
        </w:rPr>
        <w:t>Twitter</w:t>
      </w:r>
      <w:r w:rsidRPr="009D03D0">
        <w:rPr>
          <w:rFonts w:hint="eastAsia"/>
          <w:color w:val="000000" w:themeColor="text1"/>
        </w:rPr>
        <w:t>官方提供的</w:t>
      </w:r>
      <w:r w:rsidRPr="009D03D0">
        <w:rPr>
          <w:rFonts w:hint="eastAsia"/>
          <w:color w:val="000000" w:themeColor="text1"/>
        </w:rPr>
        <w:t>API</w:t>
      </w:r>
      <w:r w:rsidRPr="009D03D0">
        <w:rPr>
          <w:rFonts w:hint="eastAsia"/>
          <w:color w:val="000000" w:themeColor="text1"/>
        </w:rPr>
        <w:t>文档</w:t>
      </w:r>
      <w:r w:rsidR="00C57439" w:rsidRPr="009D03D0">
        <w:rPr>
          <w:rFonts w:hint="eastAsia"/>
          <w:color w:val="000000" w:themeColor="text1"/>
          <w:vertAlign w:val="superscript"/>
        </w:rPr>
        <w:t>[</w:t>
      </w:r>
      <w:r w:rsidR="00C57439" w:rsidRPr="009D03D0">
        <w:rPr>
          <w:color w:val="000000" w:themeColor="text1"/>
          <w:vertAlign w:val="superscript"/>
        </w:rPr>
        <w:t>15]</w:t>
      </w:r>
      <w:r w:rsidRPr="009D03D0">
        <w:rPr>
          <w:rFonts w:hint="eastAsia"/>
          <w:color w:val="000000" w:themeColor="text1"/>
        </w:rPr>
        <w:t>，</w:t>
      </w:r>
      <w:r w:rsidR="00287742">
        <w:rPr>
          <w:rFonts w:hint="eastAsia"/>
          <w:color w:val="000000" w:themeColor="text1"/>
        </w:rPr>
        <w:t>用户需要</w:t>
      </w:r>
      <w:r w:rsidRPr="009D03D0">
        <w:rPr>
          <w:rFonts w:hint="eastAsia"/>
          <w:color w:val="000000" w:themeColor="text1"/>
        </w:rPr>
        <w:t>以开放授权（</w:t>
      </w:r>
      <w:r w:rsidRPr="009D03D0">
        <w:rPr>
          <w:rFonts w:hint="eastAsia"/>
          <w:color w:val="000000" w:themeColor="text1"/>
        </w:rPr>
        <w:t>OAuth</w:t>
      </w:r>
      <w:r w:rsidRPr="009D03D0">
        <w:rPr>
          <w:rFonts w:hint="eastAsia"/>
          <w:color w:val="000000" w:themeColor="text1"/>
        </w:rPr>
        <w:t>）的方式，</w:t>
      </w:r>
      <w:r w:rsidR="00287742">
        <w:rPr>
          <w:rFonts w:hint="eastAsia"/>
          <w:color w:val="000000" w:themeColor="text1"/>
        </w:rPr>
        <w:t>以填写</w:t>
      </w:r>
      <w:r w:rsidRPr="009D03D0">
        <w:rPr>
          <w:rFonts w:hint="eastAsia"/>
          <w:color w:val="000000" w:themeColor="text1"/>
        </w:rPr>
        <w:t>回调</w:t>
      </w:r>
      <w:r w:rsidRPr="009D03D0">
        <w:rPr>
          <w:rFonts w:hint="eastAsia"/>
          <w:color w:val="000000" w:themeColor="text1"/>
        </w:rPr>
        <w:t>URL</w:t>
      </w:r>
      <w:r w:rsidRPr="009D03D0">
        <w:rPr>
          <w:rFonts w:hint="eastAsia"/>
          <w:color w:val="000000" w:themeColor="text1"/>
        </w:rPr>
        <w:t>的方式申请</w:t>
      </w:r>
      <w:r w:rsidRPr="009D03D0">
        <w:rPr>
          <w:rFonts w:hint="eastAsia"/>
          <w:color w:val="000000" w:themeColor="text1"/>
        </w:rPr>
        <w:t>Access Token</w:t>
      </w:r>
      <w:r w:rsidRPr="009D03D0">
        <w:rPr>
          <w:rFonts w:hint="eastAsia"/>
          <w:color w:val="000000" w:themeColor="text1"/>
        </w:rPr>
        <w:t>与</w:t>
      </w:r>
      <w:r w:rsidRPr="009D03D0">
        <w:rPr>
          <w:rFonts w:hint="eastAsia"/>
          <w:color w:val="000000" w:themeColor="text1"/>
        </w:rPr>
        <w:t>Access Secret</w:t>
      </w:r>
      <w:r w:rsidRPr="009D03D0">
        <w:rPr>
          <w:rFonts w:hint="eastAsia"/>
          <w:color w:val="000000" w:themeColor="text1"/>
        </w:rPr>
        <w:t>，</w:t>
      </w:r>
      <w:r w:rsidR="00287742">
        <w:rPr>
          <w:rFonts w:hint="eastAsia"/>
          <w:color w:val="000000" w:themeColor="text1"/>
        </w:rPr>
        <w:t>在</w:t>
      </w:r>
      <w:r w:rsidRPr="009D03D0">
        <w:rPr>
          <w:rFonts w:hint="eastAsia"/>
          <w:color w:val="000000" w:themeColor="text1"/>
        </w:rPr>
        <w:t>完成鉴权（</w:t>
      </w:r>
      <w:r w:rsidRPr="009D03D0">
        <w:rPr>
          <w:rFonts w:hint="eastAsia"/>
          <w:color w:val="000000" w:themeColor="text1"/>
        </w:rPr>
        <w:t>Authentication</w:t>
      </w:r>
      <w:r w:rsidRPr="009D03D0">
        <w:rPr>
          <w:rFonts w:hint="eastAsia"/>
          <w:color w:val="000000" w:themeColor="text1"/>
        </w:rPr>
        <w:t>）后可以使用</w:t>
      </w:r>
      <w:r w:rsidRPr="009D03D0">
        <w:rPr>
          <w:rFonts w:hint="eastAsia"/>
          <w:color w:val="000000" w:themeColor="text1"/>
        </w:rPr>
        <w:t>OAuth</w:t>
      </w:r>
      <w:r w:rsidRPr="009D03D0">
        <w:rPr>
          <w:rFonts w:hint="eastAsia"/>
          <w:color w:val="000000" w:themeColor="text1"/>
        </w:rPr>
        <w:t>方式登录</w:t>
      </w:r>
      <w:r w:rsidRPr="009D03D0">
        <w:rPr>
          <w:rFonts w:hint="eastAsia"/>
          <w:color w:val="000000" w:themeColor="text1"/>
        </w:rPr>
        <w:t>Twitter</w:t>
      </w:r>
      <w:r w:rsidRPr="009D03D0">
        <w:rPr>
          <w:rFonts w:hint="eastAsia"/>
          <w:color w:val="000000" w:themeColor="text1"/>
        </w:rPr>
        <w:t>账号</w:t>
      </w:r>
      <w:r w:rsidR="00287742">
        <w:rPr>
          <w:rFonts w:hint="eastAsia"/>
          <w:color w:val="000000" w:themeColor="text1"/>
        </w:rPr>
        <w:t>。然后</w:t>
      </w:r>
      <w:r w:rsidRPr="009D03D0">
        <w:rPr>
          <w:rFonts w:hint="eastAsia"/>
          <w:color w:val="000000" w:themeColor="text1"/>
        </w:rPr>
        <w:t>根据</w:t>
      </w:r>
      <w:r w:rsidRPr="009D03D0">
        <w:rPr>
          <w:rFonts w:hint="eastAsia"/>
          <w:color w:val="000000" w:themeColor="text1"/>
        </w:rPr>
        <w:t>API</w:t>
      </w:r>
      <w:r w:rsidRPr="009D03D0">
        <w:rPr>
          <w:rFonts w:hint="eastAsia"/>
          <w:color w:val="000000" w:themeColor="text1"/>
        </w:rPr>
        <w:t>提供的</w:t>
      </w:r>
      <w:r w:rsidRPr="009D03D0">
        <w:rPr>
          <w:rFonts w:hint="eastAsia"/>
          <w:color w:val="000000" w:themeColor="text1"/>
        </w:rPr>
        <w:t>Web</w:t>
      </w:r>
      <w:r w:rsidRPr="009D03D0">
        <w:rPr>
          <w:rFonts w:hint="eastAsia"/>
          <w:color w:val="000000" w:themeColor="text1"/>
        </w:rPr>
        <w:t>方法</w:t>
      </w:r>
      <w:r w:rsidR="00287742">
        <w:rPr>
          <w:rFonts w:hint="eastAsia"/>
          <w:color w:val="000000" w:themeColor="text1"/>
        </w:rPr>
        <w:t>提交</w:t>
      </w:r>
      <w:r w:rsidR="00287742">
        <w:rPr>
          <w:rFonts w:hint="eastAsia"/>
          <w:color w:val="000000" w:themeColor="text1"/>
        </w:rPr>
        <w:t>HTTP</w:t>
      </w:r>
      <w:r w:rsidR="00287742">
        <w:rPr>
          <w:rFonts w:hint="eastAsia"/>
          <w:color w:val="000000" w:themeColor="text1"/>
        </w:rPr>
        <w:t>请求</w:t>
      </w:r>
      <w:r w:rsidRPr="009D03D0">
        <w:rPr>
          <w:rFonts w:hint="eastAsia"/>
          <w:color w:val="000000" w:themeColor="text1"/>
        </w:rPr>
        <w:t>，</w:t>
      </w:r>
      <w:r w:rsidR="00287742">
        <w:rPr>
          <w:rFonts w:hint="eastAsia"/>
          <w:color w:val="000000" w:themeColor="text1"/>
        </w:rPr>
        <w:t>从而</w:t>
      </w:r>
      <w:r w:rsidRPr="009D03D0">
        <w:rPr>
          <w:rFonts w:hint="eastAsia"/>
          <w:color w:val="000000" w:themeColor="text1"/>
        </w:rPr>
        <w:t>获取</w:t>
      </w:r>
      <w:r w:rsidR="00287742">
        <w:rPr>
          <w:rFonts w:hint="eastAsia"/>
          <w:color w:val="000000" w:themeColor="text1"/>
        </w:rPr>
        <w:t>到所</w:t>
      </w:r>
      <w:r w:rsidRPr="009D03D0">
        <w:rPr>
          <w:rFonts w:hint="eastAsia"/>
          <w:color w:val="000000" w:themeColor="text1"/>
        </w:rPr>
        <w:t>需要的基本数据</w:t>
      </w:r>
      <w:r w:rsidR="00287742">
        <w:rPr>
          <w:rFonts w:hint="eastAsia"/>
          <w:color w:val="000000" w:themeColor="text1"/>
        </w:rPr>
        <w:t>。</w:t>
      </w:r>
      <w:r w:rsidRPr="009D03D0">
        <w:rPr>
          <w:rFonts w:hint="eastAsia"/>
          <w:color w:val="000000" w:themeColor="text1"/>
        </w:rPr>
        <w:t>可能用到的方法包括：</w:t>
      </w:r>
    </w:p>
    <w:p w14:paraId="28AE3B37" w14:textId="56A4710E" w:rsidR="004243E2" w:rsidRPr="009D03D0" w:rsidRDefault="004243E2" w:rsidP="004243E2">
      <w:pPr>
        <w:spacing w:line="288" w:lineRule="auto"/>
        <w:ind w:firstLine="480"/>
        <w:jc w:val="left"/>
        <w:rPr>
          <w:color w:val="000000" w:themeColor="text1"/>
        </w:rPr>
      </w:pPr>
      <w:r w:rsidRPr="009D03D0">
        <w:rPr>
          <w:rFonts w:hint="eastAsia"/>
          <w:color w:val="000000" w:themeColor="text1"/>
        </w:rPr>
        <w:t>Get Lists</w:t>
      </w:r>
      <w:r w:rsidRPr="009D03D0">
        <w:rPr>
          <w:color w:val="000000" w:themeColor="text1"/>
        </w:rPr>
        <w:t>/List</w:t>
      </w:r>
      <w:r w:rsidRPr="009D03D0">
        <w:rPr>
          <w:rFonts w:hint="eastAsia"/>
          <w:color w:val="000000" w:themeColor="text1"/>
        </w:rPr>
        <w:t>：得到指定</w:t>
      </w:r>
      <w:r w:rsidRPr="009D03D0">
        <w:rPr>
          <w:rFonts w:hint="eastAsia"/>
          <w:color w:val="000000" w:themeColor="text1"/>
        </w:rPr>
        <w:t>id</w:t>
      </w:r>
      <w:r w:rsidRPr="009D03D0">
        <w:rPr>
          <w:rFonts w:hint="eastAsia"/>
          <w:color w:val="000000" w:themeColor="text1"/>
        </w:rPr>
        <w:t>（</w:t>
      </w:r>
      <w:proofErr w:type="spellStart"/>
      <w:r w:rsidRPr="009D03D0">
        <w:rPr>
          <w:rFonts w:hint="eastAsia"/>
          <w:color w:val="000000" w:themeColor="text1"/>
        </w:rPr>
        <w:t>user</w:t>
      </w:r>
      <w:r w:rsidRPr="009D03D0">
        <w:rPr>
          <w:color w:val="000000" w:themeColor="text1"/>
        </w:rPr>
        <w:t>_id</w:t>
      </w:r>
      <w:proofErr w:type="spellEnd"/>
      <w:r w:rsidRPr="009D03D0">
        <w:rPr>
          <w:rFonts w:hint="eastAsia"/>
          <w:color w:val="000000" w:themeColor="text1"/>
        </w:rPr>
        <w:t>）或者屏幕名（</w:t>
      </w:r>
      <w:r w:rsidR="009C06EA" w:rsidRPr="009D03D0">
        <w:rPr>
          <w:color w:val="000000" w:themeColor="text1"/>
        </w:rPr>
        <w:t>screenname</w:t>
      </w:r>
      <w:r w:rsidRPr="009D03D0">
        <w:rPr>
          <w:rFonts w:hint="eastAsia"/>
          <w:color w:val="000000" w:themeColor="text1"/>
        </w:rPr>
        <w:t>）用户的所有基本信息，包括但不限于用户</w:t>
      </w:r>
      <w:r w:rsidRPr="009D03D0">
        <w:rPr>
          <w:rFonts w:hint="eastAsia"/>
          <w:color w:val="000000" w:themeColor="text1"/>
        </w:rPr>
        <w:t>id</w:t>
      </w:r>
      <w:r w:rsidRPr="009D03D0">
        <w:rPr>
          <w:color w:val="000000" w:themeColor="text1"/>
        </w:rPr>
        <w:t>（</w:t>
      </w:r>
      <w:proofErr w:type="spellStart"/>
      <w:r w:rsidRPr="009D03D0">
        <w:rPr>
          <w:rFonts w:hint="eastAsia"/>
          <w:color w:val="000000" w:themeColor="text1"/>
        </w:rPr>
        <w:t>user</w:t>
      </w:r>
      <w:r w:rsidRPr="009D03D0">
        <w:rPr>
          <w:color w:val="000000" w:themeColor="text1"/>
        </w:rPr>
        <w:t>_id</w:t>
      </w:r>
      <w:proofErr w:type="spellEnd"/>
      <w:r w:rsidRPr="009D03D0">
        <w:rPr>
          <w:color w:val="000000" w:themeColor="text1"/>
        </w:rPr>
        <w:t>）</w:t>
      </w:r>
      <w:r w:rsidRPr="009D03D0">
        <w:rPr>
          <w:rFonts w:hint="eastAsia"/>
          <w:color w:val="000000" w:themeColor="text1"/>
        </w:rPr>
        <w:t>、用户全名（</w:t>
      </w:r>
      <w:proofErr w:type="spellStart"/>
      <w:r w:rsidRPr="009D03D0">
        <w:rPr>
          <w:color w:val="000000" w:themeColor="text1"/>
        </w:rPr>
        <w:t>full_name</w:t>
      </w:r>
      <w:proofErr w:type="spellEnd"/>
      <w:r w:rsidRPr="009D03D0">
        <w:rPr>
          <w:rFonts w:hint="eastAsia"/>
          <w:color w:val="000000" w:themeColor="text1"/>
        </w:rPr>
        <w:t>）、性别（</w:t>
      </w:r>
      <w:r w:rsidRPr="009D03D0">
        <w:rPr>
          <w:rFonts w:hint="eastAsia"/>
          <w:color w:val="000000" w:themeColor="text1"/>
        </w:rPr>
        <w:t>gender</w:t>
      </w:r>
      <w:r w:rsidRPr="009D03D0">
        <w:rPr>
          <w:rFonts w:hint="eastAsia"/>
          <w:color w:val="000000" w:themeColor="text1"/>
        </w:rPr>
        <w:t>）、关注数（</w:t>
      </w:r>
      <w:r w:rsidRPr="009D03D0">
        <w:rPr>
          <w:rFonts w:hint="eastAsia"/>
          <w:color w:val="000000" w:themeColor="text1"/>
        </w:rPr>
        <w:t>following</w:t>
      </w:r>
      <w:r w:rsidRPr="009D03D0">
        <w:rPr>
          <w:rFonts w:hint="eastAsia"/>
          <w:color w:val="000000" w:themeColor="text1"/>
        </w:rPr>
        <w:t>）、被关注数（</w:t>
      </w:r>
      <w:r w:rsidRPr="009D03D0">
        <w:rPr>
          <w:rFonts w:hint="eastAsia"/>
          <w:color w:val="000000" w:themeColor="text1"/>
        </w:rPr>
        <w:t>follower</w:t>
      </w:r>
      <w:r w:rsidRPr="009D03D0">
        <w:rPr>
          <w:rFonts w:hint="eastAsia"/>
          <w:color w:val="000000" w:themeColor="text1"/>
        </w:rPr>
        <w:t>）等</w:t>
      </w:r>
      <w:r w:rsidR="00293C15">
        <w:rPr>
          <w:rFonts w:hint="eastAsia"/>
          <w:color w:val="000000" w:themeColor="text1"/>
        </w:rPr>
        <w:t>；</w:t>
      </w:r>
    </w:p>
    <w:p w14:paraId="3F226A92" w14:textId="58EAD9E8" w:rsidR="004243E2" w:rsidRPr="009D03D0" w:rsidRDefault="004243E2" w:rsidP="004243E2">
      <w:pPr>
        <w:spacing w:line="288" w:lineRule="auto"/>
        <w:ind w:firstLine="480"/>
        <w:jc w:val="left"/>
        <w:rPr>
          <w:color w:val="000000" w:themeColor="text1"/>
        </w:rPr>
      </w:pPr>
      <w:r w:rsidRPr="009D03D0">
        <w:rPr>
          <w:rFonts w:hint="eastAsia"/>
          <w:color w:val="000000" w:themeColor="text1"/>
        </w:rPr>
        <w:t>Get trend</w:t>
      </w:r>
      <w:r w:rsidRPr="009D03D0">
        <w:rPr>
          <w:color w:val="000000" w:themeColor="text1"/>
        </w:rPr>
        <w:t>s/places</w:t>
      </w:r>
      <w:r w:rsidRPr="009D03D0">
        <w:rPr>
          <w:rFonts w:hint="eastAsia"/>
          <w:color w:val="000000" w:themeColor="text1"/>
        </w:rPr>
        <w:t>：得到指定地区的热词</w:t>
      </w:r>
      <w:r w:rsidR="00287742">
        <w:rPr>
          <w:rFonts w:hint="eastAsia"/>
          <w:color w:val="000000" w:themeColor="text1"/>
        </w:rPr>
        <w:t>列表，</w:t>
      </w:r>
      <w:r w:rsidRPr="009D03D0">
        <w:rPr>
          <w:rFonts w:hint="eastAsia"/>
          <w:color w:val="000000" w:themeColor="text1"/>
        </w:rPr>
        <w:t>如果获取的热词与预定义的对应上市公司出现</w:t>
      </w:r>
      <w:r w:rsidR="00C57439" w:rsidRPr="009D03D0">
        <w:rPr>
          <w:rFonts w:hint="eastAsia"/>
          <w:color w:val="000000" w:themeColor="text1"/>
        </w:rPr>
        <w:t>匹配</w:t>
      </w:r>
      <w:r w:rsidRPr="009D03D0">
        <w:rPr>
          <w:rFonts w:hint="eastAsia"/>
          <w:color w:val="000000" w:themeColor="text1"/>
        </w:rPr>
        <w:t>，可以认</w:t>
      </w:r>
      <w:r w:rsidR="00C57439" w:rsidRPr="009D03D0">
        <w:rPr>
          <w:rFonts w:hint="eastAsia"/>
          <w:color w:val="000000" w:themeColor="text1"/>
        </w:rPr>
        <w:t>定</w:t>
      </w:r>
      <w:r w:rsidRPr="009D03D0">
        <w:rPr>
          <w:rFonts w:hint="eastAsia"/>
          <w:color w:val="000000" w:themeColor="text1"/>
        </w:rPr>
        <w:t>跟踪的某家上市公司正在被舆论讨论，</w:t>
      </w:r>
      <w:r w:rsidR="00C57439" w:rsidRPr="009D03D0">
        <w:rPr>
          <w:rFonts w:hint="eastAsia"/>
          <w:color w:val="000000" w:themeColor="text1"/>
        </w:rPr>
        <w:t>即</w:t>
      </w:r>
      <w:r w:rsidR="00287742">
        <w:rPr>
          <w:rFonts w:hint="eastAsia"/>
          <w:color w:val="000000" w:themeColor="text1"/>
        </w:rPr>
        <w:t>该公司股价可</w:t>
      </w:r>
      <w:r w:rsidRPr="009D03D0">
        <w:rPr>
          <w:rFonts w:hint="eastAsia"/>
          <w:color w:val="000000" w:themeColor="text1"/>
        </w:rPr>
        <w:t>能</w:t>
      </w:r>
      <w:r w:rsidR="00C57439" w:rsidRPr="009D03D0">
        <w:rPr>
          <w:rFonts w:hint="eastAsia"/>
          <w:color w:val="000000" w:themeColor="text1"/>
        </w:rPr>
        <w:t>会</w:t>
      </w:r>
      <w:r w:rsidRPr="009D03D0">
        <w:rPr>
          <w:rFonts w:hint="eastAsia"/>
          <w:color w:val="000000" w:themeColor="text1"/>
        </w:rPr>
        <w:t>出现波动</w:t>
      </w:r>
      <w:r w:rsidR="00293C15">
        <w:rPr>
          <w:rFonts w:hint="eastAsia"/>
          <w:color w:val="000000" w:themeColor="text1"/>
        </w:rPr>
        <w:t>；</w:t>
      </w:r>
    </w:p>
    <w:p w14:paraId="265F48B8" w14:textId="7AD65CDE" w:rsidR="004243E2" w:rsidRPr="009D03D0" w:rsidRDefault="00467A4C" w:rsidP="004243E2">
      <w:pPr>
        <w:spacing w:line="288" w:lineRule="auto"/>
        <w:ind w:firstLine="480"/>
        <w:jc w:val="left"/>
        <w:rPr>
          <w:color w:val="000000" w:themeColor="text1"/>
        </w:rPr>
      </w:pPr>
      <w:r>
        <w:rPr>
          <w:color w:val="000000" w:themeColor="text1"/>
        </w:rPr>
        <w:t>S</w:t>
      </w:r>
      <w:r w:rsidR="004243E2" w:rsidRPr="009D03D0">
        <w:rPr>
          <w:rFonts w:hint="eastAsia"/>
          <w:color w:val="000000" w:themeColor="text1"/>
        </w:rPr>
        <w:t>tatuses/filter</w:t>
      </w:r>
      <w:r w:rsidR="004243E2" w:rsidRPr="009D03D0">
        <w:rPr>
          <w:rFonts w:hint="eastAsia"/>
          <w:color w:val="000000" w:themeColor="text1"/>
        </w:rPr>
        <w:t>：获取当前实时推特的主要方法，通过限定关键词与用户</w:t>
      </w:r>
      <w:r w:rsidR="004243E2" w:rsidRPr="009D03D0">
        <w:rPr>
          <w:rFonts w:hint="eastAsia"/>
          <w:color w:val="000000" w:themeColor="text1"/>
        </w:rPr>
        <w:t>id</w:t>
      </w:r>
      <w:r w:rsidR="004243E2" w:rsidRPr="009D03D0">
        <w:rPr>
          <w:rFonts w:hint="eastAsia"/>
          <w:color w:val="000000" w:themeColor="text1"/>
        </w:rPr>
        <w:t>可以追踪到指定用户当前时刻的所有</w:t>
      </w:r>
      <w:r w:rsidR="00287742">
        <w:rPr>
          <w:rFonts w:hint="eastAsia"/>
          <w:color w:val="000000" w:themeColor="text1"/>
        </w:rPr>
        <w:t>含相关</w:t>
      </w:r>
      <w:r w:rsidR="004243E2" w:rsidRPr="009D03D0">
        <w:rPr>
          <w:rFonts w:hint="eastAsia"/>
          <w:color w:val="000000" w:themeColor="text1"/>
        </w:rPr>
        <w:t>关键词的实时推特。（本方法在</w:t>
      </w:r>
      <w:r w:rsidR="00287742">
        <w:rPr>
          <w:rFonts w:hint="eastAsia"/>
          <w:color w:val="000000" w:themeColor="text1"/>
        </w:rPr>
        <w:t>系统</w:t>
      </w:r>
      <w:r w:rsidR="004243E2" w:rsidRPr="009D03D0">
        <w:rPr>
          <w:rFonts w:hint="eastAsia"/>
          <w:color w:val="000000" w:themeColor="text1"/>
        </w:rPr>
        <w:t>的调试过程中出现了较大的变更，</w:t>
      </w:r>
      <w:r w:rsidR="00287742">
        <w:rPr>
          <w:rFonts w:hint="eastAsia"/>
          <w:color w:val="000000" w:themeColor="text1"/>
        </w:rPr>
        <w:t>历史</w:t>
      </w:r>
      <w:r w:rsidR="004243E2" w:rsidRPr="009D03D0">
        <w:rPr>
          <w:rFonts w:hint="eastAsia"/>
          <w:color w:val="000000" w:themeColor="text1"/>
        </w:rPr>
        <w:t>接口为特殊的</w:t>
      </w:r>
      <w:r w:rsidR="004243E2" w:rsidRPr="009D03D0">
        <w:rPr>
          <w:rFonts w:hint="eastAsia"/>
          <w:color w:val="000000" w:themeColor="text1"/>
        </w:rPr>
        <w:t>twitter stream</w:t>
      </w:r>
      <w:r w:rsidR="004243E2" w:rsidRPr="009D03D0">
        <w:rPr>
          <w:rFonts w:hint="eastAsia"/>
          <w:color w:val="000000" w:themeColor="text1"/>
        </w:rPr>
        <w:t>接口，仅</w:t>
      </w:r>
      <w:r w:rsidR="004243E2" w:rsidRPr="009D03D0">
        <w:rPr>
          <w:rFonts w:hint="eastAsia"/>
          <w:color w:val="000000" w:themeColor="text1"/>
        </w:rPr>
        <w:t>GET</w:t>
      </w:r>
      <w:r w:rsidR="004243E2" w:rsidRPr="009D03D0">
        <w:rPr>
          <w:rFonts w:hint="eastAsia"/>
          <w:color w:val="000000" w:themeColor="text1"/>
        </w:rPr>
        <w:t>方法有</w:t>
      </w:r>
      <w:r w:rsidR="004243E2" w:rsidRPr="009D03D0">
        <w:rPr>
          <w:rFonts w:hint="eastAsia"/>
          <w:color w:val="000000" w:themeColor="text1"/>
        </w:rPr>
        <w:t>1024</w:t>
      </w:r>
      <w:r w:rsidR="004243E2" w:rsidRPr="009D03D0">
        <w:rPr>
          <w:rFonts w:hint="eastAsia"/>
          <w:color w:val="000000" w:themeColor="text1"/>
        </w:rPr>
        <w:t>个字节限制，</w:t>
      </w:r>
      <w:r w:rsidR="00287742">
        <w:rPr>
          <w:rFonts w:hint="eastAsia"/>
          <w:color w:val="000000" w:themeColor="text1"/>
        </w:rPr>
        <w:t>而</w:t>
      </w:r>
      <w:r w:rsidR="004243E2" w:rsidRPr="009D03D0">
        <w:rPr>
          <w:rFonts w:hint="eastAsia"/>
          <w:color w:val="000000" w:themeColor="text1"/>
        </w:rPr>
        <w:t>获取无流量限制，</w:t>
      </w:r>
      <w:r w:rsidR="00287742">
        <w:rPr>
          <w:rFonts w:hint="eastAsia"/>
          <w:color w:val="000000" w:themeColor="text1"/>
        </w:rPr>
        <w:t>也</w:t>
      </w:r>
      <w:r w:rsidR="004243E2" w:rsidRPr="009D03D0">
        <w:rPr>
          <w:rFonts w:hint="eastAsia"/>
          <w:color w:val="000000" w:themeColor="text1"/>
        </w:rPr>
        <w:t>无需指定用户名，</w:t>
      </w:r>
      <w:r w:rsidR="00287742">
        <w:rPr>
          <w:rFonts w:hint="eastAsia"/>
          <w:color w:val="000000" w:themeColor="text1"/>
        </w:rPr>
        <w:t>只需</w:t>
      </w:r>
      <w:r w:rsidR="004243E2" w:rsidRPr="009D03D0">
        <w:rPr>
          <w:rFonts w:hint="eastAsia"/>
          <w:color w:val="000000" w:themeColor="text1"/>
        </w:rPr>
        <w:t>指定关键词即可获取当前整个</w:t>
      </w:r>
      <w:r w:rsidR="00287742">
        <w:rPr>
          <w:rFonts w:hint="eastAsia"/>
          <w:color w:val="000000" w:themeColor="text1"/>
        </w:rPr>
        <w:t>推特网站上</w:t>
      </w:r>
      <w:r w:rsidR="004243E2" w:rsidRPr="009D03D0">
        <w:rPr>
          <w:rFonts w:hint="eastAsia"/>
          <w:color w:val="000000" w:themeColor="text1"/>
        </w:rPr>
        <w:t>所有</w:t>
      </w:r>
      <w:r w:rsidR="00287742">
        <w:rPr>
          <w:rFonts w:hint="eastAsia"/>
          <w:color w:val="000000" w:themeColor="text1"/>
        </w:rPr>
        <w:t>含</w:t>
      </w:r>
      <w:r w:rsidR="004243E2" w:rsidRPr="009D03D0">
        <w:rPr>
          <w:rFonts w:hint="eastAsia"/>
          <w:color w:val="000000" w:themeColor="text1"/>
        </w:rPr>
        <w:t>关键词的</w:t>
      </w:r>
      <w:r w:rsidR="00287742">
        <w:rPr>
          <w:rFonts w:hint="eastAsia"/>
          <w:color w:val="000000" w:themeColor="text1"/>
        </w:rPr>
        <w:t>相关</w:t>
      </w:r>
      <w:r w:rsidR="004243E2" w:rsidRPr="009D03D0">
        <w:rPr>
          <w:rFonts w:hint="eastAsia"/>
          <w:color w:val="000000" w:themeColor="text1"/>
        </w:rPr>
        <w:t>推特，</w:t>
      </w:r>
      <w:r w:rsidR="00287742">
        <w:rPr>
          <w:rFonts w:hint="eastAsia"/>
          <w:color w:val="000000" w:themeColor="text1"/>
        </w:rPr>
        <w:t>而</w:t>
      </w:r>
      <w:r w:rsidR="004243E2" w:rsidRPr="009D03D0">
        <w:rPr>
          <w:rFonts w:hint="eastAsia"/>
          <w:color w:val="000000" w:themeColor="text1"/>
        </w:rPr>
        <w:t>长连接的带宽仅受</w:t>
      </w:r>
      <w:r w:rsidR="004243E2" w:rsidRPr="009D03D0">
        <w:rPr>
          <w:rFonts w:hint="eastAsia"/>
          <w:color w:val="000000" w:themeColor="text1"/>
        </w:rPr>
        <w:t>TCP</w:t>
      </w:r>
      <w:r w:rsidR="004243E2" w:rsidRPr="009D03D0">
        <w:rPr>
          <w:rFonts w:hint="eastAsia"/>
          <w:color w:val="000000" w:themeColor="text1"/>
        </w:rPr>
        <w:t>窗口</w:t>
      </w:r>
      <w:r w:rsidR="00287742">
        <w:rPr>
          <w:rFonts w:hint="eastAsia"/>
          <w:color w:val="000000" w:themeColor="text1"/>
        </w:rPr>
        <w:t>大小</w:t>
      </w:r>
      <w:r w:rsidR="004243E2" w:rsidRPr="009D03D0">
        <w:rPr>
          <w:rFonts w:hint="eastAsia"/>
          <w:color w:val="000000" w:themeColor="text1"/>
        </w:rPr>
        <w:t>的限制，带宽</w:t>
      </w:r>
      <w:r w:rsidR="00287742">
        <w:rPr>
          <w:rFonts w:hint="eastAsia"/>
          <w:color w:val="000000" w:themeColor="text1"/>
        </w:rPr>
        <w:t>可</w:t>
      </w:r>
      <w:r w:rsidR="004243E2" w:rsidRPr="009D03D0">
        <w:rPr>
          <w:rFonts w:hint="eastAsia"/>
          <w:color w:val="000000" w:themeColor="text1"/>
        </w:rPr>
        <w:t>达到</w:t>
      </w:r>
      <w:r w:rsidR="004243E2" w:rsidRPr="009D03D0">
        <w:rPr>
          <w:rFonts w:hint="eastAsia"/>
          <w:color w:val="000000" w:themeColor="text1"/>
        </w:rPr>
        <w:t>10M</w:t>
      </w:r>
      <w:r w:rsidR="004243E2" w:rsidRPr="009D03D0">
        <w:rPr>
          <w:color w:val="000000" w:themeColor="text1"/>
        </w:rPr>
        <w:t>/s</w:t>
      </w:r>
      <w:r w:rsidR="004243E2" w:rsidRPr="009D03D0">
        <w:rPr>
          <w:rFonts w:hint="eastAsia"/>
          <w:color w:val="000000" w:themeColor="text1"/>
        </w:rPr>
        <w:t>，</w:t>
      </w:r>
      <w:r w:rsidR="004243E2" w:rsidRPr="009D03D0">
        <w:rPr>
          <w:rFonts w:hint="eastAsia"/>
          <w:color w:val="000000" w:themeColor="text1"/>
        </w:rPr>
        <w:t>QPS</w:t>
      </w:r>
      <w:r w:rsidR="00287742">
        <w:rPr>
          <w:rFonts w:hint="eastAsia"/>
          <w:color w:val="000000" w:themeColor="text1"/>
        </w:rPr>
        <w:t>可</w:t>
      </w:r>
      <w:r w:rsidR="004243E2" w:rsidRPr="009D03D0">
        <w:rPr>
          <w:rFonts w:hint="eastAsia"/>
          <w:color w:val="000000" w:themeColor="text1"/>
        </w:rPr>
        <w:t>达到</w:t>
      </w:r>
      <w:r w:rsidR="004243E2" w:rsidRPr="009D03D0">
        <w:rPr>
          <w:rFonts w:hint="eastAsia"/>
          <w:color w:val="000000" w:themeColor="text1"/>
        </w:rPr>
        <w:t>10K</w:t>
      </w:r>
      <w:r w:rsidR="004243E2" w:rsidRPr="009D03D0">
        <w:rPr>
          <w:rFonts w:hint="eastAsia"/>
          <w:color w:val="000000" w:themeColor="text1"/>
        </w:rPr>
        <w:t>。</w:t>
      </w:r>
      <w:r w:rsidR="00287742">
        <w:rPr>
          <w:rFonts w:hint="eastAsia"/>
          <w:color w:val="000000" w:themeColor="text1"/>
        </w:rPr>
        <w:t>调试过程的</w:t>
      </w:r>
      <w:r w:rsidR="004243E2" w:rsidRPr="009D03D0">
        <w:rPr>
          <w:rFonts w:hint="eastAsia"/>
          <w:color w:val="000000" w:themeColor="text1"/>
        </w:rPr>
        <w:t>后期</w:t>
      </w:r>
      <w:r w:rsidR="004243E2" w:rsidRPr="009D03D0">
        <w:rPr>
          <w:rFonts w:hint="eastAsia"/>
          <w:color w:val="000000" w:themeColor="text1"/>
        </w:rPr>
        <w:t>Twitter</w:t>
      </w:r>
      <w:r w:rsidR="004243E2" w:rsidRPr="009D03D0">
        <w:rPr>
          <w:rFonts w:hint="eastAsia"/>
          <w:color w:val="000000" w:themeColor="text1"/>
        </w:rPr>
        <w:t>官方开始</w:t>
      </w:r>
      <w:r w:rsidR="00287742">
        <w:rPr>
          <w:rFonts w:hint="eastAsia"/>
          <w:color w:val="000000" w:themeColor="text1"/>
        </w:rPr>
        <w:t>将</w:t>
      </w:r>
      <w:r w:rsidR="004243E2" w:rsidRPr="009D03D0">
        <w:rPr>
          <w:rFonts w:hint="eastAsia"/>
          <w:color w:val="000000" w:themeColor="text1"/>
        </w:rPr>
        <w:t>该接口</w:t>
      </w:r>
      <w:r w:rsidR="00287742">
        <w:rPr>
          <w:rFonts w:hint="eastAsia"/>
          <w:color w:val="000000" w:themeColor="text1"/>
        </w:rPr>
        <w:t>改为</w:t>
      </w:r>
      <w:r w:rsidR="004243E2" w:rsidRPr="009D03D0">
        <w:rPr>
          <w:rFonts w:hint="eastAsia"/>
          <w:color w:val="000000" w:themeColor="text1"/>
        </w:rPr>
        <w:t>付费服务，免费版</w:t>
      </w:r>
      <w:r w:rsidR="00287742">
        <w:rPr>
          <w:rFonts w:hint="eastAsia"/>
          <w:color w:val="000000" w:themeColor="text1"/>
        </w:rPr>
        <w:t>开发者的过滤器</w:t>
      </w:r>
      <w:r w:rsidR="004243E2" w:rsidRPr="009D03D0">
        <w:rPr>
          <w:rFonts w:hint="eastAsia"/>
          <w:color w:val="000000" w:themeColor="text1"/>
        </w:rPr>
        <w:t>限制</w:t>
      </w:r>
      <w:r w:rsidR="004243E2" w:rsidRPr="009D03D0">
        <w:rPr>
          <w:rFonts w:hint="eastAsia"/>
          <w:color w:val="000000" w:themeColor="text1"/>
        </w:rPr>
        <w:t>5000</w:t>
      </w:r>
      <w:r w:rsidR="004243E2" w:rsidRPr="009D03D0">
        <w:rPr>
          <w:rFonts w:hint="eastAsia"/>
          <w:color w:val="000000" w:themeColor="text1"/>
        </w:rPr>
        <w:t>名用户与</w:t>
      </w:r>
      <w:r w:rsidR="004243E2" w:rsidRPr="009D03D0">
        <w:rPr>
          <w:rFonts w:hint="eastAsia"/>
          <w:color w:val="000000" w:themeColor="text1"/>
        </w:rPr>
        <w:t>200</w:t>
      </w:r>
      <w:r w:rsidR="004243E2" w:rsidRPr="009D03D0">
        <w:rPr>
          <w:rFonts w:hint="eastAsia"/>
          <w:color w:val="000000" w:themeColor="text1"/>
        </w:rPr>
        <w:t>个关键词</w:t>
      </w:r>
      <w:r w:rsidR="00287742">
        <w:rPr>
          <w:rFonts w:hint="eastAsia"/>
          <w:color w:val="000000" w:themeColor="text1"/>
        </w:rPr>
        <w:t>进行连接</w:t>
      </w:r>
      <w:r w:rsidR="004243E2" w:rsidRPr="009D03D0">
        <w:rPr>
          <w:rFonts w:hint="eastAsia"/>
          <w:color w:val="000000" w:themeColor="text1"/>
        </w:rPr>
        <w:t>，并且数据</w:t>
      </w:r>
      <w:r w:rsidR="00287742">
        <w:rPr>
          <w:rFonts w:hint="eastAsia"/>
          <w:color w:val="000000" w:themeColor="text1"/>
        </w:rPr>
        <w:t>带宽</w:t>
      </w:r>
      <w:r w:rsidR="004243E2" w:rsidRPr="009D03D0">
        <w:rPr>
          <w:rFonts w:hint="eastAsia"/>
          <w:color w:val="000000" w:themeColor="text1"/>
        </w:rPr>
        <w:t>会被限流。该变更极大地影响了对于</w:t>
      </w:r>
      <w:r w:rsidR="00287742">
        <w:rPr>
          <w:rFonts w:hint="eastAsia"/>
          <w:color w:val="000000" w:themeColor="text1"/>
        </w:rPr>
        <w:t>实时</w:t>
      </w:r>
      <w:r w:rsidR="004243E2" w:rsidRPr="009D03D0">
        <w:rPr>
          <w:rFonts w:hint="eastAsia"/>
          <w:color w:val="000000" w:themeColor="text1"/>
        </w:rPr>
        <w:t>数据量的要求，</w:t>
      </w:r>
      <w:r w:rsidR="00287742">
        <w:rPr>
          <w:rFonts w:hint="eastAsia"/>
          <w:color w:val="000000" w:themeColor="text1"/>
        </w:rPr>
        <w:t>后续测试</w:t>
      </w:r>
      <w:r w:rsidR="004243E2" w:rsidRPr="009D03D0">
        <w:rPr>
          <w:rFonts w:hint="eastAsia"/>
          <w:color w:val="000000" w:themeColor="text1"/>
        </w:rPr>
        <w:t>通过注册多个</w:t>
      </w:r>
      <w:r w:rsidR="004243E2" w:rsidRPr="009D03D0">
        <w:rPr>
          <w:rFonts w:hint="eastAsia"/>
          <w:color w:val="000000" w:themeColor="text1"/>
        </w:rPr>
        <w:t>Twitter</w:t>
      </w:r>
      <w:r w:rsidR="004243E2" w:rsidRPr="009D03D0">
        <w:rPr>
          <w:rFonts w:hint="eastAsia"/>
          <w:color w:val="000000" w:themeColor="text1"/>
        </w:rPr>
        <w:t>账号暂时缓解</w:t>
      </w:r>
      <w:r w:rsidR="00287742">
        <w:rPr>
          <w:rFonts w:hint="eastAsia"/>
          <w:color w:val="000000" w:themeColor="text1"/>
        </w:rPr>
        <w:t>该</w:t>
      </w:r>
      <w:r w:rsidR="004243E2" w:rsidRPr="009D03D0">
        <w:rPr>
          <w:rFonts w:hint="eastAsia"/>
          <w:color w:val="000000" w:themeColor="text1"/>
        </w:rPr>
        <w:t>问题，但峰值带宽与</w:t>
      </w:r>
      <w:r w:rsidR="004243E2" w:rsidRPr="009D03D0">
        <w:rPr>
          <w:rFonts w:hint="eastAsia"/>
          <w:color w:val="000000" w:themeColor="text1"/>
        </w:rPr>
        <w:t>QPS</w:t>
      </w:r>
      <w:r w:rsidR="004243E2" w:rsidRPr="009D03D0">
        <w:rPr>
          <w:rFonts w:hint="eastAsia"/>
          <w:color w:val="000000" w:themeColor="text1"/>
        </w:rPr>
        <w:t>依然与需求</w:t>
      </w:r>
      <w:r w:rsidR="00287742">
        <w:rPr>
          <w:rFonts w:hint="eastAsia"/>
          <w:color w:val="000000" w:themeColor="text1"/>
        </w:rPr>
        <w:t>设计</w:t>
      </w:r>
      <w:r w:rsidR="004243E2" w:rsidRPr="009D03D0">
        <w:rPr>
          <w:rFonts w:hint="eastAsia"/>
          <w:color w:val="000000" w:themeColor="text1"/>
        </w:rPr>
        <w:t>有较大差异。）</w:t>
      </w:r>
    </w:p>
    <w:p w14:paraId="307580FA" w14:textId="5ADFD93E" w:rsidR="004243E2" w:rsidRPr="009D03D0" w:rsidRDefault="004243E2" w:rsidP="004243E2">
      <w:pPr>
        <w:spacing w:line="288" w:lineRule="auto"/>
        <w:ind w:firstLine="480"/>
        <w:jc w:val="left"/>
        <w:rPr>
          <w:color w:val="000000" w:themeColor="text1"/>
        </w:rPr>
      </w:pPr>
      <w:r w:rsidRPr="009D03D0">
        <w:rPr>
          <w:rFonts w:hint="eastAsia"/>
          <w:color w:val="000000" w:themeColor="text1"/>
        </w:rPr>
        <w:t>位于</w:t>
      </w:r>
      <w:r w:rsidR="00EA4697" w:rsidRPr="009D03D0">
        <w:rPr>
          <w:color w:val="000000" w:themeColor="text1"/>
        </w:rPr>
        <w:t>GitHub</w:t>
      </w:r>
      <w:r w:rsidRPr="009D03D0">
        <w:rPr>
          <w:rFonts w:hint="eastAsia"/>
          <w:color w:val="000000" w:themeColor="text1"/>
        </w:rPr>
        <w:t>的开源项目</w:t>
      </w:r>
      <w:proofErr w:type="spellStart"/>
      <w:r w:rsidRPr="009D03D0">
        <w:rPr>
          <w:rFonts w:hint="eastAsia"/>
          <w:color w:val="000000" w:themeColor="text1"/>
        </w:rPr>
        <w:t>Tweepy</w:t>
      </w:r>
      <w:proofErr w:type="spellEnd"/>
      <w:r w:rsidRPr="009D03D0">
        <w:rPr>
          <w:rFonts w:hint="eastAsia"/>
          <w:color w:val="000000" w:themeColor="text1"/>
        </w:rPr>
        <w:t>封装了</w:t>
      </w:r>
      <w:r w:rsidRPr="009D03D0">
        <w:rPr>
          <w:rFonts w:hint="eastAsia"/>
          <w:color w:val="000000" w:themeColor="text1"/>
        </w:rPr>
        <w:t>Twitter</w:t>
      </w:r>
      <w:r w:rsidRPr="009D03D0">
        <w:rPr>
          <w:rFonts w:hint="eastAsia"/>
          <w:color w:val="000000" w:themeColor="text1"/>
        </w:rPr>
        <w:t>的大部分</w:t>
      </w:r>
      <w:r w:rsidRPr="009D03D0">
        <w:rPr>
          <w:rFonts w:hint="eastAsia"/>
          <w:color w:val="000000" w:themeColor="text1"/>
        </w:rPr>
        <w:t>Web</w:t>
      </w:r>
      <w:r w:rsidRPr="009D03D0">
        <w:rPr>
          <w:rFonts w:hint="eastAsia"/>
          <w:color w:val="000000" w:themeColor="text1"/>
        </w:rPr>
        <w:t>接口，使用基于</w:t>
      </w:r>
      <w:r w:rsidRPr="009D03D0">
        <w:rPr>
          <w:rFonts w:hint="eastAsia"/>
          <w:color w:val="000000" w:themeColor="text1"/>
        </w:rPr>
        <w:t>Python</w:t>
      </w:r>
      <w:r w:rsidRPr="009D03D0">
        <w:rPr>
          <w:rFonts w:hint="eastAsia"/>
          <w:color w:val="000000" w:themeColor="text1"/>
        </w:rPr>
        <w:t>的</w:t>
      </w:r>
      <w:proofErr w:type="spellStart"/>
      <w:r w:rsidRPr="009D03D0">
        <w:rPr>
          <w:rFonts w:hint="eastAsia"/>
          <w:color w:val="000000" w:themeColor="text1"/>
        </w:rPr>
        <w:t>Tweepy</w:t>
      </w:r>
      <w:proofErr w:type="spellEnd"/>
      <w:r w:rsidR="00287742">
        <w:rPr>
          <w:rFonts w:hint="eastAsia"/>
          <w:color w:val="000000" w:themeColor="text1"/>
        </w:rPr>
        <w:t>工具</w:t>
      </w:r>
      <w:r w:rsidRPr="009D03D0">
        <w:rPr>
          <w:rFonts w:hint="eastAsia"/>
          <w:color w:val="000000" w:themeColor="text1"/>
        </w:rPr>
        <w:t>可以方便地通过函数调用的方式获取推文，例如使</w:t>
      </w:r>
      <w:r w:rsidRPr="009D03D0">
        <w:rPr>
          <w:rFonts w:hint="eastAsia"/>
          <w:color w:val="000000" w:themeColor="text1"/>
        </w:rPr>
        <w:lastRenderedPageBreak/>
        <w:t>用</w:t>
      </w:r>
      <w:proofErr w:type="spellStart"/>
      <w:r w:rsidRPr="009D03D0">
        <w:rPr>
          <w:rFonts w:hint="eastAsia"/>
          <w:color w:val="000000" w:themeColor="text1"/>
        </w:rPr>
        <w:t>tweepy</w:t>
      </w:r>
      <w:r w:rsidRPr="009D03D0">
        <w:rPr>
          <w:color w:val="000000" w:themeColor="text1"/>
        </w:rPr>
        <w:t>.Stream</w:t>
      </w:r>
      <w:proofErr w:type="spellEnd"/>
      <w:r w:rsidRPr="009D03D0">
        <w:rPr>
          <w:color w:val="000000" w:themeColor="text1"/>
        </w:rPr>
        <w:t>(</w:t>
      </w:r>
      <w:r w:rsidRPr="009D03D0">
        <w:rPr>
          <w:rFonts w:hint="eastAsia"/>
          <w:color w:val="000000" w:themeColor="text1"/>
        </w:rPr>
        <w:t>filter</w:t>
      </w:r>
      <w:r w:rsidRPr="009D03D0">
        <w:rPr>
          <w:color w:val="000000" w:themeColor="text1"/>
        </w:rPr>
        <w:t>)</w:t>
      </w:r>
      <w:r w:rsidRPr="009D03D0">
        <w:rPr>
          <w:rFonts w:hint="eastAsia"/>
          <w:color w:val="000000" w:themeColor="text1"/>
        </w:rPr>
        <w:t>方法可以开启指定过滤器的追踪。</w:t>
      </w:r>
    </w:p>
    <w:p w14:paraId="26E1D143" w14:textId="55C38947" w:rsidR="004243E2" w:rsidRPr="009D03D0" w:rsidRDefault="00287742" w:rsidP="004243E2">
      <w:pPr>
        <w:spacing w:line="288" w:lineRule="auto"/>
        <w:ind w:firstLine="480"/>
        <w:jc w:val="left"/>
        <w:rPr>
          <w:color w:val="000000" w:themeColor="text1"/>
        </w:rPr>
      </w:pPr>
      <w:r>
        <w:rPr>
          <w:rFonts w:hint="eastAsia"/>
          <w:color w:val="000000" w:themeColor="text1"/>
        </w:rPr>
        <w:t>在选择过滤器时，</w:t>
      </w:r>
      <w:r w:rsidR="004243E2" w:rsidRPr="009D03D0">
        <w:rPr>
          <w:rFonts w:hint="eastAsia"/>
          <w:color w:val="000000" w:themeColor="text1"/>
        </w:rPr>
        <w:t>首先根据训练数据时设计到的多个话题方向</w:t>
      </w:r>
      <w:r>
        <w:rPr>
          <w:rFonts w:hint="eastAsia"/>
          <w:color w:val="000000" w:themeColor="text1"/>
        </w:rPr>
        <w:t>（</w:t>
      </w:r>
      <w:r w:rsidR="004243E2" w:rsidRPr="009D03D0">
        <w:rPr>
          <w:rFonts w:hint="eastAsia"/>
          <w:color w:val="000000" w:themeColor="text1"/>
        </w:rPr>
        <w:t>包括：科技、医药、能源、娱乐等</w:t>
      </w:r>
      <w:r>
        <w:rPr>
          <w:rFonts w:hint="eastAsia"/>
          <w:color w:val="000000" w:themeColor="text1"/>
        </w:rPr>
        <w:t>）</w:t>
      </w:r>
      <w:r w:rsidR="004243E2" w:rsidRPr="009D03D0">
        <w:rPr>
          <w:rFonts w:hint="eastAsia"/>
          <w:color w:val="000000" w:themeColor="text1"/>
        </w:rPr>
        <w:t>选取在</w:t>
      </w:r>
      <w:r w:rsidR="00F130A7">
        <w:rPr>
          <w:color w:val="000000" w:themeColor="text1"/>
        </w:rPr>
        <w:t>NASDAQ</w:t>
      </w:r>
      <w:r w:rsidR="004243E2" w:rsidRPr="009D03D0">
        <w:rPr>
          <w:rFonts w:hint="eastAsia"/>
          <w:color w:val="000000" w:themeColor="text1"/>
        </w:rPr>
        <w:t>与</w:t>
      </w:r>
      <w:r w:rsidR="00F130A7">
        <w:rPr>
          <w:color w:val="000000" w:themeColor="text1"/>
        </w:rPr>
        <w:t>NYSE</w:t>
      </w:r>
      <w:r>
        <w:rPr>
          <w:rFonts w:hint="eastAsia"/>
          <w:color w:val="000000" w:themeColor="text1"/>
        </w:rPr>
        <w:t>上市</w:t>
      </w:r>
      <w:r w:rsidR="004243E2" w:rsidRPr="009D03D0">
        <w:rPr>
          <w:rFonts w:hint="eastAsia"/>
          <w:color w:val="000000" w:themeColor="text1"/>
        </w:rPr>
        <w:t>的</w:t>
      </w:r>
      <w:r w:rsidR="004243E2" w:rsidRPr="009D03D0">
        <w:rPr>
          <w:rFonts w:hint="eastAsia"/>
          <w:color w:val="000000" w:themeColor="text1"/>
        </w:rPr>
        <w:t>100</w:t>
      </w:r>
      <w:r w:rsidR="004243E2" w:rsidRPr="009D03D0">
        <w:rPr>
          <w:rFonts w:hint="eastAsia"/>
          <w:color w:val="000000" w:themeColor="text1"/>
        </w:rPr>
        <w:t>余个公司，</w:t>
      </w:r>
      <w:r>
        <w:rPr>
          <w:rFonts w:hint="eastAsia"/>
          <w:color w:val="000000" w:themeColor="text1"/>
        </w:rPr>
        <w:t>然后</w:t>
      </w:r>
      <w:r w:rsidR="004243E2" w:rsidRPr="009D03D0">
        <w:rPr>
          <w:rFonts w:hint="eastAsia"/>
          <w:color w:val="000000" w:themeColor="text1"/>
        </w:rPr>
        <w:t>针对每个上市公司选取平均</w:t>
      </w:r>
      <w:r w:rsidR="004243E2" w:rsidRPr="009D03D0">
        <w:rPr>
          <w:rFonts w:hint="eastAsia"/>
          <w:color w:val="000000" w:themeColor="text1"/>
        </w:rPr>
        <w:t>50</w:t>
      </w:r>
      <w:r w:rsidR="004243E2" w:rsidRPr="009D03D0">
        <w:rPr>
          <w:rFonts w:hint="eastAsia"/>
          <w:color w:val="000000" w:themeColor="text1"/>
        </w:rPr>
        <w:t>个</w:t>
      </w:r>
      <w:r w:rsidR="00933956" w:rsidRPr="009D03D0">
        <w:rPr>
          <w:rFonts w:hint="eastAsia"/>
          <w:color w:val="000000" w:themeColor="text1"/>
        </w:rPr>
        <w:t>与该公司有关的</w:t>
      </w:r>
      <w:r w:rsidR="004243E2" w:rsidRPr="009D03D0">
        <w:rPr>
          <w:rFonts w:hint="eastAsia"/>
          <w:color w:val="000000" w:themeColor="text1"/>
        </w:rPr>
        <w:t>关键词，同时追踪北美地区的实时热词，将热词与</w:t>
      </w:r>
      <w:r w:rsidR="004243E2" w:rsidRPr="009D03D0">
        <w:rPr>
          <w:rFonts w:hint="eastAsia"/>
          <w:color w:val="000000" w:themeColor="text1"/>
        </w:rPr>
        <w:t>5000</w:t>
      </w:r>
      <w:r w:rsidR="004243E2" w:rsidRPr="009D03D0">
        <w:rPr>
          <w:rFonts w:hint="eastAsia"/>
          <w:color w:val="000000" w:themeColor="text1"/>
        </w:rPr>
        <w:t>余个关键词进行匹配。</w:t>
      </w:r>
      <w:r w:rsidR="009B3502">
        <w:rPr>
          <w:rFonts w:hint="eastAsia"/>
          <w:color w:val="000000" w:themeColor="text1"/>
        </w:rPr>
        <w:t>本</w:t>
      </w:r>
      <w:r w:rsidR="00BE160C">
        <w:rPr>
          <w:rFonts w:hint="eastAsia"/>
          <w:color w:val="000000" w:themeColor="text1"/>
        </w:rPr>
        <w:t>系统</w:t>
      </w:r>
      <w:r w:rsidR="009B3502">
        <w:rPr>
          <w:rFonts w:hint="eastAsia"/>
          <w:color w:val="000000" w:themeColor="text1"/>
        </w:rPr>
        <w:t>工作</w:t>
      </w:r>
      <w:r w:rsidR="004243E2" w:rsidRPr="009D03D0">
        <w:rPr>
          <w:rFonts w:hint="eastAsia"/>
          <w:color w:val="000000" w:themeColor="text1"/>
        </w:rPr>
        <w:t>的前期阶段过滤器不需要指定用户，由于后期阶段接口出现较大变更，需要特殊指定用户。考虑到用户的发文习惯，在</w:t>
      </w:r>
      <w:r w:rsidR="00BE160C">
        <w:rPr>
          <w:rFonts w:hint="eastAsia"/>
          <w:color w:val="000000" w:themeColor="text1"/>
        </w:rPr>
        <w:t>官方</w:t>
      </w:r>
      <w:r w:rsidR="004243E2" w:rsidRPr="009D03D0">
        <w:rPr>
          <w:rFonts w:hint="eastAsia"/>
          <w:color w:val="000000" w:themeColor="text1"/>
        </w:rPr>
        <w:t>接口调整期对于</w:t>
      </w:r>
      <w:r w:rsidR="00EA4697" w:rsidRPr="009D03D0">
        <w:rPr>
          <w:color w:val="000000" w:themeColor="text1"/>
        </w:rPr>
        <w:t>MySQL</w:t>
      </w:r>
      <w:r w:rsidR="004243E2" w:rsidRPr="009D03D0">
        <w:rPr>
          <w:rFonts w:hint="eastAsia"/>
          <w:color w:val="000000" w:themeColor="text1"/>
        </w:rPr>
        <w:t>的</w:t>
      </w:r>
      <w:r w:rsidR="004243E2" w:rsidRPr="009D03D0">
        <w:rPr>
          <w:rFonts w:hint="eastAsia"/>
          <w:color w:val="000000" w:themeColor="text1"/>
        </w:rPr>
        <w:t>Twitter</w:t>
      </w:r>
      <w:r w:rsidR="004243E2" w:rsidRPr="009D03D0">
        <w:rPr>
          <w:rFonts w:hint="eastAsia"/>
          <w:color w:val="000000" w:themeColor="text1"/>
        </w:rPr>
        <w:t>全量数据库进行了全库扫描，针对每一个关键词选取了最常评价</w:t>
      </w:r>
      <w:r w:rsidR="00BE160C">
        <w:rPr>
          <w:rFonts w:hint="eastAsia"/>
          <w:color w:val="000000" w:themeColor="text1"/>
        </w:rPr>
        <w:t>的一批用户，同时保留了</w:t>
      </w:r>
      <w:r w:rsidR="004243E2" w:rsidRPr="009D03D0">
        <w:rPr>
          <w:rFonts w:hint="eastAsia"/>
          <w:color w:val="000000" w:themeColor="text1"/>
        </w:rPr>
        <w:t>关注</w:t>
      </w:r>
      <w:r w:rsidR="00BE160C">
        <w:rPr>
          <w:rFonts w:hint="eastAsia"/>
          <w:color w:val="000000" w:themeColor="text1"/>
        </w:rPr>
        <w:t>、</w:t>
      </w:r>
      <w:r w:rsidR="004243E2" w:rsidRPr="009D03D0">
        <w:rPr>
          <w:rFonts w:hint="eastAsia"/>
          <w:color w:val="000000" w:themeColor="text1"/>
        </w:rPr>
        <w:t>被关注量最多的一批用户，将</w:t>
      </w:r>
      <w:r w:rsidR="00BE160C">
        <w:rPr>
          <w:rFonts w:hint="eastAsia"/>
          <w:color w:val="000000" w:themeColor="text1"/>
        </w:rPr>
        <w:t>该批</w:t>
      </w:r>
      <w:r w:rsidR="004243E2" w:rsidRPr="009D03D0">
        <w:rPr>
          <w:rFonts w:hint="eastAsia"/>
          <w:color w:val="000000" w:themeColor="text1"/>
        </w:rPr>
        <w:t>用户的发言进行跟踪，以取代之前对于全站用户的跟踪。</w:t>
      </w:r>
    </w:p>
    <w:p w14:paraId="4025B408" w14:textId="77777777" w:rsidR="004243E2" w:rsidRPr="009D03D0" w:rsidRDefault="004243E2" w:rsidP="004243E2">
      <w:pPr>
        <w:spacing w:line="288" w:lineRule="auto"/>
        <w:ind w:firstLine="480"/>
        <w:jc w:val="left"/>
        <w:rPr>
          <w:color w:val="000000" w:themeColor="text1"/>
        </w:rPr>
      </w:pPr>
      <w:r w:rsidRPr="009D03D0">
        <w:rPr>
          <w:rFonts w:hint="eastAsia"/>
          <w:color w:val="000000" w:themeColor="text1"/>
        </w:rPr>
        <w:t>整体的流程过程如下图所示：</w:t>
      </w:r>
    </w:p>
    <w:p w14:paraId="017875B2" w14:textId="77777777" w:rsidR="004243E2" w:rsidRPr="00944031" w:rsidRDefault="004243E2" w:rsidP="00467A4C">
      <w:pPr>
        <w:pStyle w:val="aff0"/>
        <w:rPr>
          <w:rFonts w:ascii="MS Mincho" w:hAnsi="MS Mincho" w:cs="MS Mincho"/>
          <w:kern w:val="0"/>
        </w:rPr>
      </w:pPr>
      <w:r w:rsidRPr="00944031">
        <w:rPr>
          <w:noProof/>
        </w:rPr>
        <w:drawing>
          <wp:inline distT="0" distB="0" distL="0" distR="0" wp14:anchorId="02570CE8" wp14:editId="59E2B8C0">
            <wp:extent cx="4806867" cy="47373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25315" cy="4755551"/>
                    </a:xfrm>
                    <a:prstGeom prst="rect">
                      <a:avLst/>
                    </a:prstGeom>
                  </pic:spPr>
                </pic:pic>
              </a:graphicData>
            </a:graphic>
          </wp:inline>
        </w:drawing>
      </w:r>
    </w:p>
    <w:p w14:paraId="0547D887" w14:textId="79A132B1" w:rsidR="004243E2" w:rsidRPr="00944031" w:rsidRDefault="00EA4697" w:rsidP="000C7F4F">
      <w:pPr>
        <w:pStyle w:val="aff0"/>
      </w:pPr>
      <w:r w:rsidRPr="00944031">
        <w:t>图</w:t>
      </w:r>
      <w:r w:rsidRPr="00944031">
        <w:t xml:space="preserve">7-1 </w:t>
      </w:r>
      <w:r w:rsidRPr="00944031">
        <w:t>数据爬取模块实现示意图</w:t>
      </w:r>
    </w:p>
    <w:p w14:paraId="61AE6FE8" w14:textId="41E3BD36" w:rsidR="004243E2" w:rsidRPr="009D03D0" w:rsidRDefault="004243E2" w:rsidP="00BE160C">
      <w:pPr>
        <w:spacing w:line="288" w:lineRule="auto"/>
        <w:ind w:firstLine="480"/>
        <w:jc w:val="left"/>
        <w:rPr>
          <w:color w:val="000000" w:themeColor="text1"/>
        </w:rPr>
      </w:pPr>
      <w:r w:rsidRPr="009D03D0">
        <w:rPr>
          <w:rFonts w:hint="eastAsia"/>
          <w:color w:val="000000" w:themeColor="text1"/>
        </w:rPr>
        <w:t>所有的推特数据会直接写入</w:t>
      </w:r>
      <w:r w:rsidRPr="009D03D0">
        <w:rPr>
          <w:color w:val="000000" w:themeColor="text1"/>
        </w:rPr>
        <w:t>socket</w:t>
      </w:r>
      <w:r w:rsidRPr="009D03D0">
        <w:rPr>
          <w:rFonts w:hint="eastAsia"/>
          <w:color w:val="000000" w:themeColor="text1"/>
        </w:rPr>
        <w:t>，</w:t>
      </w:r>
      <w:r w:rsidR="00BE160C">
        <w:rPr>
          <w:rFonts w:hint="eastAsia"/>
          <w:color w:val="000000" w:themeColor="text1"/>
        </w:rPr>
        <w:t>并</w:t>
      </w:r>
      <w:r w:rsidRPr="009D03D0">
        <w:rPr>
          <w:rFonts w:hint="eastAsia"/>
          <w:color w:val="000000" w:themeColor="text1"/>
        </w:rPr>
        <w:t>在本地进行</w:t>
      </w:r>
      <w:r w:rsidR="00BE160C">
        <w:rPr>
          <w:rFonts w:hint="eastAsia"/>
          <w:color w:val="000000" w:themeColor="text1"/>
        </w:rPr>
        <w:t>第一步的</w:t>
      </w:r>
      <w:r w:rsidRPr="009D03D0">
        <w:rPr>
          <w:rFonts w:hint="eastAsia"/>
          <w:color w:val="000000" w:themeColor="text1"/>
        </w:rPr>
        <w:t>预处理，剔除无用字段，仅留下用户</w:t>
      </w:r>
      <w:r w:rsidR="00BE160C">
        <w:rPr>
          <w:rFonts w:hint="eastAsia"/>
          <w:color w:val="000000" w:themeColor="text1"/>
        </w:rPr>
        <w:t>关注</w:t>
      </w:r>
      <w:r w:rsidRPr="009D03D0">
        <w:rPr>
          <w:rFonts w:hint="eastAsia"/>
          <w:color w:val="000000" w:themeColor="text1"/>
        </w:rPr>
        <w:t>被关注量</w:t>
      </w:r>
      <w:r w:rsidR="00BE160C">
        <w:rPr>
          <w:rFonts w:hint="eastAsia"/>
          <w:color w:val="000000" w:themeColor="text1"/>
        </w:rPr>
        <w:t>、</w:t>
      </w:r>
      <w:r w:rsidRPr="009D03D0">
        <w:rPr>
          <w:rFonts w:hint="eastAsia"/>
          <w:color w:val="000000" w:themeColor="text1"/>
        </w:rPr>
        <w:t>推文</w:t>
      </w:r>
      <w:r w:rsidRPr="009D03D0">
        <w:rPr>
          <w:color w:val="000000" w:themeColor="text1"/>
        </w:rPr>
        <w:t>id</w:t>
      </w:r>
      <w:r w:rsidR="00BE160C">
        <w:rPr>
          <w:rFonts w:hint="eastAsia"/>
          <w:color w:val="000000" w:themeColor="text1"/>
        </w:rPr>
        <w:t>、</w:t>
      </w:r>
      <w:r w:rsidRPr="009D03D0">
        <w:rPr>
          <w:rFonts w:hint="eastAsia"/>
          <w:color w:val="000000" w:themeColor="text1"/>
        </w:rPr>
        <w:t>推文内容</w:t>
      </w:r>
      <w:r w:rsidR="00BE160C">
        <w:rPr>
          <w:rFonts w:hint="eastAsia"/>
          <w:color w:val="000000" w:themeColor="text1"/>
        </w:rPr>
        <w:t>、</w:t>
      </w:r>
      <w:r w:rsidRPr="009D03D0">
        <w:rPr>
          <w:rFonts w:hint="eastAsia"/>
          <w:color w:val="000000" w:themeColor="text1"/>
        </w:rPr>
        <w:t>推文发表时间戳</w:t>
      </w:r>
      <w:r w:rsidR="00BE160C">
        <w:rPr>
          <w:rFonts w:hint="eastAsia"/>
          <w:color w:val="000000" w:themeColor="text1"/>
        </w:rPr>
        <w:t>等四个字段。</w:t>
      </w:r>
      <w:r w:rsidR="00C57439" w:rsidRPr="009D03D0">
        <w:rPr>
          <w:rFonts w:hint="eastAsia"/>
          <w:color w:val="000000" w:themeColor="text1"/>
        </w:rPr>
        <w:t>除此之外</w:t>
      </w:r>
      <w:r w:rsidR="00947ABA" w:rsidRPr="009D03D0">
        <w:rPr>
          <w:rFonts w:hint="eastAsia"/>
          <w:color w:val="000000" w:themeColor="text1"/>
        </w:rPr>
        <w:t>，</w:t>
      </w:r>
      <w:r w:rsidR="00BE160C">
        <w:rPr>
          <w:rFonts w:hint="eastAsia"/>
          <w:color w:val="000000" w:themeColor="text1"/>
        </w:rPr>
        <w:t>推文数据</w:t>
      </w:r>
      <w:r w:rsidRPr="009D03D0">
        <w:rPr>
          <w:rFonts w:hint="eastAsia"/>
          <w:color w:val="000000" w:themeColor="text1"/>
        </w:rPr>
        <w:t>加入</w:t>
      </w:r>
      <w:r w:rsidR="00947ABA" w:rsidRPr="009D03D0">
        <w:rPr>
          <w:rFonts w:hint="eastAsia"/>
          <w:color w:val="000000" w:themeColor="text1"/>
        </w:rPr>
        <w:t>了</w:t>
      </w:r>
      <w:r w:rsidRPr="009D03D0">
        <w:rPr>
          <w:rFonts w:hint="eastAsia"/>
          <w:color w:val="000000" w:themeColor="text1"/>
        </w:rPr>
        <w:t>关键词</w:t>
      </w:r>
      <w:r w:rsidR="00BE160C">
        <w:rPr>
          <w:rFonts w:hint="eastAsia"/>
          <w:color w:val="000000" w:themeColor="text1"/>
        </w:rPr>
        <w:t>（</w:t>
      </w:r>
      <w:r w:rsidR="00BE160C">
        <w:rPr>
          <w:rFonts w:hint="eastAsia"/>
          <w:color w:val="000000" w:themeColor="text1"/>
        </w:rPr>
        <w:t>keyword</w:t>
      </w:r>
      <w:r w:rsidR="00BE160C">
        <w:rPr>
          <w:rFonts w:hint="eastAsia"/>
          <w:color w:val="000000" w:themeColor="text1"/>
        </w:rPr>
        <w:t>）</w:t>
      </w:r>
      <w:r w:rsidRPr="009D03D0">
        <w:rPr>
          <w:rFonts w:hint="eastAsia"/>
          <w:color w:val="000000" w:themeColor="text1"/>
        </w:rPr>
        <w:t>字段，方便</w:t>
      </w:r>
      <w:r w:rsidR="00BE160C">
        <w:rPr>
          <w:rFonts w:hint="eastAsia"/>
          <w:color w:val="000000" w:themeColor="text1"/>
        </w:rPr>
        <w:t>下游对推特数据</w:t>
      </w:r>
      <w:r w:rsidRPr="009D03D0">
        <w:rPr>
          <w:rFonts w:hint="eastAsia"/>
          <w:color w:val="000000" w:themeColor="text1"/>
        </w:rPr>
        <w:t>按照话题</w:t>
      </w:r>
      <w:r w:rsidR="00BE160C">
        <w:rPr>
          <w:rFonts w:hint="eastAsia"/>
          <w:color w:val="000000" w:themeColor="text1"/>
        </w:rPr>
        <w:t>进行</w:t>
      </w:r>
      <w:r w:rsidRPr="009D03D0">
        <w:rPr>
          <w:rFonts w:hint="eastAsia"/>
          <w:color w:val="000000" w:themeColor="text1"/>
        </w:rPr>
        <w:t>分发</w:t>
      </w:r>
      <w:r w:rsidR="00BE160C">
        <w:rPr>
          <w:rFonts w:hint="eastAsia"/>
          <w:color w:val="000000" w:themeColor="text1"/>
        </w:rPr>
        <w:t>。经过简单的第一步预处理，</w:t>
      </w:r>
      <w:r w:rsidRPr="009D03D0">
        <w:rPr>
          <w:rFonts w:hint="eastAsia"/>
          <w:color w:val="000000" w:themeColor="text1"/>
        </w:rPr>
        <w:t>每一条推文</w:t>
      </w:r>
      <w:r w:rsidR="00BE160C">
        <w:rPr>
          <w:rFonts w:hint="eastAsia"/>
          <w:color w:val="000000" w:themeColor="text1"/>
        </w:rPr>
        <w:t>大小</w:t>
      </w:r>
      <w:r w:rsidRPr="009D03D0">
        <w:rPr>
          <w:rFonts w:hint="eastAsia"/>
          <w:color w:val="000000" w:themeColor="text1"/>
        </w:rPr>
        <w:t>会从</w:t>
      </w:r>
      <w:r w:rsidRPr="009D03D0">
        <w:rPr>
          <w:color w:val="000000" w:themeColor="text1"/>
        </w:rPr>
        <w:lastRenderedPageBreak/>
        <w:t>1KB</w:t>
      </w:r>
      <w:r w:rsidRPr="009D03D0">
        <w:rPr>
          <w:rFonts w:hint="eastAsia"/>
          <w:color w:val="000000" w:themeColor="text1"/>
        </w:rPr>
        <w:t>压缩到</w:t>
      </w:r>
      <w:r w:rsidRPr="009D03D0">
        <w:rPr>
          <w:color w:val="000000" w:themeColor="text1"/>
        </w:rPr>
        <w:t>100B</w:t>
      </w:r>
      <w:r w:rsidR="00BE160C">
        <w:rPr>
          <w:color w:val="000000" w:themeColor="text1"/>
        </w:rPr>
        <w:t>.</w:t>
      </w:r>
    </w:p>
    <w:p w14:paraId="32B5C768" w14:textId="0D9922B1" w:rsidR="004243E2" w:rsidRPr="009D03D0" w:rsidRDefault="004243E2" w:rsidP="004408EA">
      <w:pPr>
        <w:pStyle w:val="3"/>
        <w:spacing w:before="163" w:after="163"/>
        <w:rPr>
          <w:rFonts w:eastAsia="宋体"/>
          <w:szCs w:val="22"/>
        </w:rPr>
      </w:pPr>
      <w:bookmarkStart w:id="316" w:name="_Toc2274935"/>
      <w:bookmarkStart w:id="317" w:name="_Toc3724983"/>
      <w:r w:rsidRPr="009D03D0">
        <w:rPr>
          <w:rFonts w:hint="eastAsia"/>
        </w:rPr>
        <w:t>7</w:t>
      </w:r>
      <w:r w:rsidRPr="009D03D0">
        <w:t xml:space="preserve">.1.2 </w:t>
      </w:r>
      <w:bookmarkEnd w:id="316"/>
      <w:r w:rsidR="00BE160C">
        <w:rPr>
          <w:rFonts w:hint="eastAsia"/>
        </w:rPr>
        <w:t>聚合</w:t>
      </w:r>
      <w:r w:rsidR="00BE160C">
        <w:rPr>
          <w:rFonts w:hint="eastAsia"/>
        </w:rPr>
        <w:t>API</w:t>
      </w:r>
      <w:r w:rsidR="00BE160C">
        <w:rPr>
          <w:rFonts w:hint="eastAsia"/>
        </w:rPr>
        <w:t>组件</w:t>
      </w:r>
      <w:bookmarkEnd w:id="317"/>
    </w:p>
    <w:p w14:paraId="7C07F83C" w14:textId="06848C53" w:rsidR="004243E2" w:rsidRPr="009D03D0" w:rsidRDefault="00BE160C" w:rsidP="004243E2">
      <w:pPr>
        <w:spacing w:line="288" w:lineRule="auto"/>
        <w:ind w:firstLine="480"/>
        <w:jc w:val="left"/>
        <w:rPr>
          <w:color w:val="000000" w:themeColor="text1"/>
        </w:rPr>
      </w:pPr>
      <w:r>
        <w:rPr>
          <w:rFonts w:hint="eastAsia"/>
          <w:color w:val="000000" w:themeColor="text1"/>
        </w:rPr>
        <w:t>给定的</w:t>
      </w:r>
      <w:r w:rsidR="004243E2" w:rsidRPr="009D03D0">
        <w:rPr>
          <w:rFonts w:hint="eastAsia"/>
          <w:color w:val="000000" w:themeColor="text1"/>
        </w:rPr>
        <w:t>上市公司的历史股价数据</w:t>
      </w:r>
      <w:r w:rsidR="006522B6">
        <w:rPr>
          <w:rFonts w:hint="eastAsia"/>
          <w:color w:val="000000" w:themeColor="text1"/>
        </w:rPr>
        <w:t>来源与存储</w:t>
      </w:r>
      <w:r>
        <w:rPr>
          <w:rFonts w:hint="eastAsia"/>
          <w:color w:val="000000" w:themeColor="text1"/>
        </w:rPr>
        <w:t>主要</w:t>
      </w:r>
      <w:r w:rsidR="004243E2" w:rsidRPr="009D03D0">
        <w:rPr>
          <w:rFonts w:hint="eastAsia"/>
          <w:color w:val="000000" w:themeColor="text1"/>
        </w:rPr>
        <w:t>依靠</w:t>
      </w:r>
      <w:r w:rsidR="006522B6">
        <w:rPr>
          <w:rFonts w:hint="eastAsia"/>
          <w:color w:val="000000" w:themeColor="text1"/>
        </w:rPr>
        <w:t>手动查询网站以及手动导入</w:t>
      </w:r>
      <w:r w:rsidR="004243E2" w:rsidRPr="009D03D0">
        <w:rPr>
          <w:rFonts w:hint="eastAsia"/>
          <w:color w:val="000000" w:themeColor="text1"/>
        </w:rPr>
        <w:t>数据库，</w:t>
      </w:r>
      <w:r w:rsidR="006522B6">
        <w:rPr>
          <w:rFonts w:hint="eastAsia"/>
          <w:color w:val="000000" w:themeColor="text1"/>
        </w:rPr>
        <w:t>数据主要</w:t>
      </w:r>
      <w:r w:rsidR="004243E2" w:rsidRPr="009D03D0">
        <w:rPr>
          <w:rFonts w:hint="eastAsia"/>
          <w:color w:val="000000" w:themeColor="text1"/>
        </w:rPr>
        <w:t>来自于</w:t>
      </w:r>
      <w:r w:rsidR="004243E2" w:rsidRPr="009D03D0">
        <w:rPr>
          <w:rFonts w:hint="eastAsia"/>
          <w:color w:val="000000" w:themeColor="text1"/>
        </w:rPr>
        <w:t>NASDAQ</w:t>
      </w:r>
      <w:r w:rsidR="004243E2" w:rsidRPr="009D03D0">
        <w:rPr>
          <w:rFonts w:hint="eastAsia"/>
          <w:color w:val="000000" w:themeColor="text1"/>
        </w:rPr>
        <w:t>的</w:t>
      </w:r>
      <w:r w:rsidR="00C57439" w:rsidRPr="009D03D0">
        <w:rPr>
          <w:rFonts w:hint="eastAsia"/>
          <w:color w:val="000000" w:themeColor="text1"/>
        </w:rPr>
        <w:t>历史数据</w:t>
      </w:r>
      <w:r w:rsidR="00DA6B5A" w:rsidRPr="009D03D0">
        <w:rPr>
          <w:rFonts w:hint="eastAsia"/>
          <w:color w:val="000000" w:themeColor="text1"/>
          <w:vertAlign w:val="superscript"/>
        </w:rPr>
        <w:t>[</w:t>
      </w:r>
      <w:r w:rsidR="00DA6B5A" w:rsidRPr="009D03D0">
        <w:rPr>
          <w:color w:val="000000" w:themeColor="text1"/>
          <w:vertAlign w:val="superscript"/>
        </w:rPr>
        <w:t>32]</w:t>
      </w:r>
      <w:r w:rsidR="00C57439" w:rsidRPr="009D03D0">
        <w:rPr>
          <w:rFonts w:hint="eastAsia"/>
          <w:color w:val="000000" w:themeColor="text1"/>
        </w:rPr>
        <w:t>（</w:t>
      </w:r>
      <w:r w:rsidR="00C57439" w:rsidRPr="009D03D0">
        <w:rPr>
          <w:color w:val="000000" w:themeColor="text1"/>
        </w:rPr>
        <w:t>history quote</w:t>
      </w:r>
      <w:r w:rsidR="00C57439" w:rsidRPr="009D03D0">
        <w:rPr>
          <w:rFonts w:hint="eastAsia"/>
          <w:color w:val="000000" w:themeColor="text1"/>
        </w:rPr>
        <w:t>）</w:t>
      </w:r>
      <w:r w:rsidR="004243E2" w:rsidRPr="009D03D0">
        <w:rPr>
          <w:rFonts w:hint="eastAsia"/>
          <w:color w:val="000000" w:themeColor="text1"/>
        </w:rPr>
        <w:t>，</w:t>
      </w:r>
      <w:r w:rsidR="004243E2" w:rsidRPr="009D03D0">
        <w:rPr>
          <w:color w:val="000000" w:themeColor="text1"/>
        </w:rPr>
        <w:t>NYSE</w:t>
      </w:r>
      <w:r w:rsidR="004243E2" w:rsidRPr="009D03D0">
        <w:rPr>
          <w:rFonts w:hint="eastAsia"/>
          <w:color w:val="000000" w:themeColor="text1"/>
        </w:rPr>
        <w:t>的</w:t>
      </w:r>
      <w:r w:rsidR="00C57439" w:rsidRPr="009D03D0">
        <w:rPr>
          <w:rFonts w:hint="eastAsia"/>
          <w:color w:val="000000" w:themeColor="text1"/>
        </w:rPr>
        <w:t>历史数据</w:t>
      </w:r>
      <w:r w:rsidR="00DA6B5A" w:rsidRPr="009D03D0">
        <w:rPr>
          <w:rFonts w:hint="eastAsia"/>
          <w:color w:val="000000" w:themeColor="text1"/>
          <w:vertAlign w:val="superscript"/>
        </w:rPr>
        <w:t>[</w:t>
      </w:r>
      <w:r w:rsidR="00DA6B5A" w:rsidRPr="009D03D0">
        <w:rPr>
          <w:color w:val="000000" w:themeColor="text1"/>
          <w:vertAlign w:val="superscript"/>
        </w:rPr>
        <w:t>33]</w:t>
      </w:r>
      <w:r w:rsidR="006522B6">
        <w:rPr>
          <w:rFonts w:hint="eastAsia"/>
          <w:color w:val="000000" w:themeColor="text1"/>
        </w:rPr>
        <w:t>。</w:t>
      </w:r>
    </w:p>
    <w:p w14:paraId="58CB17A5" w14:textId="0A8D67A5" w:rsidR="004243E2" w:rsidRPr="009D03D0" w:rsidRDefault="004243E2" w:rsidP="004243E2">
      <w:pPr>
        <w:spacing w:line="288" w:lineRule="auto"/>
        <w:ind w:firstLine="480"/>
        <w:jc w:val="left"/>
        <w:rPr>
          <w:color w:val="000000" w:themeColor="text1"/>
        </w:rPr>
      </w:pPr>
      <w:r w:rsidRPr="009D03D0">
        <w:rPr>
          <w:rFonts w:hint="eastAsia"/>
          <w:color w:val="000000" w:themeColor="text1"/>
        </w:rPr>
        <w:t>实时数据来源主要来自于聚合数据的接口</w:t>
      </w:r>
      <w:r w:rsidR="006522B6">
        <w:rPr>
          <w:rFonts w:hint="eastAsia"/>
          <w:color w:val="000000" w:themeColor="text1"/>
        </w:rPr>
        <w:t>。</w:t>
      </w:r>
      <w:r w:rsidRPr="009D03D0">
        <w:rPr>
          <w:rFonts w:hint="eastAsia"/>
          <w:color w:val="000000" w:themeColor="text1"/>
        </w:rPr>
        <w:t>以美股为例，聚合数据</w:t>
      </w:r>
      <w:r w:rsidR="00DA6B5A" w:rsidRPr="009D03D0">
        <w:rPr>
          <w:rFonts w:hint="eastAsia"/>
          <w:color w:val="000000" w:themeColor="text1"/>
          <w:vertAlign w:val="superscript"/>
        </w:rPr>
        <w:t>[</w:t>
      </w:r>
      <w:r w:rsidR="00DA6B5A" w:rsidRPr="009D03D0">
        <w:rPr>
          <w:color w:val="000000" w:themeColor="text1"/>
          <w:vertAlign w:val="superscript"/>
        </w:rPr>
        <w:t>34]</w:t>
      </w:r>
      <w:r w:rsidRPr="009D03D0">
        <w:rPr>
          <w:rFonts w:hint="eastAsia"/>
          <w:color w:val="000000" w:themeColor="text1"/>
        </w:rPr>
        <w:t>提供</w:t>
      </w:r>
      <w:r w:rsidRPr="009D03D0">
        <w:rPr>
          <w:rFonts w:hint="eastAsia"/>
          <w:color w:val="000000" w:themeColor="text1"/>
        </w:rPr>
        <w:t>Web Service</w:t>
      </w:r>
      <w:r w:rsidRPr="009D03D0">
        <w:rPr>
          <w:rFonts w:hint="eastAsia"/>
          <w:color w:val="000000" w:themeColor="text1"/>
        </w:rPr>
        <w:t>以</w:t>
      </w:r>
      <w:r w:rsidRPr="009D03D0">
        <w:rPr>
          <w:rFonts w:hint="eastAsia"/>
          <w:color w:val="000000" w:themeColor="text1"/>
        </w:rPr>
        <w:t>Post</w:t>
      </w:r>
      <w:r w:rsidRPr="009D03D0">
        <w:rPr>
          <w:rFonts w:hint="eastAsia"/>
          <w:color w:val="000000" w:themeColor="text1"/>
        </w:rPr>
        <w:t>方式返回实时股价的信息</w:t>
      </w:r>
      <w:r w:rsidR="006522B6">
        <w:rPr>
          <w:rFonts w:hint="eastAsia"/>
          <w:color w:val="000000" w:themeColor="text1"/>
        </w:rPr>
        <w:t>。</w:t>
      </w:r>
      <w:r w:rsidRPr="009D03D0">
        <w:rPr>
          <w:rFonts w:hint="eastAsia"/>
          <w:color w:val="000000" w:themeColor="text1"/>
        </w:rPr>
        <w:t>每日的交易时间为</w:t>
      </w:r>
      <w:r w:rsidRPr="009D03D0">
        <w:rPr>
          <w:rFonts w:hint="eastAsia"/>
          <w:color w:val="000000" w:themeColor="text1"/>
        </w:rPr>
        <w:t>8</w:t>
      </w:r>
      <w:r w:rsidR="006522B6">
        <w:rPr>
          <w:rFonts w:hint="eastAsia"/>
          <w:color w:val="000000" w:themeColor="text1"/>
        </w:rPr>
        <w:t>小时，交易时间内的当前股价以</w:t>
      </w:r>
      <w:r w:rsidRPr="009D03D0">
        <w:rPr>
          <w:rFonts w:hint="eastAsia"/>
          <w:color w:val="000000" w:themeColor="text1"/>
        </w:rPr>
        <w:t>HTTP</w:t>
      </w:r>
      <w:r w:rsidRPr="009D03D0">
        <w:rPr>
          <w:rFonts w:hint="eastAsia"/>
          <w:color w:val="000000" w:themeColor="text1"/>
        </w:rPr>
        <w:t>报文</w:t>
      </w:r>
      <w:r w:rsidR="006522B6">
        <w:rPr>
          <w:rFonts w:hint="eastAsia"/>
          <w:color w:val="000000" w:themeColor="text1"/>
        </w:rPr>
        <w:t>形式</w:t>
      </w:r>
      <w:r w:rsidRPr="009D03D0">
        <w:rPr>
          <w:rFonts w:hint="eastAsia"/>
          <w:color w:val="000000" w:themeColor="text1"/>
        </w:rPr>
        <w:t>进行封装</w:t>
      </w:r>
      <w:r w:rsidR="006522B6">
        <w:rPr>
          <w:rFonts w:hint="eastAsia"/>
          <w:color w:val="000000" w:themeColor="text1"/>
        </w:rPr>
        <w:t>。聚合</w:t>
      </w:r>
      <w:r w:rsidR="006522B6">
        <w:rPr>
          <w:rFonts w:hint="eastAsia"/>
          <w:color w:val="000000" w:themeColor="text1"/>
        </w:rPr>
        <w:t>API</w:t>
      </w:r>
      <w:r w:rsidR="006522B6">
        <w:rPr>
          <w:rFonts w:hint="eastAsia"/>
          <w:color w:val="000000" w:themeColor="text1"/>
        </w:rPr>
        <w:t>组件在接收到</w:t>
      </w:r>
      <w:r w:rsidRPr="009D03D0">
        <w:rPr>
          <w:rFonts w:hint="eastAsia"/>
          <w:color w:val="000000" w:themeColor="text1"/>
        </w:rPr>
        <w:t>POST</w:t>
      </w:r>
      <w:r w:rsidRPr="009D03D0">
        <w:rPr>
          <w:rFonts w:hint="eastAsia"/>
          <w:color w:val="000000" w:themeColor="text1"/>
        </w:rPr>
        <w:t>报文后直接</w:t>
      </w:r>
      <w:r w:rsidR="006522B6">
        <w:rPr>
          <w:rFonts w:hint="eastAsia"/>
          <w:color w:val="000000" w:themeColor="text1"/>
        </w:rPr>
        <w:t>将当前股价</w:t>
      </w:r>
      <w:r w:rsidRPr="009D03D0">
        <w:rPr>
          <w:rFonts w:hint="eastAsia"/>
          <w:color w:val="000000" w:themeColor="text1"/>
        </w:rPr>
        <w:t>写入数据库。</w:t>
      </w:r>
    </w:p>
    <w:p w14:paraId="687908D4" w14:textId="58E9F1EF" w:rsidR="003F16C8" w:rsidRPr="004408EA" w:rsidRDefault="004243E2" w:rsidP="004408EA">
      <w:pPr>
        <w:pStyle w:val="2"/>
        <w:spacing w:before="326" w:after="326"/>
      </w:pPr>
      <w:bookmarkStart w:id="318" w:name="_Toc2274936"/>
      <w:bookmarkStart w:id="319" w:name="_Toc2329326"/>
      <w:bookmarkStart w:id="320" w:name="_Toc3724984"/>
      <w:r w:rsidRPr="004408EA">
        <w:rPr>
          <w:rFonts w:hint="eastAsia"/>
        </w:rPr>
        <w:t>7</w:t>
      </w:r>
      <w:r w:rsidRPr="004408EA">
        <w:t>.2</w:t>
      </w:r>
      <w:r w:rsidRPr="004408EA">
        <w:rPr>
          <w:rFonts w:hint="eastAsia"/>
        </w:rPr>
        <w:t>高可用数据传输模块</w:t>
      </w:r>
      <w:bookmarkEnd w:id="318"/>
      <w:bookmarkEnd w:id="319"/>
      <w:bookmarkEnd w:id="320"/>
    </w:p>
    <w:p w14:paraId="1EC5DB88" w14:textId="66AB549E" w:rsidR="004243E2" w:rsidRPr="009D03D0" w:rsidRDefault="004243E2" w:rsidP="004243E2">
      <w:pPr>
        <w:spacing w:line="288" w:lineRule="auto"/>
        <w:ind w:firstLine="480"/>
        <w:jc w:val="left"/>
        <w:rPr>
          <w:color w:val="000000" w:themeColor="text1"/>
        </w:rPr>
      </w:pPr>
      <w:r w:rsidRPr="009D03D0">
        <w:rPr>
          <w:rFonts w:hint="eastAsia"/>
          <w:color w:val="000000" w:themeColor="text1"/>
        </w:rPr>
        <w:t>由于推特数据获取模块所在的物理机器架设在海外，所以需要高可用的网络</w:t>
      </w:r>
      <w:r w:rsidR="006522B6">
        <w:rPr>
          <w:rFonts w:hint="eastAsia"/>
          <w:color w:val="000000" w:themeColor="text1"/>
        </w:rPr>
        <w:t>通信</w:t>
      </w:r>
      <w:r w:rsidRPr="009D03D0">
        <w:rPr>
          <w:rFonts w:hint="eastAsia"/>
          <w:color w:val="000000" w:themeColor="text1"/>
        </w:rPr>
        <w:t>框架</w:t>
      </w:r>
      <w:r w:rsidR="0087571D">
        <w:rPr>
          <w:rFonts w:hint="eastAsia"/>
          <w:color w:val="000000" w:themeColor="text1"/>
        </w:rPr>
        <w:t>支持，海外机器才能</w:t>
      </w:r>
      <w:r w:rsidR="006522B6">
        <w:rPr>
          <w:rFonts w:hint="eastAsia"/>
          <w:color w:val="000000" w:themeColor="text1"/>
        </w:rPr>
        <w:t>与</w:t>
      </w:r>
      <w:r w:rsidRPr="009D03D0">
        <w:rPr>
          <w:rFonts w:hint="eastAsia"/>
          <w:color w:val="000000" w:themeColor="text1"/>
        </w:rPr>
        <w:t>架设</w:t>
      </w:r>
      <w:r w:rsidR="006522B6">
        <w:rPr>
          <w:rFonts w:hint="eastAsia"/>
          <w:color w:val="000000" w:themeColor="text1"/>
        </w:rPr>
        <w:t>实验室</w:t>
      </w:r>
      <w:r w:rsidRPr="009D03D0">
        <w:rPr>
          <w:rFonts w:hint="eastAsia"/>
          <w:color w:val="000000" w:themeColor="text1"/>
        </w:rPr>
        <w:t>中心机房</w:t>
      </w:r>
      <w:r w:rsidR="0087571D">
        <w:rPr>
          <w:rFonts w:hint="eastAsia"/>
          <w:color w:val="000000" w:themeColor="text1"/>
        </w:rPr>
        <w:t>的机器进行可靠通信</w:t>
      </w:r>
      <w:r w:rsidRPr="009D03D0">
        <w:rPr>
          <w:rFonts w:hint="eastAsia"/>
          <w:color w:val="000000" w:themeColor="text1"/>
        </w:rPr>
        <w:t>。同时</w:t>
      </w:r>
      <w:r w:rsidR="0087571D">
        <w:rPr>
          <w:rFonts w:hint="eastAsia"/>
          <w:color w:val="000000" w:themeColor="text1"/>
        </w:rPr>
        <w:t>系统</w:t>
      </w:r>
      <w:r w:rsidRPr="009D03D0">
        <w:rPr>
          <w:rFonts w:hint="eastAsia"/>
          <w:color w:val="000000" w:themeColor="text1"/>
        </w:rPr>
        <w:t>还需要利用消息中间件收集数据</w:t>
      </w:r>
      <w:r w:rsidR="0087571D">
        <w:rPr>
          <w:rFonts w:hint="eastAsia"/>
          <w:color w:val="000000" w:themeColor="text1"/>
        </w:rPr>
        <w:t>，从而对产生速度不一的源数据进行缓冲</w:t>
      </w:r>
      <w:r w:rsidRPr="009D03D0">
        <w:rPr>
          <w:rFonts w:hint="eastAsia"/>
          <w:color w:val="000000" w:themeColor="text1"/>
        </w:rPr>
        <w:t>，</w:t>
      </w:r>
      <w:r w:rsidR="0087571D">
        <w:rPr>
          <w:rFonts w:hint="eastAsia"/>
          <w:color w:val="000000" w:themeColor="text1"/>
        </w:rPr>
        <w:t>然后</w:t>
      </w:r>
      <w:r w:rsidRPr="009D03D0">
        <w:rPr>
          <w:rFonts w:hint="eastAsia"/>
          <w:color w:val="000000" w:themeColor="text1"/>
        </w:rPr>
        <w:t>分发到不同的流处理平台进行处理。</w:t>
      </w:r>
    </w:p>
    <w:p w14:paraId="7628D1E9" w14:textId="1B8257FD" w:rsidR="004243E2" w:rsidRPr="009D03D0" w:rsidRDefault="004243E2" w:rsidP="004408EA">
      <w:pPr>
        <w:pStyle w:val="3"/>
        <w:spacing w:before="163" w:after="163"/>
      </w:pPr>
      <w:bookmarkStart w:id="321" w:name="_Toc2274937"/>
      <w:bookmarkStart w:id="322" w:name="_Toc3724985"/>
      <w:r w:rsidRPr="009D03D0">
        <w:rPr>
          <w:rFonts w:hint="eastAsia"/>
        </w:rPr>
        <w:t>7</w:t>
      </w:r>
      <w:r w:rsidRPr="009D03D0">
        <w:t xml:space="preserve">.2.1 </w:t>
      </w:r>
      <w:bookmarkEnd w:id="321"/>
      <w:proofErr w:type="spellStart"/>
      <w:r w:rsidR="00BE160C">
        <w:rPr>
          <w:rFonts w:hint="eastAsia"/>
        </w:rPr>
        <w:t>Netty</w:t>
      </w:r>
      <w:proofErr w:type="spellEnd"/>
      <w:r w:rsidR="00BE160C">
        <w:rPr>
          <w:rFonts w:hint="eastAsia"/>
        </w:rPr>
        <w:t>组件</w:t>
      </w:r>
      <w:bookmarkEnd w:id="322"/>
    </w:p>
    <w:p w14:paraId="49D117F6" w14:textId="2E467869" w:rsidR="004243E2" w:rsidRPr="009D03D0" w:rsidRDefault="0087571D" w:rsidP="004243E2">
      <w:pPr>
        <w:spacing w:line="288" w:lineRule="auto"/>
        <w:ind w:firstLine="480"/>
        <w:jc w:val="left"/>
        <w:rPr>
          <w:color w:val="000000" w:themeColor="text1"/>
        </w:rPr>
      </w:pPr>
      <w:r>
        <w:rPr>
          <w:rFonts w:hint="eastAsia"/>
          <w:color w:val="000000" w:themeColor="text1"/>
        </w:rPr>
        <w:t>系统</w:t>
      </w:r>
      <w:r w:rsidR="004243E2" w:rsidRPr="009D03D0">
        <w:rPr>
          <w:rFonts w:hint="eastAsia"/>
          <w:color w:val="000000" w:themeColor="text1"/>
        </w:rPr>
        <w:t>选取</w:t>
      </w:r>
      <w:proofErr w:type="spellStart"/>
      <w:r w:rsidR="004243E2" w:rsidRPr="009D03D0">
        <w:rPr>
          <w:rFonts w:hint="eastAsia"/>
          <w:color w:val="000000" w:themeColor="text1"/>
        </w:rPr>
        <w:t>Netty</w:t>
      </w:r>
      <w:proofErr w:type="spellEnd"/>
      <w:r w:rsidR="004243E2" w:rsidRPr="009D03D0">
        <w:rPr>
          <w:rFonts w:hint="eastAsia"/>
          <w:color w:val="000000" w:themeColor="text1"/>
        </w:rPr>
        <w:t>框架作为基础通信框架，</w:t>
      </w:r>
      <w:r>
        <w:rPr>
          <w:rFonts w:hint="eastAsia"/>
          <w:color w:val="000000" w:themeColor="text1"/>
        </w:rPr>
        <w:t>发送</w:t>
      </w:r>
      <w:r w:rsidR="004243E2" w:rsidRPr="009D03D0">
        <w:rPr>
          <w:rFonts w:hint="eastAsia"/>
          <w:color w:val="000000" w:themeColor="text1"/>
        </w:rPr>
        <w:t>由</w:t>
      </w:r>
      <w:r>
        <w:rPr>
          <w:rFonts w:hint="eastAsia"/>
          <w:color w:val="000000" w:themeColor="text1"/>
        </w:rPr>
        <w:t>数据获取</w:t>
      </w:r>
      <w:r w:rsidR="004243E2" w:rsidRPr="009D03D0">
        <w:rPr>
          <w:rFonts w:hint="eastAsia"/>
          <w:color w:val="000000" w:themeColor="text1"/>
        </w:rPr>
        <w:t>模块简单预处理后的推文。</w:t>
      </w:r>
      <w:proofErr w:type="spellStart"/>
      <w:r w:rsidR="004243E2" w:rsidRPr="009D03D0">
        <w:rPr>
          <w:rFonts w:hint="eastAsia"/>
          <w:color w:val="000000" w:themeColor="text1"/>
        </w:rPr>
        <w:t>Netty</w:t>
      </w:r>
      <w:proofErr w:type="spellEnd"/>
      <w:r w:rsidR="004243E2" w:rsidRPr="009D03D0">
        <w:rPr>
          <w:rFonts w:hint="eastAsia"/>
          <w:color w:val="000000" w:themeColor="text1"/>
        </w:rPr>
        <w:t>的</w:t>
      </w:r>
      <w:proofErr w:type="spellStart"/>
      <w:r w:rsidR="00EA4697" w:rsidRPr="009D03D0">
        <w:rPr>
          <w:rFonts w:hint="eastAsia"/>
          <w:color w:val="000000" w:themeColor="text1"/>
        </w:rPr>
        <w:t>ChannelPipelin</w:t>
      </w:r>
      <w:r w:rsidR="00EA4697" w:rsidRPr="009D03D0">
        <w:rPr>
          <w:color w:val="000000" w:themeColor="text1"/>
        </w:rPr>
        <w:t>e</w:t>
      </w:r>
      <w:proofErr w:type="spellEnd"/>
      <w:r w:rsidR="004243E2" w:rsidRPr="009D03D0">
        <w:rPr>
          <w:rFonts w:hint="eastAsia"/>
          <w:color w:val="000000" w:themeColor="text1"/>
        </w:rPr>
        <w:t>是</w:t>
      </w:r>
      <w:r>
        <w:rPr>
          <w:rFonts w:hint="eastAsia"/>
          <w:color w:val="000000" w:themeColor="text1"/>
        </w:rPr>
        <w:t>在</w:t>
      </w:r>
      <w:r w:rsidR="004243E2" w:rsidRPr="009D03D0">
        <w:rPr>
          <w:rFonts w:hint="eastAsia"/>
          <w:color w:val="000000" w:themeColor="text1"/>
        </w:rPr>
        <w:t>传输过程中的</w:t>
      </w:r>
      <w:r w:rsidRPr="009D03D0">
        <w:rPr>
          <w:rFonts w:hint="eastAsia"/>
          <w:color w:val="000000" w:themeColor="text1"/>
        </w:rPr>
        <w:t>一系列</w:t>
      </w:r>
      <w:r w:rsidR="004243E2" w:rsidRPr="009D03D0">
        <w:rPr>
          <w:rFonts w:hint="eastAsia"/>
          <w:color w:val="000000" w:themeColor="text1"/>
        </w:rPr>
        <w:t>责任链，分为</w:t>
      </w:r>
      <w:proofErr w:type="spellStart"/>
      <w:r w:rsidR="004243E2" w:rsidRPr="009D03D0">
        <w:rPr>
          <w:rFonts w:hint="eastAsia"/>
          <w:color w:val="000000" w:themeColor="text1"/>
        </w:rPr>
        <w:t>inBound</w:t>
      </w:r>
      <w:proofErr w:type="spellEnd"/>
      <w:r w:rsidR="004243E2" w:rsidRPr="009D03D0">
        <w:rPr>
          <w:rFonts w:hint="eastAsia"/>
          <w:color w:val="000000" w:themeColor="text1"/>
        </w:rPr>
        <w:t>和</w:t>
      </w:r>
      <w:proofErr w:type="spellStart"/>
      <w:r w:rsidR="004243E2" w:rsidRPr="009D03D0">
        <w:rPr>
          <w:rFonts w:hint="eastAsia"/>
          <w:color w:val="000000" w:themeColor="text1"/>
        </w:rPr>
        <w:t>outBound</w:t>
      </w:r>
      <w:proofErr w:type="spellEnd"/>
      <w:r w:rsidR="004243E2" w:rsidRPr="009D03D0">
        <w:rPr>
          <w:rFonts w:hint="eastAsia"/>
          <w:color w:val="000000" w:themeColor="text1"/>
        </w:rPr>
        <w:t>两个部分。以</w:t>
      </w:r>
      <w:proofErr w:type="spellStart"/>
      <w:r w:rsidR="004243E2" w:rsidRPr="009D03D0">
        <w:rPr>
          <w:rFonts w:hint="eastAsia"/>
          <w:color w:val="000000" w:themeColor="text1"/>
        </w:rPr>
        <w:t>inBound</w:t>
      </w:r>
      <w:proofErr w:type="spellEnd"/>
      <w:r w:rsidR="004243E2" w:rsidRPr="009D03D0">
        <w:rPr>
          <w:rFonts w:hint="eastAsia"/>
          <w:color w:val="000000" w:themeColor="text1"/>
        </w:rPr>
        <w:t>部分为例，包含的传播方法包括：</w:t>
      </w:r>
    </w:p>
    <w:p w14:paraId="75910CA9" w14:textId="33AE9A4D" w:rsidR="004243E2" w:rsidRPr="009D03D0" w:rsidRDefault="00293C15" w:rsidP="004243E2">
      <w:pPr>
        <w:spacing w:line="288" w:lineRule="auto"/>
        <w:ind w:firstLine="480"/>
        <w:jc w:val="left"/>
        <w:rPr>
          <w:color w:val="000000" w:themeColor="text1"/>
        </w:rPr>
      </w:pPr>
      <w:r>
        <w:rPr>
          <w:color w:val="000000" w:themeColor="text1"/>
        </w:rPr>
        <w:t>“</w:t>
      </w:r>
      <w:proofErr w:type="spellStart"/>
      <w:r w:rsidR="004243E2" w:rsidRPr="009D03D0">
        <w:rPr>
          <w:color w:val="000000" w:themeColor="text1"/>
        </w:rPr>
        <w:t>ChannelHandlerContext.fireChannelRegistered</w:t>
      </w:r>
      <w:proofErr w:type="spellEnd"/>
      <w:r w:rsidR="004243E2" w:rsidRPr="009D03D0">
        <w:rPr>
          <w:color w:val="000000" w:themeColor="text1"/>
        </w:rPr>
        <w:t>()</w:t>
      </w:r>
      <w:r w:rsidR="003969BD">
        <w:rPr>
          <w:rFonts w:hint="eastAsia"/>
          <w:color w:val="000000" w:themeColor="text1"/>
        </w:rPr>
        <w:t>,</w:t>
      </w:r>
    </w:p>
    <w:p w14:paraId="589F967F" w14:textId="5DE32568" w:rsidR="004243E2" w:rsidRPr="009D03D0" w:rsidRDefault="004243E2" w:rsidP="004243E2">
      <w:pPr>
        <w:spacing w:line="288" w:lineRule="auto"/>
        <w:ind w:firstLine="480"/>
        <w:jc w:val="left"/>
        <w:rPr>
          <w:color w:val="000000" w:themeColor="text1"/>
        </w:rPr>
      </w:pPr>
      <w:proofErr w:type="spellStart"/>
      <w:r w:rsidRPr="009D03D0">
        <w:rPr>
          <w:color w:val="000000" w:themeColor="text1"/>
        </w:rPr>
        <w:t>ChannelHandlerContext.fireChannelActive</w:t>
      </w:r>
      <w:proofErr w:type="spellEnd"/>
      <w:r w:rsidRPr="009D03D0">
        <w:rPr>
          <w:color w:val="000000" w:themeColor="text1"/>
        </w:rPr>
        <w:t>()</w:t>
      </w:r>
      <w:r w:rsidR="003969BD">
        <w:rPr>
          <w:color w:val="000000" w:themeColor="text1"/>
        </w:rPr>
        <w:t>,</w:t>
      </w:r>
    </w:p>
    <w:p w14:paraId="7D5D5D93" w14:textId="41A9A1A4" w:rsidR="004243E2" w:rsidRPr="009D03D0" w:rsidRDefault="004243E2" w:rsidP="004243E2">
      <w:pPr>
        <w:spacing w:line="288" w:lineRule="auto"/>
        <w:ind w:firstLine="480"/>
        <w:jc w:val="left"/>
        <w:rPr>
          <w:color w:val="000000" w:themeColor="text1"/>
        </w:rPr>
      </w:pPr>
      <w:proofErr w:type="spellStart"/>
      <w:r w:rsidRPr="009D03D0">
        <w:rPr>
          <w:color w:val="000000" w:themeColor="text1"/>
        </w:rPr>
        <w:t>ChannelHandlerContext.fireChannelRead</w:t>
      </w:r>
      <w:proofErr w:type="spellEnd"/>
      <w:r w:rsidRPr="009D03D0">
        <w:rPr>
          <w:color w:val="000000" w:themeColor="text1"/>
        </w:rPr>
        <w:t>(Object)</w:t>
      </w:r>
      <w:r w:rsidR="003969BD">
        <w:rPr>
          <w:color w:val="000000" w:themeColor="text1"/>
        </w:rPr>
        <w:t>,</w:t>
      </w:r>
    </w:p>
    <w:p w14:paraId="01DBCFA2" w14:textId="1768BB0C" w:rsidR="004243E2" w:rsidRPr="009D03D0" w:rsidRDefault="004243E2" w:rsidP="004243E2">
      <w:pPr>
        <w:spacing w:line="288" w:lineRule="auto"/>
        <w:ind w:firstLine="480"/>
        <w:jc w:val="left"/>
        <w:rPr>
          <w:color w:val="000000" w:themeColor="text1"/>
        </w:rPr>
      </w:pPr>
      <w:proofErr w:type="spellStart"/>
      <w:r w:rsidRPr="009D03D0">
        <w:rPr>
          <w:color w:val="000000" w:themeColor="text1"/>
        </w:rPr>
        <w:t>ChannelHandlerContext.fireChannelReadComplete</w:t>
      </w:r>
      <w:proofErr w:type="spellEnd"/>
      <w:r w:rsidRPr="009D03D0">
        <w:rPr>
          <w:color w:val="000000" w:themeColor="text1"/>
        </w:rPr>
        <w:t>()</w:t>
      </w:r>
      <w:r w:rsidR="003969BD">
        <w:rPr>
          <w:color w:val="000000" w:themeColor="text1"/>
        </w:rPr>
        <w:t>,</w:t>
      </w:r>
    </w:p>
    <w:p w14:paraId="68B93DCF" w14:textId="571B2775" w:rsidR="004243E2" w:rsidRPr="009D03D0" w:rsidRDefault="004243E2" w:rsidP="004243E2">
      <w:pPr>
        <w:spacing w:line="288" w:lineRule="auto"/>
        <w:ind w:firstLine="480"/>
        <w:jc w:val="left"/>
        <w:rPr>
          <w:color w:val="000000" w:themeColor="text1"/>
        </w:rPr>
      </w:pPr>
      <w:proofErr w:type="spellStart"/>
      <w:r w:rsidRPr="009D03D0">
        <w:rPr>
          <w:color w:val="000000" w:themeColor="text1"/>
        </w:rPr>
        <w:t>ChannelHandlerContext.fireExceptionCaught</w:t>
      </w:r>
      <w:proofErr w:type="spellEnd"/>
      <w:r w:rsidRPr="009D03D0">
        <w:rPr>
          <w:color w:val="000000" w:themeColor="text1"/>
        </w:rPr>
        <w:t>(Throwable)</w:t>
      </w:r>
      <w:r w:rsidR="003969BD">
        <w:rPr>
          <w:color w:val="000000" w:themeColor="text1"/>
        </w:rPr>
        <w:t>,</w:t>
      </w:r>
    </w:p>
    <w:p w14:paraId="258524BD" w14:textId="40F83FD5" w:rsidR="004243E2" w:rsidRPr="009D03D0" w:rsidRDefault="004243E2" w:rsidP="004243E2">
      <w:pPr>
        <w:spacing w:line="288" w:lineRule="auto"/>
        <w:ind w:firstLine="480"/>
        <w:jc w:val="left"/>
        <w:rPr>
          <w:color w:val="000000" w:themeColor="text1"/>
        </w:rPr>
      </w:pPr>
      <w:proofErr w:type="spellStart"/>
      <w:r w:rsidRPr="009D03D0">
        <w:rPr>
          <w:color w:val="000000" w:themeColor="text1"/>
        </w:rPr>
        <w:t>ChannelHandlerContext.fireUserEventTriggered</w:t>
      </w:r>
      <w:proofErr w:type="spellEnd"/>
      <w:r w:rsidRPr="009D03D0">
        <w:rPr>
          <w:color w:val="000000" w:themeColor="text1"/>
        </w:rPr>
        <w:t>(Object)</w:t>
      </w:r>
      <w:r w:rsidR="003969BD">
        <w:rPr>
          <w:color w:val="000000" w:themeColor="text1"/>
        </w:rPr>
        <w:t>,</w:t>
      </w:r>
    </w:p>
    <w:p w14:paraId="32782326" w14:textId="12DFC221" w:rsidR="004243E2" w:rsidRPr="009D03D0" w:rsidRDefault="004243E2" w:rsidP="004243E2">
      <w:pPr>
        <w:spacing w:line="288" w:lineRule="auto"/>
        <w:ind w:firstLine="480"/>
        <w:jc w:val="left"/>
        <w:rPr>
          <w:color w:val="000000" w:themeColor="text1"/>
        </w:rPr>
      </w:pPr>
      <w:proofErr w:type="spellStart"/>
      <w:r w:rsidRPr="009D03D0">
        <w:rPr>
          <w:color w:val="000000" w:themeColor="text1"/>
        </w:rPr>
        <w:t>ChannelHandlerContext.fireChannelInactive</w:t>
      </w:r>
      <w:proofErr w:type="spellEnd"/>
      <w:r w:rsidRPr="009D03D0">
        <w:rPr>
          <w:color w:val="000000" w:themeColor="text1"/>
        </w:rPr>
        <w:t>()</w:t>
      </w:r>
      <w:r w:rsidR="003969BD">
        <w:rPr>
          <w:color w:val="000000" w:themeColor="text1"/>
        </w:rPr>
        <w:t>,</w:t>
      </w:r>
    </w:p>
    <w:p w14:paraId="45E92DF7" w14:textId="50271AA3" w:rsidR="004243E2" w:rsidRPr="009D03D0" w:rsidRDefault="004243E2" w:rsidP="004243E2">
      <w:pPr>
        <w:spacing w:line="288" w:lineRule="auto"/>
        <w:ind w:firstLine="480"/>
        <w:jc w:val="left"/>
        <w:rPr>
          <w:color w:val="000000" w:themeColor="text1"/>
        </w:rPr>
      </w:pPr>
      <w:proofErr w:type="spellStart"/>
      <w:r w:rsidRPr="009D03D0">
        <w:rPr>
          <w:color w:val="000000" w:themeColor="text1"/>
        </w:rPr>
        <w:t>ChannelHandlerContext.fireChannelUnregistered</w:t>
      </w:r>
      <w:proofErr w:type="spellEnd"/>
      <w:r w:rsidRPr="009D03D0">
        <w:rPr>
          <w:color w:val="000000" w:themeColor="text1"/>
        </w:rPr>
        <w:t>()</w:t>
      </w:r>
      <w:r w:rsidR="00293C15">
        <w:rPr>
          <w:color w:val="000000" w:themeColor="text1"/>
        </w:rPr>
        <w:t>”</w:t>
      </w:r>
    </w:p>
    <w:p w14:paraId="1D95294F" w14:textId="6ACC70B9" w:rsidR="004243E2" w:rsidRPr="009D03D0" w:rsidRDefault="003969BD" w:rsidP="004243E2">
      <w:pPr>
        <w:spacing w:line="288" w:lineRule="auto"/>
        <w:ind w:firstLine="480"/>
        <w:jc w:val="left"/>
        <w:rPr>
          <w:color w:val="000000" w:themeColor="text1"/>
        </w:rPr>
      </w:pPr>
      <w:r>
        <w:rPr>
          <w:rFonts w:hint="eastAsia"/>
          <w:color w:val="000000" w:themeColor="text1"/>
        </w:rPr>
        <w:t>等等。</w:t>
      </w:r>
      <w:r w:rsidR="0087571D">
        <w:rPr>
          <w:rFonts w:hint="eastAsia"/>
          <w:color w:val="000000" w:themeColor="text1"/>
        </w:rPr>
        <w:t>这些方法分别为：</w:t>
      </w:r>
      <w:r w:rsidR="004243E2" w:rsidRPr="009D03D0">
        <w:rPr>
          <w:rFonts w:hint="eastAsia"/>
          <w:color w:val="000000" w:themeColor="text1"/>
        </w:rPr>
        <w:t>重写注册</w:t>
      </w:r>
      <w:r w:rsidR="0087571D">
        <w:rPr>
          <w:rFonts w:hint="eastAsia"/>
          <w:color w:val="000000" w:themeColor="text1"/>
        </w:rPr>
        <w:t>、</w:t>
      </w:r>
      <w:r w:rsidR="004243E2" w:rsidRPr="009D03D0">
        <w:rPr>
          <w:rFonts w:hint="eastAsia"/>
          <w:color w:val="000000" w:themeColor="text1"/>
        </w:rPr>
        <w:t>激活</w:t>
      </w:r>
      <w:r w:rsidR="0087571D">
        <w:rPr>
          <w:rFonts w:hint="eastAsia"/>
          <w:color w:val="000000" w:themeColor="text1"/>
        </w:rPr>
        <w:t>、</w:t>
      </w:r>
      <w:r w:rsidR="004243E2" w:rsidRPr="009D03D0">
        <w:rPr>
          <w:rFonts w:hint="eastAsia"/>
          <w:color w:val="000000" w:themeColor="text1"/>
        </w:rPr>
        <w:t>读取</w:t>
      </w:r>
      <w:r w:rsidR="0087571D">
        <w:rPr>
          <w:rFonts w:hint="eastAsia"/>
          <w:color w:val="000000" w:themeColor="text1"/>
        </w:rPr>
        <w:t>、</w:t>
      </w:r>
      <w:r w:rsidR="004243E2" w:rsidRPr="009D03D0">
        <w:rPr>
          <w:rFonts w:hint="eastAsia"/>
          <w:color w:val="000000" w:themeColor="text1"/>
        </w:rPr>
        <w:t>读取完毕</w:t>
      </w:r>
      <w:r w:rsidR="0087571D">
        <w:rPr>
          <w:rFonts w:hint="eastAsia"/>
          <w:color w:val="000000" w:themeColor="text1"/>
        </w:rPr>
        <w:t>、</w:t>
      </w:r>
      <w:r w:rsidR="004243E2" w:rsidRPr="009D03D0">
        <w:rPr>
          <w:rFonts w:hint="eastAsia"/>
          <w:color w:val="000000" w:themeColor="text1"/>
        </w:rPr>
        <w:t>异常处理</w:t>
      </w:r>
      <w:r w:rsidR="0087571D">
        <w:rPr>
          <w:rFonts w:hint="eastAsia"/>
          <w:color w:val="000000" w:themeColor="text1"/>
        </w:rPr>
        <w:t>、</w:t>
      </w:r>
      <w:r w:rsidR="004243E2" w:rsidRPr="009D03D0">
        <w:rPr>
          <w:rFonts w:hint="eastAsia"/>
          <w:color w:val="000000" w:themeColor="text1"/>
        </w:rPr>
        <w:t>事件触发</w:t>
      </w:r>
      <w:r w:rsidR="0087571D">
        <w:rPr>
          <w:rFonts w:hint="eastAsia"/>
          <w:color w:val="000000" w:themeColor="text1"/>
        </w:rPr>
        <w:t>、</w:t>
      </w:r>
      <w:r w:rsidR="004243E2" w:rsidRPr="009D03D0">
        <w:rPr>
          <w:rFonts w:hint="eastAsia"/>
          <w:color w:val="000000" w:themeColor="text1"/>
        </w:rPr>
        <w:t>下线</w:t>
      </w:r>
      <w:r w:rsidR="0087571D">
        <w:rPr>
          <w:rFonts w:hint="eastAsia"/>
          <w:color w:val="000000" w:themeColor="text1"/>
        </w:rPr>
        <w:t>、</w:t>
      </w:r>
      <w:r w:rsidR="004243E2" w:rsidRPr="009D03D0">
        <w:rPr>
          <w:rFonts w:hint="eastAsia"/>
          <w:color w:val="000000" w:themeColor="text1"/>
        </w:rPr>
        <w:t>注销等方法，</w:t>
      </w:r>
      <w:r w:rsidR="0087571D">
        <w:rPr>
          <w:rFonts w:hint="eastAsia"/>
          <w:color w:val="000000" w:themeColor="text1"/>
        </w:rPr>
        <w:t>而</w:t>
      </w:r>
      <w:r w:rsidR="004243E2" w:rsidRPr="009D03D0">
        <w:rPr>
          <w:rFonts w:hint="eastAsia"/>
          <w:color w:val="000000" w:themeColor="text1"/>
        </w:rPr>
        <w:t>每一个过程对应一个</w:t>
      </w:r>
      <w:proofErr w:type="spellStart"/>
      <w:r w:rsidR="004243E2" w:rsidRPr="009D03D0">
        <w:rPr>
          <w:rFonts w:hint="eastAsia"/>
          <w:color w:val="000000" w:themeColor="text1"/>
        </w:rPr>
        <w:t>ChannelHandler</w:t>
      </w:r>
      <w:proofErr w:type="spellEnd"/>
      <w:r w:rsidR="0087571D">
        <w:rPr>
          <w:color w:val="000000" w:themeColor="text1"/>
        </w:rPr>
        <w:t>.</w:t>
      </w:r>
    </w:p>
    <w:p w14:paraId="7E5E8799" w14:textId="12D93276" w:rsidR="004243E2" w:rsidRPr="009D03D0" w:rsidRDefault="004243E2" w:rsidP="004243E2">
      <w:pPr>
        <w:spacing w:line="288" w:lineRule="auto"/>
        <w:ind w:firstLine="480"/>
        <w:jc w:val="left"/>
        <w:rPr>
          <w:color w:val="000000" w:themeColor="text1"/>
        </w:rPr>
      </w:pPr>
      <w:proofErr w:type="spellStart"/>
      <w:r w:rsidRPr="009D03D0">
        <w:rPr>
          <w:rFonts w:hint="eastAsia"/>
          <w:color w:val="000000" w:themeColor="text1"/>
        </w:rPr>
        <w:t>Netty</w:t>
      </w:r>
      <w:proofErr w:type="spellEnd"/>
      <w:r w:rsidRPr="009D03D0">
        <w:rPr>
          <w:rFonts w:hint="eastAsia"/>
          <w:color w:val="000000" w:themeColor="text1"/>
        </w:rPr>
        <w:t>的</w:t>
      </w:r>
      <w:proofErr w:type="spellStart"/>
      <w:r w:rsidRPr="009D03D0">
        <w:rPr>
          <w:rFonts w:hint="eastAsia"/>
          <w:color w:val="000000" w:themeColor="text1"/>
        </w:rPr>
        <w:t>ChannelPipeline</w:t>
      </w:r>
      <w:proofErr w:type="spellEnd"/>
      <w:r w:rsidRPr="009D03D0">
        <w:rPr>
          <w:rFonts w:hint="eastAsia"/>
          <w:color w:val="000000" w:themeColor="text1"/>
        </w:rPr>
        <w:t>结构如图</w:t>
      </w:r>
      <w:r w:rsidR="0087571D">
        <w:rPr>
          <w:rFonts w:hint="eastAsia"/>
          <w:color w:val="000000" w:themeColor="text1"/>
        </w:rPr>
        <w:t>7</w:t>
      </w:r>
      <w:r w:rsidR="0087571D">
        <w:rPr>
          <w:color w:val="000000" w:themeColor="text1"/>
        </w:rPr>
        <w:t>-2</w:t>
      </w:r>
      <w:r w:rsidRPr="009D03D0">
        <w:rPr>
          <w:rFonts w:hint="eastAsia"/>
          <w:color w:val="000000" w:themeColor="text1"/>
        </w:rPr>
        <w:t>所示：</w:t>
      </w:r>
    </w:p>
    <w:p w14:paraId="0B84F8DD" w14:textId="77777777" w:rsidR="004243E2" w:rsidRPr="00944031" w:rsidRDefault="004243E2" w:rsidP="00467A4C">
      <w:pPr>
        <w:pStyle w:val="aff0"/>
      </w:pPr>
      <w:r w:rsidRPr="00944031">
        <w:rPr>
          <w:rFonts w:hint="eastAsia"/>
          <w:noProof/>
        </w:rPr>
        <w:lastRenderedPageBreak/>
        <w:drawing>
          <wp:inline distT="0" distB="0" distL="0" distR="0" wp14:anchorId="643D212A" wp14:editId="4BF7D62D">
            <wp:extent cx="4393453" cy="5933873"/>
            <wp:effectExtent l="0" t="0" r="1270" b="0"/>
            <wp:docPr id="33" name="图片 33" descr="ChannelPip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nnelPipelin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17282" cy="5966057"/>
                    </a:xfrm>
                    <a:prstGeom prst="rect">
                      <a:avLst/>
                    </a:prstGeom>
                    <a:noFill/>
                    <a:ln>
                      <a:noFill/>
                    </a:ln>
                  </pic:spPr>
                </pic:pic>
              </a:graphicData>
            </a:graphic>
          </wp:inline>
        </w:drawing>
      </w:r>
    </w:p>
    <w:p w14:paraId="25A09933" w14:textId="6832E341" w:rsidR="00EA4697" w:rsidRPr="00944031" w:rsidRDefault="00EA4697" w:rsidP="000C7F4F">
      <w:pPr>
        <w:pStyle w:val="aff0"/>
      </w:pPr>
      <w:r w:rsidRPr="00944031">
        <w:t>图</w:t>
      </w:r>
      <w:r w:rsidRPr="00944031">
        <w:t xml:space="preserve">7-2  </w:t>
      </w:r>
      <w:proofErr w:type="spellStart"/>
      <w:r w:rsidRPr="00944031">
        <w:t>Netty</w:t>
      </w:r>
      <w:proofErr w:type="spellEnd"/>
      <w:r w:rsidRPr="00944031">
        <w:t xml:space="preserve"> </w:t>
      </w:r>
      <w:proofErr w:type="spellStart"/>
      <w:r w:rsidRPr="00944031">
        <w:t>ChannelPipeline</w:t>
      </w:r>
      <w:proofErr w:type="spellEnd"/>
      <w:r w:rsidRPr="00944031">
        <w:t xml:space="preserve"> </w:t>
      </w:r>
      <w:r w:rsidRPr="00944031">
        <w:t>责任链示意图</w:t>
      </w:r>
    </w:p>
    <w:p w14:paraId="074BE891" w14:textId="31719376" w:rsidR="004243E2" w:rsidRPr="009D03D0" w:rsidRDefault="004243E2" w:rsidP="004243E2">
      <w:pPr>
        <w:spacing w:line="288" w:lineRule="auto"/>
        <w:ind w:firstLine="480"/>
        <w:jc w:val="left"/>
        <w:rPr>
          <w:color w:val="000000" w:themeColor="text1"/>
        </w:rPr>
      </w:pPr>
      <w:r w:rsidRPr="009D03D0">
        <w:rPr>
          <w:rFonts w:hint="eastAsia"/>
          <w:color w:val="000000" w:themeColor="text1"/>
        </w:rPr>
        <w:t>通过定义各个不同阶段的责任链</w:t>
      </w:r>
      <w:r w:rsidR="0087571D">
        <w:rPr>
          <w:rFonts w:hint="eastAsia"/>
          <w:color w:val="000000" w:themeColor="text1"/>
        </w:rPr>
        <w:t>中的传播方法</w:t>
      </w:r>
      <w:r w:rsidRPr="009D03D0">
        <w:rPr>
          <w:rFonts w:hint="eastAsia"/>
          <w:color w:val="000000" w:themeColor="text1"/>
        </w:rPr>
        <w:t>，定义了一整套通信协议。</w:t>
      </w:r>
    </w:p>
    <w:p w14:paraId="0625B196" w14:textId="702C3E5E" w:rsidR="004243E2" w:rsidRPr="009D03D0" w:rsidRDefault="0087571D" w:rsidP="004243E2">
      <w:pPr>
        <w:spacing w:line="288" w:lineRule="auto"/>
        <w:ind w:firstLine="480"/>
        <w:jc w:val="left"/>
        <w:rPr>
          <w:color w:val="000000" w:themeColor="text1"/>
        </w:rPr>
      </w:pPr>
      <w:proofErr w:type="spellStart"/>
      <w:r>
        <w:rPr>
          <w:rFonts w:hint="eastAsia"/>
          <w:color w:val="000000" w:themeColor="text1"/>
        </w:rPr>
        <w:t>Netty</w:t>
      </w:r>
      <w:proofErr w:type="spellEnd"/>
      <w:r>
        <w:rPr>
          <w:rFonts w:hint="eastAsia"/>
          <w:color w:val="000000" w:themeColor="text1"/>
        </w:rPr>
        <w:t>组件的实现需要</w:t>
      </w:r>
      <w:r w:rsidR="004243E2" w:rsidRPr="009D03D0">
        <w:rPr>
          <w:rFonts w:hint="eastAsia"/>
          <w:color w:val="000000" w:themeColor="text1"/>
        </w:rPr>
        <w:t>将写好的</w:t>
      </w:r>
      <w:proofErr w:type="spellStart"/>
      <w:r w:rsidR="004243E2" w:rsidRPr="009D03D0">
        <w:rPr>
          <w:rFonts w:hint="eastAsia"/>
          <w:color w:val="000000" w:themeColor="text1"/>
        </w:rPr>
        <w:t>ChannelHandler</w:t>
      </w:r>
      <w:proofErr w:type="spellEnd"/>
      <w:r w:rsidR="004243E2" w:rsidRPr="009D03D0">
        <w:rPr>
          <w:rFonts w:hint="eastAsia"/>
          <w:color w:val="000000" w:themeColor="text1"/>
        </w:rPr>
        <w:t>注册到</w:t>
      </w:r>
      <w:proofErr w:type="spellStart"/>
      <w:r w:rsidR="004243E2" w:rsidRPr="009D03D0">
        <w:rPr>
          <w:rFonts w:hint="eastAsia"/>
          <w:color w:val="000000" w:themeColor="text1"/>
        </w:rPr>
        <w:t>ChannelPipeline</w:t>
      </w:r>
      <w:proofErr w:type="spellEnd"/>
      <w:r w:rsidR="004243E2" w:rsidRPr="009D03D0">
        <w:rPr>
          <w:rFonts w:hint="eastAsia"/>
          <w:color w:val="000000" w:themeColor="text1"/>
        </w:rPr>
        <w:t>中</w:t>
      </w:r>
      <w:r>
        <w:rPr>
          <w:rFonts w:hint="eastAsia"/>
          <w:color w:val="000000" w:themeColor="text1"/>
        </w:rPr>
        <w:t>，然后</w:t>
      </w:r>
      <w:r w:rsidR="004243E2" w:rsidRPr="009D03D0">
        <w:rPr>
          <w:rFonts w:hint="eastAsia"/>
          <w:color w:val="000000" w:themeColor="text1"/>
        </w:rPr>
        <w:t>将</w:t>
      </w:r>
      <w:proofErr w:type="spellStart"/>
      <w:r w:rsidR="004243E2" w:rsidRPr="009D03D0">
        <w:rPr>
          <w:rFonts w:hint="eastAsia"/>
          <w:color w:val="000000" w:themeColor="text1"/>
        </w:rPr>
        <w:t>ChannelPipeline</w:t>
      </w:r>
      <w:proofErr w:type="spellEnd"/>
      <w:r w:rsidR="004243E2" w:rsidRPr="009D03D0">
        <w:rPr>
          <w:rFonts w:hint="eastAsia"/>
          <w:color w:val="000000" w:themeColor="text1"/>
        </w:rPr>
        <w:t>与相应</w:t>
      </w:r>
      <w:r w:rsidR="004243E2" w:rsidRPr="009D03D0">
        <w:rPr>
          <w:rFonts w:hint="eastAsia"/>
          <w:color w:val="000000" w:themeColor="text1"/>
        </w:rPr>
        <w:t>Group</w:t>
      </w:r>
      <w:r w:rsidR="004243E2" w:rsidRPr="009D03D0">
        <w:rPr>
          <w:rFonts w:hint="eastAsia"/>
          <w:color w:val="000000" w:themeColor="text1"/>
        </w:rPr>
        <w:t>的</w:t>
      </w:r>
      <w:r w:rsidR="004243E2" w:rsidRPr="009D03D0">
        <w:rPr>
          <w:rFonts w:hint="eastAsia"/>
          <w:color w:val="000000" w:themeColor="text1"/>
        </w:rPr>
        <w:t>Channel</w:t>
      </w:r>
      <w:r w:rsidR="004243E2" w:rsidRPr="009D03D0">
        <w:rPr>
          <w:rFonts w:hint="eastAsia"/>
          <w:color w:val="000000" w:themeColor="text1"/>
        </w:rPr>
        <w:t>绑定，</w:t>
      </w:r>
      <w:r w:rsidR="004243E2" w:rsidRPr="009D03D0">
        <w:rPr>
          <w:rFonts w:hint="eastAsia"/>
          <w:color w:val="000000" w:themeColor="text1"/>
        </w:rPr>
        <w:t>Channel</w:t>
      </w:r>
      <w:r w:rsidR="004243E2" w:rsidRPr="009D03D0">
        <w:rPr>
          <w:rFonts w:hint="eastAsia"/>
          <w:color w:val="000000" w:themeColor="text1"/>
        </w:rPr>
        <w:t>中又绑定了端口号与服务器地址</w:t>
      </w:r>
      <w:r>
        <w:rPr>
          <w:rFonts w:hint="eastAsia"/>
          <w:color w:val="000000" w:themeColor="text1"/>
        </w:rPr>
        <w:t>，</w:t>
      </w:r>
      <w:r w:rsidR="004243E2" w:rsidRPr="009D03D0">
        <w:rPr>
          <w:rFonts w:hint="eastAsia"/>
          <w:color w:val="000000" w:themeColor="text1"/>
        </w:rPr>
        <w:t>最后将</w:t>
      </w:r>
      <w:r w:rsidR="004243E2" w:rsidRPr="009D03D0">
        <w:rPr>
          <w:rFonts w:hint="eastAsia"/>
          <w:color w:val="000000" w:themeColor="text1"/>
        </w:rPr>
        <w:t>Channel</w:t>
      </w:r>
      <w:r w:rsidR="004243E2" w:rsidRPr="009D03D0">
        <w:rPr>
          <w:rFonts w:hint="eastAsia"/>
          <w:color w:val="000000" w:themeColor="text1"/>
        </w:rPr>
        <w:t>的网络层封装到</w:t>
      </w:r>
      <w:r w:rsidR="004243E2" w:rsidRPr="009D03D0">
        <w:rPr>
          <w:rFonts w:hint="eastAsia"/>
          <w:color w:val="000000" w:themeColor="text1"/>
        </w:rPr>
        <w:t>socks5</w:t>
      </w:r>
      <w:r w:rsidR="004243E2" w:rsidRPr="009D03D0">
        <w:rPr>
          <w:rFonts w:hint="eastAsia"/>
          <w:color w:val="000000" w:themeColor="text1"/>
        </w:rPr>
        <w:t>协议里，</w:t>
      </w:r>
      <w:r>
        <w:rPr>
          <w:rFonts w:hint="eastAsia"/>
          <w:color w:val="000000" w:themeColor="text1"/>
        </w:rPr>
        <w:t>在</w:t>
      </w:r>
      <w:r w:rsidR="004243E2" w:rsidRPr="009D03D0">
        <w:rPr>
          <w:rFonts w:hint="eastAsia"/>
          <w:color w:val="000000" w:themeColor="text1"/>
        </w:rPr>
        <w:t>本地使用</w:t>
      </w:r>
      <w:r w:rsidR="004243E2" w:rsidRPr="009D03D0">
        <w:rPr>
          <w:rFonts w:hint="eastAsia"/>
          <w:color w:val="000000" w:themeColor="text1"/>
        </w:rPr>
        <w:t>1080</w:t>
      </w:r>
      <w:r w:rsidR="004243E2" w:rsidRPr="009D03D0">
        <w:rPr>
          <w:rFonts w:hint="eastAsia"/>
          <w:color w:val="000000" w:themeColor="text1"/>
        </w:rPr>
        <w:t>端口，</w:t>
      </w:r>
      <w:r w:rsidR="004243E2" w:rsidRPr="009D03D0">
        <w:rPr>
          <w:rFonts w:hint="eastAsia"/>
          <w:color w:val="000000" w:themeColor="text1"/>
        </w:rPr>
        <w:t>socks5</w:t>
      </w:r>
      <w:r>
        <w:rPr>
          <w:rFonts w:hint="eastAsia"/>
          <w:color w:val="000000" w:themeColor="text1"/>
        </w:rPr>
        <w:t>协议使用</w:t>
      </w:r>
      <w:r w:rsidR="004243E2" w:rsidRPr="009D03D0">
        <w:rPr>
          <w:rFonts w:hint="eastAsia"/>
          <w:color w:val="000000" w:themeColor="text1"/>
        </w:rPr>
        <w:t>8088</w:t>
      </w:r>
      <w:r w:rsidR="004243E2" w:rsidRPr="009D03D0">
        <w:rPr>
          <w:rFonts w:hint="eastAsia"/>
          <w:color w:val="000000" w:themeColor="text1"/>
        </w:rPr>
        <w:t>端口，将报文发送出去。</w:t>
      </w:r>
    </w:p>
    <w:p w14:paraId="6F1A6FBA" w14:textId="14894D96" w:rsidR="004243E2" w:rsidRPr="009D03D0" w:rsidRDefault="004243E2" w:rsidP="004243E2">
      <w:pPr>
        <w:spacing w:line="288" w:lineRule="auto"/>
        <w:ind w:firstLine="480"/>
        <w:jc w:val="left"/>
        <w:rPr>
          <w:color w:val="000000" w:themeColor="text1"/>
        </w:rPr>
      </w:pPr>
      <w:r w:rsidRPr="009D03D0">
        <w:rPr>
          <w:rFonts w:hint="eastAsia"/>
          <w:color w:val="000000" w:themeColor="text1"/>
        </w:rPr>
        <w:t>接收端通过</w:t>
      </w:r>
      <w:proofErr w:type="spellStart"/>
      <w:r w:rsidRPr="009D03D0">
        <w:rPr>
          <w:rFonts w:hint="eastAsia"/>
          <w:color w:val="000000" w:themeColor="text1"/>
        </w:rPr>
        <w:t>sslocal</w:t>
      </w:r>
      <w:proofErr w:type="spellEnd"/>
      <w:r w:rsidR="0087571D">
        <w:rPr>
          <w:rFonts w:hint="eastAsia"/>
          <w:color w:val="000000" w:themeColor="text1"/>
        </w:rPr>
        <w:t>程序</w:t>
      </w:r>
      <w:r w:rsidRPr="009D03D0">
        <w:rPr>
          <w:rFonts w:hint="eastAsia"/>
          <w:color w:val="000000" w:themeColor="text1"/>
        </w:rPr>
        <w:t>接收来自所有</w:t>
      </w:r>
      <w:r w:rsidRPr="009D03D0">
        <w:rPr>
          <w:rFonts w:hint="eastAsia"/>
          <w:color w:val="000000" w:themeColor="text1"/>
        </w:rPr>
        <w:t>8088</w:t>
      </w:r>
      <w:r w:rsidRPr="009D03D0">
        <w:rPr>
          <w:rFonts w:hint="eastAsia"/>
          <w:color w:val="000000" w:themeColor="text1"/>
        </w:rPr>
        <w:t>的端口的报文，并转发到本地</w:t>
      </w:r>
      <w:r w:rsidRPr="009D03D0">
        <w:rPr>
          <w:rFonts w:hint="eastAsia"/>
          <w:color w:val="000000" w:themeColor="text1"/>
        </w:rPr>
        <w:t>1080</w:t>
      </w:r>
      <w:r w:rsidRPr="009D03D0">
        <w:rPr>
          <w:rFonts w:hint="eastAsia"/>
          <w:color w:val="000000" w:themeColor="text1"/>
        </w:rPr>
        <w:t>端口，</w:t>
      </w:r>
      <w:proofErr w:type="spellStart"/>
      <w:r w:rsidRPr="009D03D0">
        <w:rPr>
          <w:rFonts w:hint="eastAsia"/>
          <w:color w:val="000000" w:themeColor="text1"/>
        </w:rPr>
        <w:t>Netty</w:t>
      </w:r>
      <w:proofErr w:type="spellEnd"/>
      <w:r w:rsidRPr="009D03D0">
        <w:rPr>
          <w:rFonts w:hint="eastAsia"/>
          <w:color w:val="000000" w:themeColor="text1"/>
        </w:rPr>
        <w:t xml:space="preserve"> Client</w:t>
      </w:r>
      <w:r w:rsidRPr="009D03D0">
        <w:rPr>
          <w:rFonts w:hint="eastAsia"/>
          <w:color w:val="000000" w:themeColor="text1"/>
        </w:rPr>
        <w:t>端通过重写对应的</w:t>
      </w:r>
      <w:r w:rsidRPr="009D03D0">
        <w:rPr>
          <w:rFonts w:hint="eastAsia"/>
          <w:color w:val="000000" w:themeColor="text1"/>
        </w:rPr>
        <w:t>Outbound Handler</w:t>
      </w:r>
      <w:r w:rsidRPr="009D03D0">
        <w:rPr>
          <w:rFonts w:hint="eastAsia"/>
          <w:color w:val="000000" w:themeColor="text1"/>
        </w:rPr>
        <w:t>，</w:t>
      </w:r>
      <w:r w:rsidR="0087571D">
        <w:rPr>
          <w:rFonts w:hint="eastAsia"/>
          <w:color w:val="000000" w:themeColor="text1"/>
        </w:rPr>
        <w:t>如图</w:t>
      </w:r>
      <w:r w:rsidR="0087571D">
        <w:rPr>
          <w:rFonts w:hint="eastAsia"/>
          <w:color w:val="000000" w:themeColor="text1"/>
        </w:rPr>
        <w:t>7</w:t>
      </w:r>
      <w:r w:rsidR="0087571D">
        <w:rPr>
          <w:color w:val="000000" w:themeColor="text1"/>
        </w:rPr>
        <w:t>-2</w:t>
      </w:r>
      <w:r w:rsidR="0087571D">
        <w:rPr>
          <w:rFonts w:hint="eastAsia"/>
          <w:color w:val="000000" w:themeColor="text1"/>
        </w:rPr>
        <w:t>所示</w:t>
      </w:r>
      <w:r w:rsidRPr="009D03D0">
        <w:rPr>
          <w:rFonts w:hint="eastAsia"/>
          <w:color w:val="000000" w:themeColor="text1"/>
        </w:rPr>
        <w:t>按照</w:t>
      </w:r>
      <w:r w:rsidR="003969BD">
        <w:rPr>
          <w:rFonts w:hint="eastAsia"/>
          <w:color w:val="000000" w:themeColor="text1"/>
        </w:rPr>
        <w:t>相反的</w:t>
      </w:r>
      <w:r w:rsidRPr="009D03D0">
        <w:rPr>
          <w:rFonts w:hint="eastAsia"/>
          <w:color w:val="000000" w:themeColor="text1"/>
        </w:rPr>
        <w:t>tail</w:t>
      </w:r>
      <w:r w:rsidR="003969BD">
        <w:rPr>
          <w:rFonts w:hint="eastAsia"/>
          <w:color w:val="000000" w:themeColor="text1"/>
        </w:rPr>
        <w:t>至</w:t>
      </w:r>
      <w:r w:rsidRPr="009D03D0">
        <w:rPr>
          <w:rFonts w:hint="eastAsia"/>
          <w:color w:val="000000" w:themeColor="text1"/>
        </w:rPr>
        <w:t>head</w:t>
      </w:r>
      <w:r w:rsidRPr="009D03D0">
        <w:rPr>
          <w:rFonts w:hint="eastAsia"/>
          <w:color w:val="000000" w:themeColor="text1"/>
        </w:rPr>
        <w:t>的方向完成</w:t>
      </w:r>
      <w:proofErr w:type="spellStart"/>
      <w:r w:rsidRPr="009D03D0">
        <w:rPr>
          <w:rFonts w:hint="eastAsia"/>
          <w:color w:val="000000" w:themeColor="text1"/>
        </w:rPr>
        <w:t>OutBound</w:t>
      </w:r>
      <w:proofErr w:type="spellEnd"/>
      <w:r w:rsidRPr="009D03D0">
        <w:rPr>
          <w:rFonts w:hint="eastAsia"/>
          <w:color w:val="000000" w:themeColor="text1"/>
        </w:rPr>
        <w:t>责任链</w:t>
      </w:r>
      <w:r w:rsidR="0087571D">
        <w:rPr>
          <w:rFonts w:hint="eastAsia"/>
          <w:color w:val="000000" w:themeColor="text1"/>
        </w:rPr>
        <w:t>的传播方法</w:t>
      </w:r>
      <w:r w:rsidRPr="009D03D0">
        <w:rPr>
          <w:rFonts w:hint="eastAsia"/>
          <w:color w:val="000000" w:themeColor="text1"/>
        </w:rPr>
        <w:t>，对报文进行相应</w:t>
      </w:r>
      <w:r w:rsidRPr="009D03D0">
        <w:rPr>
          <w:rFonts w:hint="eastAsia"/>
          <w:color w:val="000000" w:themeColor="text1"/>
        </w:rPr>
        <w:t>write()</w:t>
      </w:r>
      <w:r w:rsidRPr="009D03D0">
        <w:rPr>
          <w:rFonts w:hint="eastAsia"/>
          <w:color w:val="000000" w:themeColor="text1"/>
        </w:rPr>
        <w:t>，</w:t>
      </w:r>
      <w:r w:rsidRPr="009D03D0">
        <w:rPr>
          <w:rFonts w:hint="eastAsia"/>
          <w:color w:val="000000" w:themeColor="text1"/>
        </w:rPr>
        <w:t>flush()</w:t>
      </w:r>
      <w:r w:rsidRPr="009D03D0">
        <w:rPr>
          <w:rFonts w:hint="eastAsia"/>
          <w:color w:val="000000" w:themeColor="text1"/>
        </w:rPr>
        <w:t>，</w:t>
      </w:r>
      <w:r w:rsidR="003969BD">
        <w:rPr>
          <w:rFonts w:hint="eastAsia"/>
          <w:color w:val="000000" w:themeColor="text1"/>
        </w:rPr>
        <w:t>read()</w:t>
      </w:r>
      <w:r w:rsidRPr="009D03D0">
        <w:rPr>
          <w:rFonts w:hint="eastAsia"/>
          <w:color w:val="000000" w:themeColor="text1"/>
        </w:rPr>
        <w:t>等操作，然后写入内存。</w:t>
      </w:r>
    </w:p>
    <w:p w14:paraId="6F0469FE" w14:textId="152C43AE" w:rsidR="004243E2" w:rsidRPr="009D03D0" w:rsidRDefault="004243E2" w:rsidP="004408EA">
      <w:pPr>
        <w:pStyle w:val="3"/>
        <w:spacing w:before="163" w:after="163"/>
      </w:pPr>
      <w:bookmarkStart w:id="323" w:name="_Toc2274938"/>
      <w:bookmarkStart w:id="324" w:name="_Toc3724986"/>
      <w:r w:rsidRPr="009D03D0">
        <w:rPr>
          <w:rFonts w:hint="eastAsia"/>
        </w:rPr>
        <w:lastRenderedPageBreak/>
        <w:t>7</w:t>
      </w:r>
      <w:r w:rsidRPr="009D03D0">
        <w:t xml:space="preserve">.2.2 </w:t>
      </w:r>
      <w:bookmarkEnd w:id="323"/>
      <w:r w:rsidR="0087571D">
        <w:rPr>
          <w:rFonts w:hint="eastAsia"/>
        </w:rPr>
        <w:t>K</w:t>
      </w:r>
      <w:r w:rsidR="0087571D">
        <w:t>afka</w:t>
      </w:r>
      <w:r w:rsidR="0087571D">
        <w:rPr>
          <w:rFonts w:hint="eastAsia"/>
        </w:rPr>
        <w:t>组件</w:t>
      </w:r>
      <w:bookmarkEnd w:id="324"/>
    </w:p>
    <w:p w14:paraId="53B3D289" w14:textId="5697E230" w:rsidR="004243E2" w:rsidRPr="009D03D0" w:rsidRDefault="0087571D" w:rsidP="004243E2">
      <w:pPr>
        <w:spacing w:line="288" w:lineRule="auto"/>
        <w:ind w:firstLine="480"/>
        <w:jc w:val="left"/>
        <w:rPr>
          <w:color w:val="000000" w:themeColor="text1"/>
        </w:rPr>
      </w:pPr>
      <w:r>
        <w:rPr>
          <w:rFonts w:hint="eastAsia"/>
          <w:color w:val="000000" w:themeColor="text1"/>
        </w:rPr>
        <w:t>Kafka</w:t>
      </w:r>
      <w:r w:rsidR="004243E2" w:rsidRPr="009D03D0">
        <w:rPr>
          <w:rFonts w:hint="eastAsia"/>
          <w:color w:val="000000" w:themeColor="text1"/>
        </w:rPr>
        <w:t>消息中间件</w:t>
      </w:r>
      <w:r>
        <w:rPr>
          <w:rFonts w:hint="eastAsia"/>
          <w:color w:val="000000" w:themeColor="text1"/>
        </w:rPr>
        <w:t>组件</w:t>
      </w:r>
      <w:r w:rsidR="004243E2" w:rsidRPr="009D03D0">
        <w:rPr>
          <w:rFonts w:hint="eastAsia"/>
          <w:color w:val="000000" w:themeColor="text1"/>
        </w:rPr>
        <w:t>首先需要创建</w:t>
      </w:r>
      <w:r>
        <w:rPr>
          <w:rFonts w:hint="eastAsia"/>
          <w:color w:val="000000" w:themeColor="text1"/>
        </w:rPr>
        <w:t>对应</w:t>
      </w:r>
      <w:r w:rsidR="004243E2" w:rsidRPr="009D03D0">
        <w:rPr>
          <w:rFonts w:hint="eastAsia"/>
          <w:color w:val="000000" w:themeColor="text1"/>
        </w:rPr>
        <w:t>上市公司的关键词</w:t>
      </w:r>
      <w:r>
        <w:rPr>
          <w:rFonts w:hint="eastAsia"/>
          <w:color w:val="000000" w:themeColor="text1"/>
        </w:rPr>
        <w:t>，</w:t>
      </w:r>
      <w:r w:rsidR="004243E2" w:rsidRPr="009D03D0">
        <w:rPr>
          <w:rFonts w:hint="eastAsia"/>
          <w:color w:val="000000" w:themeColor="text1"/>
        </w:rPr>
        <w:t>区分多个</w:t>
      </w:r>
      <w:r w:rsidR="004243E2" w:rsidRPr="009D03D0">
        <w:rPr>
          <w:rFonts w:hint="eastAsia"/>
          <w:color w:val="000000" w:themeColor="text1"/>
        </w:rPr>
        <w:t>Topic</w:t>
      </w:r>
      <w:r w:rsidR="004243E2" w:rsidRPr="009D03D0">
        <w:rPr>
          <w:rFonts w:hint="eastAsia"/>
          <w:color w:val="000000" w:themeColor="text1"/>
        </w:rPr>
        <w:t>以便于</w:t>
      </w:r>
      <w:r>
        <w:rPr>
          <w:rFonts w:hint="eastAsia"/>
          <w:color w:val="000000" w:themeColor="text1"/>
        </w:rPr>
        <w:t>数据处理</w:t>
      </w:r>
      <w:r w:rsidR="004243E2" w:rsidRPr="009D03D0">
        <w:rPr>
          <w:rFonts w:hint="eastAsia"/>
          <w:color w:val="000000" w:themeColor="text1"/>
        </w:rPr>
        <w:t>模块进行处理。由于对</w:t>
      </w:r>
      <w:proofErr w:type="spellStart"/>
      <w:r w:rsidR="004243E2" w:rsidRPr="009D03D0">
        <w:rPr>
          <w:rFonts w:hint="eastAsia"/>
          <w:color w:val="000000" w:themeColor="text1"/>
        </w:rPr>
        <w:t>Netty</w:t>
      </w:r>
      <w:proofErr w:type="spellEnd"/>
      <w:r w:rsidR="004243E2" w:rsidRPr="009D03D0">
        <w:rPr>
          <w:rFonts w:hint="eastAsia"/>
          <w:color w:val="000000" w:themeColor="text1"/>
        </w:rPr>
        <w:t>的改写基于</w:t>
      </w:r>
      <w:r w:rsidR="004243E2" w:rsidRPr="009D03D0">
        <w:rPr>
          <w:rFonts w:hint="eastAsia"/>
          <w:color w:val="000000" w:themeColor="text1"/>
        </w:rPr>
        <w:t>Java API</w:t>
      </w:r>
      <w:r w:rsidR="004243E2" w:rsidRPr="009D03D0">
        <w:rPr>
          <w:rFonts w:hint="eastAsia"/>
          <w:color w:val="000000" w:themeColor="text1"/>
        </w:rPr>
        <w:t>，将推</w:t>
      </w:r>
      <w:r>
        <w:rPr>
          <w:rFonts w:hint="eastAsia"/>
          <w:color w:val="000000" w:themeColor="text1"/>
        </w:rPr>
        <w:t>文</w:t>
      </w:r>
      <w:r w:rsidR="004243E2" w:rsidRPr="009D03D0">
        <w:rPr>
          <w:rFonts w:hint="eastAsia"/>
          <w:color w:val="000000" w:themeColor="text1"/>
        </w:rPr>
        <w:t>写入</w:t>
      </w:r>
      <w:r>
        <w:rPr>
          <w:rFonts w:hint="eastAsia"/>
          <w:color w:val="000000" w:themeColor="text1"/>
        </w:rPr>
        <w:t>数据库</w:t>
      </w:r>
      <w:r w:rsidR="004243E2" w:rsidRPr="009D03D0">
        <w:rPr>
          <w:rFonts w:hint="eastAsia"/>
          <w:color w:val="000000" w:themeColor="text1"/>
        </w:rPr>
        <w:t>也是在</w:t>
      </w:r>
      <w:r w:rsidR="004243E2" w:rsidRPr="009D03D0">
        <w:rPr>
          <w:rFonts w:hint="eastAsia"/>
          <w:color w:val="000000" w:themeColor="text1"/>
        </w:rPr>
        <w:t>JVM</w:t>
      </w:r>
      <w:r w:rsidR="004243E2" w:rsidRPr="009D03D0">
        <w:rPr>
          <w:rFonts w:hint="eastAsia"/>
          <w:color w:val="000000" w:themeColor="text1"/>
        </w:rPr>
        <w:t>层面完成，所以采用</w:t>
      </w:r>
      <w:r w:rsidR="004243E2" w:rsidRPr="009D03D0">
        <w:rPr>
          <w:rFonts w:hint="eastAsia"/>
          <w:color w:val="000000" w:themeColor="text1"/>
        </w:rPr>
        <w:t>Kafka</w:t>
      </w:r>
      <w:r w:rsidR="004243E2" w:rsidRPr="009D03D0">
        <w:rPr>
          <w:rFonts w:hint="eastAsia"/>
          <w:color w:val="000000" w:themeColor="text1"/>
        </w:rPr>
        <w:t>的</w:t>
      </w:r>
      <w:r w:rsidR="004243E2" w:rsidRPr="009D03D0">
        <w:rPr>
          <w:rFonts w:hint="eastAsia"/>
          <w:color w:val="000000" w:themeColor="text1"/>
        </w:rPr>
        <w:t>Java API</w:t>
      </w:r>
      <w:r w:rsidR="004243E2" w:rsidRPr="009D03D0">
        <w:rPr>
          <w:rFonts w:hint="eastAsia"/>
          <w:color w:val="000000" w:themeColor="text1"/>
        </w:rPr>
        <w:t>进行消息中间件的调用，代码逻辑如下：</w:t>
      </w:r>
    </w:p>
    <w:p w14:paraId="34A0BDE4" w14:textId="77777777" w:rsidR="004243E2" w:rsidRPr="00944031" w:rsidRDefault="004243E2" w:rsidP="000C7F4F">
      <w:pPr>
        <w:pStyle w:val="aff0"/>
      </w:pPr>
      <w:r w:rsidRPr="00944031">
        <w:rPr>
          <w:noProof/>
        </w:rPr>
        <w:drawing>
          <wp:inline distT="0" distB="0" distL="0" distR="0" wp14:anchorId="3A362BFC" wp14:editId="25718CA1">
            <wp:extent cx="2787785" cy="298561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7190" cy="3027817"/>
                    </a:xfrm>
                    <a:prstGeom prst="rect">
                      <a:avLst/>
                    </a:prstGeom>
                  </pic:spPr>
                </pic:pic>
              </a:graphicData>
            </a:graphic>
          </wp:inline>
        </w:drawing>
      </w:r>
    </w:p>
    <w:p w14:paraId="15A1B1CB" w14:textId="1716E3DC" w:rsidR="004243E2" w:rsidRPr="00944031" w:rsidRDefault="00EA4697" w:rsidP="000C7F4F">
      <w:pPr>
        <w:pStyle w:val="aff0"/>
      </w:pPr>
      <w:r w:rsidRPr="00944031">
        <w:t>图</w:t>
      </w:r>
      <w:r w:rsidRPr="00944031">
        <w:t>7-3  Kafka</w:t>
      </w:r>
      <w:r w:rsidRPr="00944031">
        <w:t>消息队列实现示意图</w:t>
      </w:r>
    </w:p>
    <w:p w14:paraId="772E63AD" w14:textId="02711085" w:rsidR="004243E2" w:rsidRDefault="004243E2" w:rsidP="004243E2">
      <w:pPr>
        <w:spacing w:line="288" w:lineRule="auto"/>
        <w:ind w:firstLine="480"/>
        <w:jc w:val="left"/>
        <w:rPr>
          <w:color w:val="000000" w:themeColor="text1"/>
        </w:rPr>
      </w:pPr>
      <w:r w:rsidRPr="009D03D0">
        <w:rPr>
          <w:rFonts w:hint="eastAsia"/>
          <w:color w:val="000000" w:themeColor="text1"/>
        </w:rPr>
        <w:t>在</w:t>
      </w:r>
      <w:r w:rsidRPr="009D03D0">
        <w:rPr>
          <w:rFonts w:hint="eastAsia"/>
          <w:color w:val="000000" w:themeColor="text1"/>
        </w:rPr>
        <w:t>Consumer/Broker</w:t>
      </w:r>
      <w:r w:rsidRPr="009D03D0">
        <w:rPr>
          <w:rFonts w:hint="eastAsia"/>
          <w:color w:val="000000" w:themeColor="text1"/>
        </w:rPr>
        <w:t>端，不同的</w:t>
      </w:r>
      <w:r w:rsidRPr="009D03D0">
        <w:rPr>
          <w:rFonts w:hint="eastAsia"/>
          <w:color w:val="000000" w:themeColor="text1"/>
        </w:rPr>
        <w:t>Consumer</w:t>
      </w:r>
      <w:r w:rsidRPr="009D03D0">
        <w:rPr>
          <w:rFonts w:hint="eastAsia"/>
          <w:color w:val="000000" w:themeColor="text1"/>
        </w:rPr>
        <w:t>实例部署在不同的机器上，而</w:t>
      </w:r>
      <w:r w:rsidR="005D4C7F">
        <w:rPr>
          <w:rFonts w:hint="eastAsia"/>
          <w:color w:val="000000" w:themeColor="text1"/>
        </w:rPr>
        <w:t>不同</w:t>
      </w:r>
      <w:r w:rsidRPr="009D03D0">
        <w:rPr>
          <w:rFonts w:hint="eastAsia"/>
          <w:color w:val="000000" w:themeColor="text1"/>
        </w:rPr>
        <w:t>机器的部署按照处理不同</w:t>
      </w:r>
      <w:r w:rsidRPr="009D03D0">
        <w:rPr>
          <w:rFonts w:hint="eastAsia"/>
          <w:color w:val="000000" w:themeColor="text1"/>
        </w:rPr>
        <w:t>Topic</w:t>
      </w:r>
      <w:r w:rsidRPr="009D03D0">
        <w:rPr>
          <w:rFonts w:hint="eastAsia"/>
          <w:color w:val="000000" w:themeColor="text1"/>
        </w:rPr>
        <w:t>的流处理平台进行分配。</w:t>
      </w:r>
      <w:r w:rsidR="005D4C7F">
        <w:rPr>
          <w:rFonts w:hint="eastAsia"/>
          <w:color w:val="000000" w:themeColor="text1"/>
        </w:rPr>
        <w:t>B</w:t>
      </w:r>
      <w:r w:rsidR="005D4C7F">
        <w:rPr>
          <w:color w:val="000000" w:themeColor="text1"/>
        </w:rPr>
        <w:t>roker</w:t>
      </w:r>
      <w:r w:rsidRPr="009D03D0">
        <w:rPr>
          <w:rFonts w:hint="eastAsia"/>
          <w:color w:val="000000" w:themeColor="text1"/>
        </w:rPr>
        <w:t>代码逻辑与</w:t>
      </w:r>
      <w:r w:rsidRPr="009D03D0">
        <w:rPr>
          <w:rFonts w:hint="eastAsia"/>
          <w:color w:val="000000" w:themeColor="text1"/>
        </w:rPr>
        <w:t>Consumer</w:t>
      </w:r>
      <w:r w:rsidRPr="009D03D0">
        <w:rPr>
          <w:rFonts w:hint="eastAsia"/>
          <w:color w:val="000000" w:themeColor="text1"/>
        </w:rPr>
        <w:t>相似。具体机器的分配如</w:t>
      </w:r>
      <w:r w:rsidR="00E13EF0">
        <w:rPr>
          <w:rFonts w:hint="eastAsia"/>
          <w:color w:val="000000" w:themeColor="text1"/>
        </w:rPr>
        <w:t>表</w:t>
      </w:r>
      <w:r w:rsidR="00E13EF0">
        <w:rPr>
          <w:rFonts w:hint="eastAsia"/>
          <w:color w:val="000000" w:themeColor="text1"/>
        </w:rPr>
        <w:t>7</w:t>
      </w:r>
      <w:r w:rsidR="00E13EF0">
        <w:rPr>
          <w:color w:val="000000" w:themeColor="text1"/>
        </w:rPr>
        <w:t>-1</w:t>
      </w:r>
      <w:r w:rsidRPr="009D03D0">
        <w:rPr>
          <w:rFonts w:hint="eastAsia"/>
          <w:color w:val="000000" w:themeColor="text1"/>
        </w:rPr>
        <w:t>所示：</w:t>
      </w:r>
    </w:p>
    <w:p w14:paraId="7BD1FFCE" w14:textId="469448BB" w:rsidR="00E13EF0" w:rsidRPr="00944031" w:rsidRDefault="00E13EF0" w:rsidP="000C7F4F">
      <w:pPr>
        <w:pStyle w:val="aff0"/>
      </w:pPr>
      <w:r w:rsidRPr="00944031">
        <w:rPr>
          <w:rFonts w:hint="eastAsia"/>
        </w:rPr>
        <w:t>表</w:t>
      </w:r>
      <w:r w:rsidRPr="00944031">
        <w:rPr>
          <w:rFonts w:hint="eastAsia"/>
        </w:rPr>
        <w:t>7</w:t>
      </w:r>
      <w:r w:rsidRPr="00944031">
        <w:t xml:space="preserve">-1 </w:t>
      </w:r>
      <w:r w:rsidRPr="00944031">
        <w:rPr>
          <w:rFonts w:hint="eastAsia"/>
        </w:rPr>
        <w:t>按照话题的机器分配表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765"/>
        <w:gridCol w:w="2766"/>
      </w:tblGrid>
      <w:tr w:rsidR="009D03D0" w:rsidRPr="009D03D0" w14:paraId="11EE68DF" w14:textId="77777777" w:rsidTr="00B921E1">
        <w:trPr>
          <w:cantSplit/>
          <w:trHeight w:val="318"/>
          <w:tblHeader/>
        </w:trPr>
        <w:tc>
          <w:tcPr>
            <w:tcW w:w="2765" w:type="dxa"/>
          </w:tcPr>
          <w:p w14:paraId="019F3C11" w14:textId="0A6771EB" w:rsidR="00916C61" w:rsidRPr="004365B0" w:rsidRDefault="00916C61" w:rsidP="00467A4C">
            <w:pPr>
              <w:spacing w:line="288" w:lineRule="auto"/>
              <w:ind w:firstLineChars="0" w:firstLine="0"/>
              <w:jc w:val="left"/>
              <w:rPr>
                <w:color w:val="000000" w:themeColor="text1"/>
                <w:sz w:val="21"/>
              </w:rPr>
            </w:pPr>
            <w:r w:rsidRPr="004365B0">
              <w:rPr>
                <w:rFonts w:hint="eastAsia"/>
                <w:color w:val="000000" w:themeColor="text1"/>
                <w:sz w:val="21"/>
              </w:rPr>
              <w:t>Topic</w:t>
            </w:r>
          </w:p>
        </w:tc>
        <w:tc>
          <w:tcPr>
            <w:tcW w:w="2765" w:type="dxa"/>
          </w:tcPr>
          <w:p w14:paraId="54D00ECC" w14:textId="75285209" w:rsidR="00916C61" w:rsidRPr="004365B0" w:rsidRDefault="00916C61" w:rsidP="00467A4C">
            <w:pPr>
              <w:spacing w:line="288" w:lineRule="auto"/>
              <w:ind w:firstLineChars="0" w:firstLine="0"/>
              <w:jc w:val="left"/>
              <w:rPr>
                <w:color w:val="000000" w:themeColor="text1"/>
                <w:sz w:val="21"/>
              </w:rPr>
            </w:pPr>
            <w:r w:rsidRPr="004365B0">
              <w:rPr>
                <w:rFonts w:hint="eastAsia"/>
                <w:color w:val="000000" w:themeColor="text1"/>
                <w:sz w:val="21"/>
              </w:rPr>
              <w:t>Example</w:t>
            </w:r>
          </w:p>
        </w:tc>
        <w:tc>
          <w:tcPr>
            <w:tcW w:w="2766" w:type="dxa"/>
          </w:tcPr>
          <w:p w14:paraId="4CD491E9" w14:textId="6615B6F5" w:rsidR="00916C61" w:rsidRPr="004365B0" w:rsidRDefault="00916C61" w:rsidP="00467A4C">
            <w:pPr>
              <w:spacing w:line="288" w:lineRule="auto"/>
              <w:ind w:firstLineChars="0" w:firstLine="0"/>
              <w:jc w:val="left"/>
              <w:rPr>
                <w:color w:val="000000" w:themeColor="text1"/>
                <w:sz w:val="21"/>
              </w:rPr>
            </w:pPr>
            <w:r w:rsidRPr="004365B0">
              <w:rPr>
                <w:rFonts w:hint="eastAsia"/>
                <w:color w:val="000000" w:themeColor="text1"/>
                <w:sz w:val="21"/>
              </w:rPr>
              <w:t>Machine</w:t>
            </w:r>
          </w:p>
        </w:tc>
      </w:tr>
      <w:tr w:rsidR="009D03D0" w:rsidRPr="009D03D0" w14:paraId="46E7307F" w14:textId="77777777" w:rsidTr="00B921E1">
        <w:trPr>
          <w:cantSplit/>
          <w:trHeight w:val="318"/>
          <w:tblHeader/>
        </w:trPr>
        <w:tc>
          <w:tcPr>
            <w:tcW w:w="2765" w:type="dxa"/>
          </w:tcPr>
          <w:p w14:paraId="0239E298" w14:textId="1A71D459" w:rsidR="00916C61" w:rsidRPr="004365B0" w:rsidRDefault="00916C61" w:rsidP="00467A4C">
            <w:pPr>
              <w:spacing w:line="288" w:lineRule="auto"/>
              <w:ind w:firstLineChars="0" w:firstLine="0"/>
              <w:jc w:val="left"/>
              <w:rPr>
                <w:color w:val="000000" w:themeColor="text1"/>
                <w:sz w:val="21"/>
              </w:rPr>
            </w:pPr>
            <w:r w:rsidRPr="004365B0">
              <w:rPr>
                <w:rFonts w:hint="eastAsia"/>
                <w:color w:val="000000" w:themeColor="text1"/>
                <w:sz w:val="21"/>
              </w:rPr>
              <w:t>Tech</w:t>
            </w:r>
          </w:p>
        </w:tc>
        <w:tc>
          <w:tcPr>
            <w:tcW w:w="2765" w:type="dxa"/>
          </w:tcPr>
          <w:p w14:paraId="01B6A1D0" w14:textId="25FBB0EE" w:rsidR="00916C61" w:rsidRPr="004365B0" w:rsidRDefault="00916C61" w:rsidP="00467A4C">
            <w:pPr>
              <w:spacing w:line="288" w:lineRule="auto"/>
              <w:ind w:firstLineChars="0" w:firstLine="0"/>
              <w:jc w:val="left"/>
              <w:rPr>
                <w:color w:val="000000" w:themeColor="text1"/>
                <w:sz w:val="21"/>
              </w:rPr>
            </w:pPr>
            <w:r w:rsidRPr="004365B0">
              <w:rPr>
                <w:rFonts w:hint="eastAsia"/>
                <w:color w:val="000000" w:themeColor="text1"/>
                <w:sz w:val="21"/>
              </w:rPr>
              <w:t>Apple</w:t>
            </w:r>
            <w:r w:rsidRPr="004365B0">
              <w:rPr>
                <w:color w:val="000000" w:themeColor="text1"/>
                <w:sz w:val="21"/>
              </w:rPr>
              <w:t>, Facebook, Google</w:t>
            </w:r>
          </w:p>
        </w:tc>
        <w:tc>
          <w:tcPr>
            <w:tcW w:w="2766" w:type="dxa"/>
          </w:tcPr>
          <w:p w14:paraId="566A4BB5" w14:textId="6BFAAA7F" w:rsidR="00916C61" w:rsidRPr="004365B0" w:rsidRDefault="00916C61" w:rsidP="00467A4C">
            <w:pPr>
              <w:spacing w:line="288" w:lineRule="auto"/>
              <w:ind w:firstLineChars="0" w:firstLine="0"/>
              <w:jc w:val="left"/>
              <w:rPr>
                <w:color w:val="000000" w:themeColor="text1"/>
                <w:sz w:val="21"/>
              </w:rPr>
            </w:pPr>
            <w:r w:rsidRPr="004365B0">
              <w:rPr>
                <w:color w:val="000000" w:themeColor="text1"/>
                <w:sz w:val="21"/>
              </w:rPr>
              <w:t>10.108.247.103@0</w:t>
            </w:r>
          </w:p>
        </w:tc>
      </w:tr>
      <w:tr w:rsidR="009D03D0" w:rsidRPr="009D03D0" w14:paraId="74FB7270" w14:textId="77777777" w:rsidTr="00B921E1">
        <w:trPr>
          <w:cantSplit/>
          <w:trHeight w:val="318"/>
          <w:tblHeader/>
        </w:trPr>
        <w:tc>
          <w:tcPr>
            <w:tcW w:w="2765" w:type="dxa"/>
          </w:tcPr>
          <w:p w14:paraId="2E3C50DA" w14:textId="4F06A9A8" w:rsidR="00916C61" w:rsidRPr="004365B0" w:rsidRDefault="00916C61" w:rsidP="00467A4C">
            <w:pPr>
              <w:spacing w:line="288" w:lineRule="auto"/>
              <w:ind w:firstLineChars="0" w:firstLine="0"/>
              <w:jc w:val="left"/>
              <w:rPr>
                <w:color w:val="000000" w:themeColor="text1"/>
                <w:sz w:val="21"/>
              </w:rPr>
            </w:pPr>
            <w:r w:rsidRPr="004365B0">
              <w:rPr>
                <w:rFonts w:hint="eastAsia"/>
                <w:color w:val="000000" w:themeColor="text1"/>
                <w:sz w:val="21"/>
              </w:rPr>
              <w:t>Airline</w:t>
            </w:r>
          </w:p>
        </w:tc>
        <w:tc>
          <w:tcPr>
            <w:tcW w:w="2765" w:type="dxa"/>
          </w:tcPr>
          <w:p w14:paraId="5AF6976E" w14:textId="22B0BED3" w:rsidR="00916C61" w:rsidRPr="004365B0" w:rsidRDefault="00916C61" w:rsidP="00467A4C">
            <w:pPr>
              <w:spacing w:line="288" w:lineRule="auto"/>
              <w:ind w:firstLineChars="0" w:firstLine="0"/>
              <w:jc w:val="left"/>
              <w:rPr>
                <w:color w:val="000000" w:themeColor="text1"/>
                <w:sz w:val="21"/>
              </w:rPr>
            </w:pPr>
            <w:r w:rsidRPr="004365B0">
              <w:rPr>
                <w:rFonts w:hint="eastAsia"/>
                <w:color w:val="000000" w:themeColor="text1"/>
                <w:sz w:val="21"/>
              </w:rPr>
              <w:t>Companies</w:t>
            </w:r>
            <w:r w:rsidRPr="004365B0">
              <w:rPr>
                <w:color w:val="000000" w:themeColor="text1"/>
                <w:sz w:val="21"/>
              </w:rPr>
              <w:t xml:space="preserve"> Delta, American Airlines</w:t>
            </w:r>
          </w:p>
        </w:tc>
        <w:tc>
          <w:tcPr>
            <w:tcW w:w="2766" w:type="dxa"/>
          </w:tcPr>
          <w:p w14:paraId="411C47CE" w14:textId="1457249A" w:rsidR="00916C61" w:rsidRPr="004365B0" w:rsidRDefault="00916C61" w:rsidP="00467A4C">
            <w:pPr>
              <w:spacing w:line="288" w:lineRule="auto"/>
              <w:ind w:firstLineChars="0" w:firstLine="0"/>
              <w:jc w:val="left"/>
              <w:rPr>
                <w:color w:val="000000" w:themeColor="text1"/>
                <w:sz w:val="21"/>
              </w:rPr>
            </w:pPr>
            <w:r w:rsidRPr="004365B0">
              <w:rPr>
                <w:color w:val="000000" w:themeColor="text1"/>
                <w:sz w:val="21"/>
              </w:rPr>
              <w:t>10.108.247.103@1</w:t>
            </w:r>
          </w:p>
        </w:tc>
      </w:tr>
      <w:tr w:rsidR="009D03D0" w:rsidRPr="009D03D0" w14:paraId="6346CB03" w14:textId="77777777" w:rsidTr="00B921E1">
        <w:trPr>
          <w:cantSplit/>
          <w:trHeight w:val="318"/>
          <w:tblHeader/>
        </w:trPr>
        <w:tc>
          <w:tcPr>
            <w:tcW w:w="2765" w:type="dxa"/>
          </w:tcPr>
          <w:p w14:paraId="6D623343" w14:textId="11F80AF3" w:rsidR="00916C61" w:rsidRPr="004365B0" w:rsidRDefault="00916C61" w:rsidP="00467A4C">
            <w:pPr>
              <w:spacing w:line="288" w:lineRule="auto"/>
              <w:ind w:firstLineChars="0" w:firstLine="0"/>
              <w:jc w:val="left"/>
              <w:rPr>
                <w:color w:val="000000" w:themeColor="text1"/>
                <w:sz w:val="21"/>
              </w:rPr>
            </w:pPr>
            <w:r w:rsidRPr="004365B0">
              <w:rPr>
                <w:rFonts w:hint="eastAsia"/>
                <w:color w:val="000000" w:themeColor="text1"/>
                <w:sz w:val="21"/>
              </w:rPr>
              <w:t>E</w:t>
            </w:r>
            <w:r w:rsidRPr="004365B0">
              <w:rPr>
                <w:color w:val="000000" w:themeColor="text1"/>
                <w:sz w:val="21"/>
              </w:rPr>
              <w:t>nergy</w:t>
            </w:r>
          </w:p>
        </w:tc>
        <w:tc>
          <w:tcPr>
            <w:tcW w:w="2765" w:type="dxa"/>
          </w:tcPr>
          <w:p w14:paraId="6B5585DA" w14:textId="2ED8A45D" w:rsidR="00916C61" w:rsidRPr="004365B0" w:rsidRDefault="00916C61" w:rsidP="00467A4C">
            <w:pPr>
              <w:spacing w:line="288" w:lineRule="auto"/>
              <w:ind w:firstLineChars="0" w:firstLine="0"/>
              <w:jc w:val="left"/>
              <w:rPr>
                <w:color w:val="000000" w:themeColor="text1"/>
                <w:sz w:val="21"/>
              </w:rPr>
            </w:pPr>
            <w:r w:rsidRPr="004365B0">
              <w:rPr>
                <w:color w:val="000000" w:themeColor="text1"/>
                <w:sz w:val="21"/>
              </w:rPr>
              <w:t>EXXOL</w:t>
            </w:r>
          </w:p>
        </w:tc>
        <w:tc>
          <w:tcPr>
            <w:tcW w:w="2766" w:type="dxa"/>
          </w:tcPr>
          <w:p w14:paraId="4AFCE76B" w14:textId="40A666D2" w:rsidR="00916C61" w:rsidRPr="004365B0" w:rsidRDefault="00916C61" w:rsidP="00467A4C">
            <w:pPr>
              <w:spacing w:line="288" w:lineRule="auto"/>
              <w:ind w:firstLineChars="0" w:firstLine="0"/>
              <w:jc w:val="left"/>
              <w:rPr>
                <w:color w:val="000000" w:themeColor="text1"/>
                <w:sz w:val="21"/>
              </w:rPr>
            </w:pPr>
            <w:r w:rsidRPr="004365B0">
              <w:rPr>
                <w:color w:val="000000" w:themeColor="text1"/>
                <w:sz w:val="21"/>
              </w:rPr>
              <w:t>10.108.247.103@2</w:t>
            </w:r>
          </w:p>
        </w:tc>
      </w:tr>
      <w:tr w:rsidR="009D03D0" w:rsidRPr="009D03D0" w14:paraId="5D083100" w14:textId="77777777" w:rsidTr="00B921E1">
        <w:trPr>
          <w:cantSplit/>
          <w:trHeight w:val="318"/>
          <w:tblHeader/>
        </w:trPr>
        <w:tc>
          <w:tcPr>
            <w:tcW w:w="2765" w:type="dxa"/>
          </w:tcPr>
          <w:p w14:paraId="2DE71572" w14:textId="768B2B21" w:rsidR="00916C61" w:rsidRPr="004365B0" w:rsidRDefault="00916C61" w:rsidP="00467A4C">
            <w:pPr>
              <w:spacing w:line="288" w:lineRule="auto"/>
              <w:ind w:firstLineChars="0" w:firstLine="0"/>
              <w:jc w:val="left"/>
              <w:rPr>
                <w:color w:val="000000" w:themeColor="text1"/>
                <w:sz w:val="21"/>
              </w:rPr>
            </w:pPr>
            <w:r w:rsidRPr="004365B0">
              <w:rPr>
                <w:color w:val="000000" w:themeColor="text1"/>
                <w:sz w:val="21"/>
              </w:rPr>
              <w:t>Entertainment</w:t>
            </w:r>
            <w:r w:rsidRPr="004365B0">
              <w:rPr>
                <w:rFonts w:hint="eastAsia"/>
                <w:color w:val="000000" w:themeColor="text1"/>
                <w:sz w:val="21"/>
              </w:rPr>
              <w:t>s</w:t>
            </w:r>
          </w:p>
        </w:tc>
        <w:tc>
          <w:tcPr>
            <w:tcW w:w="2765" w:type="dxa"/>
          </w:tcPr>
          <w:p w14:paraId="152E8AB6" w14:textId="233F6842" w:rsidR="00916C61" w:rsidRPr="004365B0" w:rsidRDefault="00916C61" w:rsidP="00467A4C">
            <w:pPr>
              <w:spacing w:line="288" w:lineRule="auto"/>
              <w:ind w:firstLineChars="0" w:firstLine="0"/>
              <w:jc w:val="left"/>
              <w:rPr>
                <w:color w:val="000000" w:themeColor="text1"/>
                <w:sz w:val="21"/>
              </w:rPr>
            </w:pPr>
            <w:r w:rsidRPr="004365B0">
              <w:rPr>
                <w:color w:val="000000" w:themeColor="text1"/>
                <w:sz w:val="21"/>
              </w:rPr>
              <w:t>Blizzard, Sony</w:t>
            </w:r>
          </w:p>
        </w:tc>
        <w:tc>
          <w:tcPr>
            <w:tcW w:w="2766" w:type="dxa"/>
          </w:tcPr>
          <w:p w14:paraId="358C28DB" w14:textId="1214BDF7" w:rsidR="00916C61" w:rsidRPr="004365B0" w:rsidRDefault="00916C61" w:rsidP="00467A4C">
            <w:pPr>
              <w:spacing w:line="288" w:lineRule="auto"/>
              <w:ind w:firstLineChars="0" w:firstLine="0"/>
              <w:jc w:val="left"/>
              <w:rPr>
                <w:color w:val="000000" w:themeColor="text1"/>
                <w:sz w:val="21"/>
              </w:rPr>
            </w:pPr>
            <w:r w:rsidRPr="004365B0">
              <w:rPr>
                <w:color w:val="000000" w:themeColor="text1"/>
                <w:sz w:val="21"/>
              </w:rPr>
              <w:t>10.108.247.103@3</w:t>
            </w:r>
          </w:p>
        </w:tc>
      </w:tr>
    </w:tbl>
    <w:p w14:paraId="5C20FFCF" w14:textId="2164F278" w:rsidR="004243E2" w:rsidRPr="004408EA" w:rsidRDefault="004243E2" w:rsidP="004408EA">
      <w:pPr>
        <w:pStyle w:val="2"/>
        <w:spacing w:before="326" w:after="326"/>
      </w:pPr>
      <w:bookmarkStart w:id="325" w:name="_Toc2274939"/>
      <w:bookmarkStart w:id="326" w:name="_Toc2329327"/>
      <w:bookmarkStart w:id="327" w:name="_Toc3724987"/>
      <w:r w:rsidRPr="004408EA">
        <w:rPr>
          <w:rFonts w:hint="eastAsia"/>
        </w:rPr>
        <w:t>7</w:t>
      </w:r>
      <w:r w:rsidRPr="004408EA">
        <w:t xml:space="preserve">.3 </w:t>
      </w:r>
      <w:r w:rsidRPr="004408EA">
        <w:rPr>
          <w:rFonts w:hint="eastAsia"/>
        </w:rPr>
        <w:t>Spark</w:t>
      </w:r>
      <w:r w:rsidRPr="004408EA">
        <w:t xml:space="preserve"> </w:t>
      </w:r>
      <w:r w:rsidRPr="004408EA">
        <w:rPr>
          <w:rFonts w:hint="eastAsia"/>
        </w:rPr>
        <w:t>Streaming</w:t>
      </w:r>
      <w:bookmarkEnd w:id="325"/>
      <w:bookmarkEnd w:id="326"/>
      <w:r w:rsidR="00AE608C" w:rsidRPr="00AE608C">
        <w:rPr>
          <w:rFonts w:hint="eastAsia"/>
        </w:rPr>
        <w:t>数据预处理组件</w:t>
      </w:r>
      <w:bookmarkEnd w:id="327"/>
    </w:p>
    <w:p w14:paraId="35F4FB09" w14:textId="0D8F3D2E" w:rsidR="004243E2" w:rsidRPr="009D03D0" w:rsidRDefault="004243E2" w:rsidP="004243E2">
      <w:pPr>
        <w:spacing w:line="288" w:lineRule="auto"/>
        <w:ind w:firstLine="480"/>
        <w:jc w:val="left"/>
        <w:rPr>
          <w:color w:val="000000" w:themeColor="text1"/>
        </w:rPr>
      </w:pPr>
      <w:r w:rsidRPr="009D03D0">
        <w:rPr>
          <w:rFonts w:hint="eastAsia"/>
          <w:color w:val="000000" w:themeColor="text1"/>
        </w:rPr>
        <w:t>流</w:t>
      </w:r>
      <w:r w:rsidR="005D4C7F">
        <w:rPr>
          <w:rFonts w:hint="eastAsia"/>
          <w:color w:val="000000" w:themeColor="text1"/>
        </w:rPr>
        <w:t>数据的</w:t>
      </w:r>
      <w:r w:rsidRPr="009D03D0">
        <w:rPr>
          <w:rFonts w:hint="eastAsia"/>
          <w:color w:val="000000" w:themeColor="text1"/>
        </w:rPr>
        <w:t>预处理主要由</w:t>
      </w:r>
      <w:r w:rsidRPr="009D03D0">
        <w:rPr>
          <w:rFonts w:hint="eastAsia"/>
          <w:color w:val="000000" w:themeColor="text1"/>
        </w:rPr>
        <w:t>Spark Streaming</w:t>
      </w:r>
      <w:r w:rsidRPr="009D03D0">
        <w:rPr>
          <w:rFonts w:hint="eastAsia"/>
          <w:color w:val="000000" w:themeColor="text1"/>
        </w:rPr>
        <w:t>完成，需要</w:t>
      </w:r>
      <w:r w:rsidR="005D4C7F">
        <w:rPr>
          <w:rFonts w:hint="eastAsia"/>
          <w:color w:val="000000" w:themeColor="text1"/>
        </w:rPr>
        <w:t>在之前简单的预处理基础上</w:t>
      </w:r>
      <w:r w:rsidRPr="009D03D0">
        <w:rPr>
          <w:rFonts w:hint="eastAsia"/>
          <w:color w:val="000000" w:themeColor="text1"/>
        </w:rPr>
        <w:t>完成进一步的处理，包括：</w:t>
      </w:r>
    </w:p>
    <w:p w14:paraId="124F5F6A" w14:textId="645FFB69" w:rsidR="004243E2" w:rsidRPr="009D03D0" w:rsidRDefault="004243E2" w:rsidP="004243E2">
      <w:pPr>
        <w:spacing w:line="288" w:lineRule="auto"/>
        <w:ind w:firstLine="480"/>
        <w:jc w:val="left"/>
        <w:rPr>
          <w:color w:val="000000" w:themeColor="text1"/>
        </w:rPr>
      </w:pPr>
      <w:r w:rsidRPr="009D03D0">
        <w:rPr>
          <w:color w:val="000000" w:themeColor="text1"/>
        </w:rPr>
        <w:t xml:space="preserve">1. </w:t>
      </w:r>
      <w:r w:rsidRPr="009D03D0">
        <w:rPr>
          <w:rFonts w:hint="eastAsia"/>
          <w:color w:val="000000" w:themeColor="text1"/>
        </w:rPr>
        <w:t>词汇大小写转换，同样大小字母的单词表达</w:t>
      </w:r>
      <w:r w:rsidR="005D4C7F">
        <w:rPr>
          <w:rFonts w:hint="eastAsia"/>
          <w:color w:val="000000" w:themeColor="text1"/>
        </w:rPr>
        <w:t>了</w:t>
      </w:r>
      <w:r w:rsidRPr="009D03D0">
        <w:rPr>
          <w:rFonts w:hint="eastAsia"/>
          <w:color w:val="000000" w:themeColor="text1"/>
        </w:rPr>
        <w:t>同样或者相似的含义，可</w:t>
      </w:r>
      <w:r w:rsidRPr="009D03D0">
        <w:rPr>
          <w:rFonts w:hint="eastAsia"/>
          <w:color w:val="000000" w:themeColor="text1"/>
        </w:rPr>
        <w:lastRenderedPageBreak/>
        <w:t>以处理为同一个</w:t>
      </w:r>
      <w:r w:rsidR="005D4C7F">
        <w:rPr>
          <w:color w:val="000000" w:themeColor="text1"/>
        </w:rPr>
        <w:t>S</w:t>
      </w:r>
      <w:r w:rsidRPr="009D03D0">
        <w:rPr>
          <w:rFonts w:hint="eastAsia"/>
          <w:color w:val="000000" w:themeColor="text1"/>
        </w:rPr>
        <w:t>tring</w:t>
      </w:r>
      <w:r w:rsidRPr="009D03D0">
        <w:rPr>
          <w:rFonts w:hint="eastAsia"/>
          <w:color w:val="000000" w:themeColor="text1"/>
        </w:rPr>
        <w:t>对象</w:t>
      </w:r>
      <w:r w:rsidR="005D4C7F">
        <w:rPr>
          <w:rFonts w:hint="eastAsia"/>
          <w:color w:val="000000" w:themeColor="text1"/>
        </w:rPr>
        <w:t>。</w:t>
      </w:r>
      <w:r w:rsidRPr="009D03D0">
        <w:rPr>
          <w:rFonts w:hint="eastAsia"/>
          <w:color w:val="000000" w:themeColor="text1"/>
        </w:rPr>
        <w:t>除此之外，网络用语还</w:t>
      </w:r>
      <w:r w:rsidR="005D4C7F">
        <w:rPr>
          <w:rFonts w:hint="eastAsia"/>
          <w:color w:val="000000" w:themeColor="text1"/>
        </w:rPr>
        <w:t>存在</w:t>
      </w:r>
      <w:r w:rsidRPr="009D03D0">
        <w:rPr>
          <w:rFonts w:hint="eastAsia"/>
          <w:color w:val="000000" w:themeColor="text1"/>
        </w:rPr>
        <w:t>一些特殊的字符层的对应法则，也需要进行判断后进行转换，部分转换</w:t>
      </w:r>
      <w:r w:rsidR="005D4C7F">
        <w:rPr>
          <w:rFonts w:hint="eastAsia"/>
          <w:color w:val="000000" w:themeColor="text1"/>
        </w:rPr>
        <w:t>规则</w:t>
      </w:r>
      <w:r w:rsidRPr="009D03D0">
        <w:rPr>
          <w:rFonts w:hint="eastAsia"/>
          <w:color w:val="000000" w:themeColor="text1"/>
        </w:rPr>
        <w:t>如表</w:t>
      </w:r>
      <w:r w:rsidR="00E13EF0">
        <w:rPr>
          <w:rFonts w:hint="eastAsia"/>
          <w:color w:val="000000" w:themeColor="text1"/>
        </w:rPr>
        <w:t>7</w:t>
      </w:r>
      <w:r w:rsidR="00E13EF0">
        <w:rPr>
          <w:color w:val="000000" w:themeColor="text1"/>
        </w:rPr>
        <w:t>-2</w:t>
      </w:r>
      <w:r w:rsidR="00E13EF0">
        <w:rPr>
          <w:rFonts w:hint="eastAsia"/>
          <w:color w:val="000000" w:themeColor="text1"/>
        </w:rPr>
        <w:t>所示</w:t>
      </w:r>
      <w:r w:rsidRPr="009D03D0">
        <w:rPr>
          <w:rFonts w:hint="eastAsia"/>
          <w:color w:val="000000" w:themeColor="text1"/>
        </w:rPr>
        <w:t>：</w:t>
      </w:r>
    </w:p>
    <w:p w14:paraId="289872B7" w14:textId="6CCA3F2B" w:rsidR="00EA4697" w:rsidRPr="00944031" w:rsidRDefault="00EA4697" w:rsidP="000C7F4F">
      <w:pPr>
        <w:pStyle w:val="aff0"/>
      </w:pPr>
      <w:r w:rsidRPr="00944031">
        <w:t>表</w:t>
      </w:r>
      <w:r w:rsidRPr="00944031">
        <w:t>7-</w:t>
      </w:r>
      <w:r w:rsidR="00E13EF0" w:rsidRPr="00944031">
        <w:t>2</w:t>
      </w:r>
      <w:r w:rsidRPr="00944031">
        <w:t xml:space="preserve"> </w:t>
      </w:r>
      <w:r w:rsidRPr="00944031">
        <w:t>字符级别部分转换示意表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5"/>
        <w:gridCol w:w="4145"/>
      </w:tblGrid>
      <w:tr w:rsidR="004243E2" w:rsidRPr="009D03D0" w14:paraId="6CB8BED8" w14:textId="77777777" w:rsidTr="001149B9">
        <w:trPr>
          <w:trHeight w:val="318"/>
        </w:trPr>
        <w:tc>
          <w:tcPr>
            <w:tcW w:w="4145" w:type="dxa"/>
          </w:tcPr>
          <w:p w14:paraId="0A0C2281" w14:textId="77777777" w:rsidR="004243E2" w:rsidRPr="004365B0" w:rsidRDefault="004243E2" w:rsidP="00467A4C">
            <w:pPr>
              <w:spacing w:line="288" w:lineRule="auto"/>
              <w:ind w:firstLineChars="0" w:firstLine="0"/>
              <w:jc w:val="left"/>
              <w:rPr>
                <w:rFonts w:eastAsia="STKaiti" w:cs="Times New Roman"/>
                <w:color w:val="000000" w:themeColor="text1"/>
                <w:sz w:val="21"/>
              </w:rPr>
            </w:pPr>
            <w:r w:rsidRPr="004365B0">
              <w:rPr>
                <w:rFonts w:eastAsia="STKaiti" w:cs="Times New Roman"/>
                <w:color w:val="000000" w:themeColor="text1"/>
                <w:sz w:val="21"/>
              </w:rPr>
              <w:t>3</w:t>
            </w:r>
          </w:p>
        </w:tc>
        <w:tc>
          <w:tcPr>
            <w:tcW w:w="4145" w:type="dxa"/>
          </w:tcPr>
          <w:p w14:paraId="0E945CCC" w14:textId="77777777" w:rsidR="004243E2" w:rsidRPr="004365B0" w:rsidRDefault="004243E2" w:rsidP="00467A4C">
            <w:pPr>
              <w:spacing w:line="288" w:lineRule="auto"/>
              <w:ind w:firstLineChars="0" w:firstLine="0"/>
              <w:jc w:val="left"/>
              <w:rPr>
                <w:rFonts w:eastAsia="STKaiti" w:cs="Times New Roman"/>
                <w:color w:val="000000" w:themeColor="text1"/>
                <w:sz w:val="21"/>
              </w:rPr>
            </w:pPr>
            <w:r w:rsidRPr="004365B0">
              <w:rPr>
                <w:rFonts w:eastAsia="STKaiti" w:cs="Times New Roman"/>
                <w:color w:val="000000" w:themeColor="text1"/>
                <w:sz w:val="21"/>
              </w:rPr>
              <w:t>e</w:t>
            </w:r>
          </w:p>
        </w:tc>
      </w:tr>
      <w:tr w:rsidR="004243E2" w:rsidRPr="009D03D0" w14:paraId="6EEE374A" w14:textId="77777777" w:rsidTr="001149B9">
        <w:trPr>
          <w:trHeight w:val="318"/>
        </w:trPr>
        <w:tc>
          <w:tcPr>
            <w:tcW w:w="4145" w:type="dxa"/>
          </w:tcPr>
          <w:p w14:paraId="067E6247" w14:textId="77777777" w:rsidR="004243E2" w:rsidRPr="004365B0" w:rsidRDefault="004243E2" w:rsidP="00467A4C">
            <w:pPr>
              <w:spacing w:line="288" w:lineRule="auto"/>
              <w:ind w:firstLineChars="0" w:firstLine="0"/>
              <w:jc w:val="left"/>
              <w:rPr>
                <w:rFonts w:eastAsia="STKaiti" w:cs="Times New Roman"/>
                <w:color w:val="000000" w:themeColor="text1"/>
                <w:sz w:val="21"/>
              </w:rPr>
            </w:pPr>
            <w:r w:rsidRPr="004365B0">
              <w:rPr>
                <w:rFonts w:eastAsia="STKaiti" w:cs="Times New Roman"/>
                <w:color w:val="000000" w:themeColor="text1"/>
                <w:sz w:val="21"/>
              </w:rPr>
              <w:t>!</w:t>
            </w:r>
          </w:p>
        </w:tc>
        <w:tc>
          <w:tcPr>
            <w:tcW w:w="4145" w:type="dxa"/>
          </w:tcPr>
          <w:p w14:paraId="398CF05F" w14:textId="77777777" w:rsidR="004243E2" w:rsidRPr="004365B0" w:rsidRDefault="004243E2" w:rsidP="00467A4C">
            <w:pPr>
              <w:spacing w:line="288" w:lineRule="auto"/>
              <w:ind w:firstLineChars="0" w:firstLine="0"/>
              <w:jc w:val="left"/>
              <w:rPr>
                <w:rFonts w:eastAsia="STKaiti" w:cs="Times New Roman"/>
                <w:color w:val="000000" w:themeColor="text1"/>
                <w:sz w:val="21"/>
              </w:rPr>
            </w:pPr>
            <w:proofErr w:type="spellStart"/>
            <w:r w:rsidRPr="004365B0">
              <w:rPr>
                <w:rFonts w:eastAsia="STKaiti" w:cs="Times New Roman"/>
                <w:color w:val="000000" w:themeColor="text1"/>
                <w:sz w:val="21"/>
              </w:rPr>
              <w:t>i</w:t>
            </w:r>
            <w:proofErr w:type="spellEnd"/>
          </w:p>
        </w:tc>
      </w:tr>
      <w:tr w:rsidR="004243E2" w:rsidRPr="009D03D0" w14:paraId="4510D279" w14:textId="77777777" w:rsidTr="001149B9">
        <w:trPr>
          <w:trHeight w:val="318"/>
        </w:trPr>
        <w:tc>
          <w:tcPr>
            <w:tcW w:w="4145" w:type="dxa"/>
          </w:tcPr>
          <w:p w14:paraId="43CBF65D" w14:textId="77777777" w:rsidR="004243E2" w:rsidRPr="004365B0" w:rsidRDefault="004243E2" w:rsidP="00467A4C">
            <w:pPr>
              <w:spacing w:line="288" w:lineRule="auto"/>
              <w:ind w:firstLineChars="0" w:firstLine="0"/>
              <w:jc w:val="left"/>
              <w:rPr>
                <w:rFonts w:eastAsia="STKaiti" w:cs="Times New Roman"/>
                <w:color w:val="000000" w:themeColor="text1"/>
                <w:sz w:val="21"/>
              </w:rPr>
            </w:pPr>
            <w:r w:rsidRPr="004365B0">
              <w:rPr>
                <w:rFonts w:eastAsia="STKaiti" w:cs="Times New Roman"/>
                <w:color w:val="000000" w:themeColor="text1"/>
                <w:sz w:val="21"/>
              </w:rPr>
              <w:t>4</w:t>
            </w:r>
          </w:p>
        </w:tc>
        <w:tc>
          <w:tcPr>
            <w:tcW w:w="4145" w:type="dxa"/>
          </w:tcPr>
          <w:p w14:paraId="02B71798" w14:textId="77777777" w:rsidR="004243E2" w:rsidRPr="004365B0" w:rsidRDefault="004243E2" w:rsidP="00467A4C">
            <w:pPr>
              <w:spacing w:line="288" w:lineRule="auto"/>
              <w:ind w:firstLineChars="0" w:firstLine="0"/>
              <w:jc w:val="left"/>
              <w:rPr>
                <w:rFonts w:eastAsia="STKaiti" w:cs="Times New Roman"/>
                <w:color w:val="000000" w:themeColor="text1"/>
                <w:sz w:val="21"/>
              </w:rPr>
            </w:pPr>
            <w:r w:rsidRPr="004365B0">
              <w:rPr>
                <w:rFonts w:eastAsia="STKaiti" w:cs="Times New Roman"/>
                <w:color w:val="000000" w:themeColor="text1"/>
                <w:sz w:val="21"/>
              </w:rPr>
              <w:t>A</w:t>
            </w:r>
          </w:p>
        </w:tc>
      </w:tr>
      <w:tr w:rsidR="004243E2" w:rsidRPr="009D03D0" w14:paraId="45CB77A8" w14:textId="77777777" w:rsidTr="001149B9">
        <w:trPr>
          <w:trHeight w:val="318"/>
        </w:trPr>
        <w:tc>
          <w:tcPr>
            <w:tcW w:w="4145" w:type="dxa"/>
          </w:tcPr>
          <w:p w14:paraId="316744E7" w14:textId="77777777" w:rsidR="004243E2" w:rsidRPr="004365B0" w:rsidRDefault="004243E2" w:rsidP="00467A4C">
            <w:pPr>
              <w:spacing w:line="288" w:lineRule="auto"/>
              <w:ind w:firstLineChars="0" w:firstLine="0"/>
              <w:jc w:val="left"/>
              <w:rPr>
                <w:rFonts w:eastAsia="STKaiti" w:cs="Times New Roman"/>
                <w:color w:val="000000" w:themeColor="text1"/>
                <w:sz w:val="21"/>
              </w:rPr>
            </w:pPr>
            <w:r w:rsidRPr="004365B0">
              <w:rPr>
                <w:rFonts w:eastAsia="STKaiti" w:cs="Times New Roman"/>
                <w:color w:val="000000" w:themeColor="text1"/>
                <w:sz w:val="21"/>
              </w:rPr>
              <w:t>6</w:t>
            </w:r>
          </w:p>
        </w:tc>
        <w:tc>
          <w:tcPr>
            <w:tcW w:w="4145" w:type="dxa"/>
          </w:tcPr>
          <w:p w14:paraId="61CB0D56" w14:textId="77777777" w:rsidR="004243E2" w:rsidRPr="004365B0" w:rsidRDefault="004243E2" w:rsidP="00467A4C">
            <w:pPr>
              <w:spacing w:line="288" w:lineRule="auto"/>
              <w:ind w:firstLineChars="0" w:firstLine="0"/>
              <w:jc w:val="left"/>
              <w:rPr>
                <w:rFonts w:eastAsia="STKaiti" w:cs="Times New Roman"/>
                <w:color w:val="000000" w:themeColor="text1"/>
                <w:sz w:val="21"/>
              </w:rPr>
            </w:pPr>
            <w:r w:rsidRPr="004365B0">
              <w:rPr>
                <w:rFonts w:eastAsia="STKaiti" w:cs="Times New Roman"/>
                <w:color w:val="000000" w:themeColor="text1"/>
                <w:sz w:val="21"/>
              </w:rPr>
              <w:t>b</w:t>
            </w:r>
          </w:p>
        </w:tc>
      </w:tr>
      <w:tr w:rsidR="004243E2" w:rsidRPr="009D03D0" w14:paraId="3BF88645" w14:textId="77777777" w:rsidTr="001149B9">
        <w:trPr>
          <w:trHeight w:val="318"/>
        </w:trPr>
        <w:tc>
          <w:tcPr>
            <w:tcW w:w="4145" w:type="dxa"/>
          </w:tcPr>
          <w:p w14:paraId="29BA3296" w14:textId="77777777" w:rsidR="004243E2" w:rsidRPr="004365B0" w:rsidRDefault="004243E2" w:rsidP="00467A4C">
            <w:pPr>
              <w:spacing w:line="288" w:lineRule="auto"/>
              <w:ind w:firstLineChars="0" w:firstLine="0"/>
              <w:jc w:val="left"/>
              <w:rPr>
                <w:rFonts w:eastAsia="STKaiti" w:cs="Times New Roman"/>
                <w:color w:val="000000" w:themeColor="text1"/>
                <w:sz w:val="21"/>
              </w:rPr>
            </w:pPr>
            <w:r w:rsidRPr="004365B0">
              <w:rPr>
                <w:rFonts w:eastAsia="STKaiti" w:cs="Times New Roman"/>
                <w:color w:val="000000" w:themeColor="text1"/>
                <w:sz w:val="21"/>
              </w:rPr>
              <w:t>0</w:t>
            </w:r>
          </w:p>
        </w:tc>
        <w:tc>
          <w:tcPr>
            <w:tcW w:w="4145" w:type="dxa"/>
          </w:tcPr>
          <w:p w14:paraId="67337410" w14:textId="77777777" w:rsidR="004243E2" w:rsidRPr="004365B0" w:rsidRDefault="004243E2" w:rsidP="00467A4C">
            <w:pPr>
              <w:spacing w:line="288" w:lineRule="auto"/>
              <w:ind w:firstLineChars="0" w:firstLine="0"/>
              <w:jc w:val="left"/>
              <w:rPr>
                <w:rFonts w:eastAsia="STKaiti" w:cs="Times New Roman"/>
                <w:color w:val="000000" w:themeColor="text1"/>
                <w:sz w:val="21"/>
              </w:rPr>
            </w:pPr>
            <w:r w:rsidRPr="004365B0">
              <w:rPr>
                <w:rFonts w:eastAsia="STKaiti" w:cs="Times New Roman"/>
                <w:color w:val="000000" w:themeColor="text1"/>
                <w:sz w:val="21"/>
              </w:rPr>
              <w:t>O</w:t>
            </w:r>
          </w:p>
        </w:tc>
      </w:tr>
      <w:tr w:rsidR="004243E2" w:rsidRPr="009D03D0" w14:paraId="7A3F6389" w14:textId="77777777" w:rsidTr="001149B9">
        <w:trPr>
          <w:trHeight w:val="318"/>
        </w:trPr>
        <w:tc>
          <w:tcPr>
            <w:tcW w:w="4145" w:type="dxa"/>
          </w:tcPr>
          <w:p w14:paraId="4843D397" w14:textId="63116C62" w:rsidR="004243E2" w:rsidRPr="004365B0" w:rsidRDefault="008E3669" w:rsidP="00467A4C">
            <w:pPr>
              <w:spacing w:line="288" w:lineRule="auto"/>
              <w:ind w:firstLineChars="0" w:firstLine="0"/>
              <w:jc w:val="left"/>
              <w:rPr>
                <w:rFonts w:eastAsia="STKaiti" w:cs="Times New Roman"/>
                <w:color w:val="000000" w:themeColor="text1"/>
                <w:sz w:val="21"/>
              </w:rPr>
            </w:pPr>
            <m:oMathPara>
              <m:oMathParaPr>
                <m:jc m:val="left"/>
              </m:oMathParaPr>
              <m:oMath>
                <m:r>
                  <w:rPr>
                    <w:rFonts w:ascii="Cambria Math" w:eastAsia="STKaiti" w:hAnsi="Cambria Math" w:cs="Times New Roman"/>
                    <w:color w:val="000000" w:themeColor="text1"/>
                    <w:sz w:val="21"/>
                  </w:rPr>
                  <m:t>∂</m:t>
                </m:r>
              </m:oMath>
            </m:oMathPara>
          </w:p>
        </w:tc>
        <w:tc>
          <w:tcPr>
            <w:tcW w:w="4145" w:type="dxa"/>
          </w:tcPr>
          <w:p w14:paraId="6D192F7B" w14:textId="77777777" w:rsidR="004243E2" w:rsidRPr="004365B0" w:rsidRDefault="004243E2" w:rsidP="00467A4C">
            <w:pPr>
              <w:spacing w:line="288" w:lineRule="auto"/>
              <w:ind w:firstLineChars="0" w:firstLine="0"/>
              <w:jc w:val="left"/>
              <w:rPr>
                <w:rFonts w:eastAsia="STKaiti" w:cs="Times New Roman"/>
                <w:color w:val="000000" w:themeColor="text1"/>
                <w:sz w:val="21"/>
              </w:rPr>
            </w:pPr>
            <w:r w:rsidRPr="004365B0">
              <w:rPr>
                <w:rFonts w:eastAsia="STKaiti" w:cs="Times New Roman"/>
                <w:color w:val="000000" w:themeColor="text1"/>
                <w:sz w:val="21"/>
              </w:rPr>
              <w:t>d</w:t>
            </w:r>
          </w:p>
        </w:tc>
      </w:tr>
      <w:tr w:rsidR="004243E2" w:rsidRPr="009D03D0" w14:paraId="2DD1EEA4" w14:textId="77777777" w:rsidTr="001149B9">
        <w:trPr>
          <w:trHeight w:val="318"/>
        </w:trPr>
        <w:tc>
          <w:tcPr>
            <w:tcW w:w="4145" w:type="dxa"/>
          </w:tcPr>
          <w:p w14:paraId="6CDA87A9" w14:textId="77777777" w:rsidR="004243E2" w:rsidRPr="004365B0" w:rsidRDefault="004243E2" w:rsidP="00467A4C">
            <w:pPr>
              <w:spacing w:line="288" w:lineRule="auto"/>
              <w:ind w:firstLineChars="0" w:firstLine="0"/>
              <w:jc w:val="left"/>
              <w:rPr>
                <w:rFonts w:eastAsia="STKaiti" w:cs="Times New Roman"/>
                <w:color w:val="000000" w:themeColor="text1"/>
                <w:sz w:val="21"/>
              </w:rPr>
            </w:pPr>
            <w:r w:rsidRPr="004365B0">
              <w:rPr>
                <w:rFonts w:eastAsia="STKaiti" w:cs="Times New Roman"/>
                <w:color w:val="000000" w:themeColor="text1"/>
                <w:sz w:val="21"/>
              </w:rPr>
              <w:t>1</w:t>
            </w:r>
          </w:p>
        </w:tc>
        <w:tc>
          <w:tcPr>
            <w:tcW w:w="4145" w:type="dxa"/>
          </w:tcPr>
          <w:p w14:paraId="16935934" w14:textId="77777777" w:rsidR="004243E2" w:rsidRPr="004365B0" w:rsidRDefault="004243E2" w:rsidP="00467A4C">
            <w:pPr>
              <w:spacing w:line="288" w:lineRule="auto"/>
              <w:ind w:firstLineChars="0" w:firstLine="0"/>
              <w:jc w:val="left"/>
              <w:rPr>
                <w:rFonts w:eastAsia="STKaiti" w:cs="Times New Roman"/>
                <w:color w:val="000000" w:themeColor="text1"/>
                <w:sz w:val="21"/>
              </w:rPr>
            </w:pPr>
            <w:r w:rsidRPr="004365B0">
              <w:rPr>
                <w:rFonts w:eastAsia="STKaiti" w:cs="Times New Roman"/>
                <w:color w:val="000000" w:themeColor="text1"/>
                <w:sz w:val="21"/>
              </w:rPr>
              <w:t>l</w:t>
            </w:r>
          </w:p>
        </w:tc>
      </w:tr>
      <w:tr w:rsidR="004243E2" w:rsidRPr="009D03D0" w14:paraId="7763D63D" w14:textId="77777777" w:rsidTr="001149B9">
        <w:trPr>
          <w:trHeight w:val="318"/>
        </w:trPr>
        <w:tc>
          <w:tcPr>
            <w:tcW w:w="4145" w:type="dxa"/>
          </w:tcPr>
          <w:p w14:paraId="69BCDFBE" w14:textId="77777777" w:rsidR="004243E2" w:rsidRPr="004365B0" w:rsidRDefault="004243E2" w:rsidP="00467A4C">
            <w:pPr>
              <w:spacing w:line="288" w:lineRule="auto"/>
              <w:ind w:firstLineChars="0" w:firstLine="0"/>
              <w:jc w:val="left"/>
              <w:rPr>
                <w:rFonts w:eastAsia="STKaiti" w:cs="Times New Roman"/>
                <w:color w:val="000000" w:themeColor="text1"/>
                <w:sz w:val="21"/>
              </w:rPr>
            </w:pPr>
            <w:r w:rsidRPr="004365B0">
              <w:rPr>
                <w:rFonts w:eastAsia="STKaiti" w:cs="Times New Roman"/>
                <w:color w:val="000000" w:themeColor="text1"/>
                <w:sz w:val="21"/>
              </w:rPr>
              <w:t>2</w:t>
            </w:r>
          </w:p>
        </w:tc>
        <w:tc>
          <w:tcPr>
            <w:tcW w:w="4145" w:type="dxa"/>
          </w:tcPr>
          <w:p w14:paraId="0DE077E2" w14:textId="77777777" w:rsidR="004243E2" w:rsidRPr="004365B0" w:rsidRDefault="004243E2" w:rsidP="00467A4C">
            <w:pPr>
              <w:spacing w:line="288" w:lineRule="auto"/>
              <w:ind w:firstLineChars="0" w:firstLine="0"/>
              <w:jc w:val="left"/>
              <w:rPr>
                <w:rFonts w:eastAsia="STKaiti" w:cs="Times New Roman"/>
                <w:color w:val="000000" w:themeColor="text1"/>
                <w:sz w:val="21"/>
              </w:rPr>
            </w:pPr>
            <w:r w:rsidRPr="004365B0">
              <w:rPr>
                <w:rFonts w:eastAsia="STKaiti" w:cs="Times New Roman"/>
                <w:color w:val="000000" w:themeColor="text1"/>
                <w:sz w:val="21"/>
              </w:rPr>
              <w:t>z</w:t>
            </w:r>
          </w:p>
        </w:tc>
      </w:tr>
    </w:tbl>
    <w:p w14:paraId="5920CD0C" w14:textId="58FCC781" w:rsidR="004243E2" w:rsidRPr="009D03D0" w:rsidRDefault="004243E2" w:rsidP="004243E2">
      <w:pPr>
        <w:spacing w:line="288" w:lineRule="auto"/>
        <w:ind w:firstLine="480"/>
        <w:jc w:val="left"/>
        <w:rPr>
          <w:color w:val="000000" w:themeColor="text1"/>
        </w:rPr>
      </w:pPr>
      <w:r w:rsidRPr="009D03D0">
        <w:rPr>
          <w:color w:val="000000" w:themeColor="text1"/>
        </w:rPr>
        <w:t xml:space="preserve">2. </w:t>
      </w:r>
      <w:r w:rsidR="005D4C7F">
        <w:rPr>
          <w:rFonts w:hint="eastAsia"/>
          <w:color w:val="000000" w:themeColor="text1"/>
        </w:rPr>
        <w:t>E</w:t>
      </w:r>
      <w:r w:rsidRPr="009D03D0">
        <w:rPr>
          <w:rFonts w:hint="eastAsia"/>
          <w:color w:val="000000" w:themeColor="text1"/>
        </w:rPr>
        <w:t>moji</w:t>
      </w:r>
      <w:r w:rsidRPr="009D03D0">
        <w:rPr>
          <w:rFonts w:hint="eastAsia"/>
          <w:color w:val="000000" w:themeColor="text1"/>
        </w:rPr>
        <w:t>等特殊词汇转换</w:t>
      </w:r>
      <w:r w:rsidR="005D4C7F">
        <w:rPr>
          <w:rFonts w:hint="eastAsia"/>
          <w:color w:val="000000" w:themeColor="text1"/>
        </w:rPr>
        <w:t>，</w:t>
      </w:r>
      <w:r w:rsidRPr="009D03D0">
        <w:rPr>
          <w:rFonts w:hint="eastAsia"/>
          <w:color w:val="000000" w:themeColor="text1"/>
        </w:rPr>
        <w:t>由于推特文本的传输格式为</w:t>
      </w:r>
      <w:r w:rsidRPr="009D03D0">
        <w:rPr>
          <w:rFonts w:hint="eastAsia"/>
          <w:color w:val="000000" w:themeColor="text1"/>
        </w:rPr>
        <w:t>Unicode</w:t>
      </w:r>
      <w:r w:rsidRPr="009D03D0">
        <w:rPr>
          <w:rFonts w:hint="eastAsia"/>
          <w:color w:val="000000" w:themeColor="text1"/>
        </w:rPr>
        <w:t>模式，每一个字符被</w:t>
      </w:r>
      <w:r w:rsidRPr="009D03D0">
        <w:rPr>
          <w:rFonts w:hint="eastAsia"/>
          <w:color w:val="000000" w:themeColor="text1"/>
        </w:rPr>
        <w:t>4</w:t>
      </w:r>
      <w:r w:rsidR="005D4C7F">
        <w:rPr>
          <w:rFonts w:hint="eastAsia"/>
          <w:color w:val="000000" w:themeColor="text1"/>
        </w:rPr>
        <w:t>个</w:t>
      </w:r>
      <w:r w:rsidRPr="009D03D0">
        <w:rPr>
          <w:rFonts w:hint="eastAsia"/>
          <w:color w:val="000000" w:themeColor="text1"/>
        </w:rPr>
        <w:t>字节编码，</w:t>
      </w:r>
      <w:r w:rsidRPr="009D03D0">
        <w:rPr>
          <w:rFonts w:hint="eastAsia"/>
          <w:color w:val="000000" w:themeColor="text1"/>
        </w:rPr>
        <w:t>emoji</w:t>
      </w:r>
      <w:r w:rsidRPr="009D03D0">
        <w:rPr>
          <w:rFonts w:hint="eastAsia"/>
          <w:color w:val="000000" w:themeColor="text1"/>
        </w:rPr>
        <w:t>等特殊表情</w:t>
      </w:r>
      <w:r w:rsidR="005D4C7F">
        <w:rPr>
          <w:rFonts w:hint="eastAsia"/>
          <w:color w:val="000000" w:themeColor="text1"/>
        </w:rPr>
        <w:t>同样也可编码为</w:t>
      </w:r>
      <w:r w:rsidR="005D4C7F">
        <w:rPr>
          <w:rFonts w:hint="eastAsia"/>
          <w:color w:val="000000" w:themeColor="text1"/>
        </w:rPr>
        <w:t>4</w:t>
      </w:r>
      <w:r w:rsidR="005D4C7F">
        <w:rPr>
          <w:rFonts w:hint="eastAsia"/>
          <w:color w:val="000000" w:themeColor="text1"/>
        </w:rPr>
        <w:t>字节的</w:t>
      </w:r>
      <w:r w:rsidR="005D4C7F">
        <w:rPr>
          <w:rFonts w:hint="eastAsia"/>
          <w:color w:val="000000" w:themeColor="text1"/>
        </w:rPr>
        <w:t>Unicode</w:t>
      </w:r>
      <w:r w:rsidR="005D4C7F">
        <w:rPr>
          <w:rFonts w:hint="eastAsia"/>
          <w:color w:val="000000" w:themeColor="text1"/>
        </w:rPr>
        <w:t>字符。而</w:t>
      </w:r>
      <w:r w:rsidRPr="009D03D0">
        <w:rPr>
          <w:rFonts w:hint="eastAsia"/>
          <w:color w:val="000000" w:themeColor="text1"/>
        </w:rPr>
        <w:t>社交网络理论认为，表情</w:t>
      </w:r>
      <w:r w:rsidR="005D4C7F">
        <w:rPr>
          <w:rFonts w:hint="eastAsia"/>
          <w:color w:val="000000" w:themeColor="text1"/>
        </w:rPr>
        <w:t>符号</w:t>
      </w:r>
      <w:r w:rsidRPr="009D03D0">
        <w:rPr>
          <w:rFonts w:hint="eastAsia"/>
          <w:color w:val="000000" w:themeColor="text1"/>
        </w:rPr>
        <w:t>往往有比较明显的情感倾向，所以必须对这些表情</w:t>
      </w:r>
      <w:r w:rsidR="005D4C7F">
        <w:rPr>
          <w:rFonts w:hint="eastAsia"/>
          <w:color w:val="000000" w:themeColor="text1"/>
        </w:rPr>
        <w:t>进行转换</w:t>
      </w:r>
      <w:r w:rsidRPr="009D03D0">
        <w:rPr>
          <w:rFonts w:hint="eastAsia"/>
          <w:color w:val="000000" w:themeColor="text1"/>
        </w:rPr>
        <w:t>处理。</w:t>
      </w:r>
      <w:r w:rsidR="005D4C7F">
        <w:rPr>
          <w:rFonts w:hint="eastAsia"/>
          <w:color w:val="000000" w:themeColor="text1"/>
        </w:rPr>
        <w:t>具体</w:t>
      </w:r>
      <w:r w:rsidRPr="009D03D0">
        <w:rPr>
          <w:rFonts w:hint="eastAsia"/>
          <w:color w:val="000000" w:themeColor="text1"/>
        </w:rPr>
        <w:t>做法是，读取</w:t>
      </w:r>
      <w:r w:rsidR="005D4C7F">
        <w:rPr>
          <w:rFonts w:hint="eastAsia"/>
          <w:color w:val="000000" w:themeColor="text1"/>
        </w:rPr>
        <w:t>Emoji</w:t>
      </w:r>
      <w:r w:rsidRPr="009D03D0">
        <w:rPr>
          <w:rFonts w:hint="eastAsia"/>
          <w:color w:val="000000" w:themeColor="text1"/>
        </w:rPr>
        <w:t>的</w:t>
      </w:r>
      <w:r w:rsidRPr="009D03D0">
        <w:rPr>
          <w:rFonts w:hint="eastAsia"/>
          <w:color w:val="000000" w:themeColor="text1"/>
        </w:rPr>
        <w:t>Unicode</w:t>
      </w:r>
      <w:r w:rsidRPr="009D03D0">
        <w:rPr>
          <w:rFonts w:hint="eastAsia"/>
          <w:color w:val="000000" w:themeColor="text1"/>
        </w:rPr>
        <w:t>编码，并且按照预设的字典转化为对应的情感表达。例如</w:t>
      </w:r>
      <w:r w:rsidR="005D4C7F">
        <w:rPr>
          <w:color w:val="000000" w:themeColor="text1"/>
        </w:rPr>
        <w:t>”u</w:t>
      </w:r>
      <w:r w:rsidRPr="009D03D0">
        <w:rPr>
          <w:rFonts w:hint="eastAsia"/>
          <w:color w:val="000000" w:themeColor="text1"/>
        </w:rPr>
        <w:t>1f601</w:t>
      </w:r>
      <w:r w:rsidR="005D4C7F">
        <w:rPr>
          <w:color w:val="000000" w:themeColor="text1"/>
        </w:rPr>
        <w:t>”</w:t>
      </w:r>
      <w:r w:rsidRPr="009D03D0">
        <w:rPr>
          <w:rFonts w:hint="eastAsia"/>
          <w:color w:val="000000" w:themeColor="text1"/>
        </w:rPr>
        <w:t>对应笑脸的表情，在</w:t>
      </w:r>
      <w:r w:rsidR="005D4C7F">
        <w:rPr>
          <w:rFonts w:hint="eastAsia"/>
          <w:color w:val="000000" w:themeColor="text1"/>
        </w:rPr>
        <w:t>预设的字典</w:t>
      </w:r>
      <w:r w:rsidRPr="009D03D0">
        <w:rPr>
          <w:rFonts w:hint="eastAsia"/>
          <w:color w:val="000000" w:themeColor="text1"/>
        </w:rPr>
        <w:t>中会被翻译为</w:t>
      </w:r>
      <w:r w:rsidRPr="009D03D0">
        <w:rPr>
          <w:rFonts w:hint="eastAsia"/>
          <w:color w:val="000000" w:themeColor="text1"/>
        </w:rPr>
        <w:t xml:space="preserve"> </w:t>
      </w:r>
      <w:r w:rsidRPr="009D03D0">
        <w:rPr>
          <w:color w:val="000000" w:themeColor="text1"/>
        </w:rPr>
        <w:t>“</w:t>
      </w:r>
      <w:r w:rsidRPr="009D03D0">
        <w:rPr>
          <w:rFonts w:hint="eastAsia"/>
          <w:color w:val="000000" w:themeColor="text1"/>
        </w:rPr>
        <w:t>happy</w:t>
      </w:r>
      <w:r w:rsidRPr="009D03D0">
        <w:rPr>
          <w:color w:val="000000" w:themeColor="text1"/>
        </w:rPr>
        <w:t>”</w:t>
      </w:r>
      <w:r w:rsidRPr="009D03D0">
        <w:rPr>
          <w:rFonts w:hint="eastAsia"/>
          <w:color w:val="000000" w:themeColor="text1"/>
        </w:rPr>
        <w:t>。此外，网络用语</w:t>
      </w:r>
      <w:r w:rsidR="005D4C7F">
        <w:rPr>
          <w:rFonts w:hint="eastAsia"/>
          <w:color w:val="000000" w:themeColor="text1"/>
        </w:rPr>
        <w:t>词汇</w:t>
      </w:r>
      <w:r w:rsidRPr="009D03D0">
        <w:rPr>
          <w:rFonts w:hint="eastAsia"/>
          <w:color w:val="000000" w:themeColor="text1"/>
        </w:rPr>
        <w:t>与普通文本</w:t>
      </w:r>
      <w:r w:rsidR="005D4C7F">
        <w:rPr>
          <w:rFonts w:hint="eastAsia"/>
          <w:color w:val="000000" w:themeColor="text1"/>
        </w:rPr>
        <w:t>的词汇</w:t>
      </w:r>
      <w:r w:rsidRPr="009D03D0">
        <w:rPr>
          <w:rFonts w:hint="eastAsia"/>
          <w:color w:val="000000" w:themeColor="text1"/>
        </w:rPr>
        <w:t>有比较大的不同，存在类似于</w:t>
      </w:r>
      <w:r w:rsidRPr="009D03D0">
        <w:rPr>
          <w:rFonts w:hint="eastAsia"/>
          <w:color w:val="000000" w:themeColor="text1"/>
        </w:rPr>
        <w:t>LOL/LMAO/LOLROF</w:t>
      </w:r>
      <w:r w:rsidRPr="009D03D0">
        <w:rPr>
          <w:rFonts w:hint="eastAsia"/>
          <w:color w:val="000000" w:themeColor="text1"/>
        </w:rPr>
        <w:t>等有强烈情感表达的网络词汇，还包括有些被称为网络梗（</w:t>
      </w:r>
      <w:r w:rsidRPr="009D03D0">
        <w:rPr>
          <w:rFonts w:hint="eastAsia"/>
          <w:color w:val="000000" w:themeColor="text1"/>
        </w:rPr>
        <w:t>gig</w:t>
      </w:r>
      <w:r w:rsidRPr="009D03D0">
        <w:rPr>
          <w:rFonts w:hint="eastAsia"/>
          <w:color w:val="000000" w:themeColor="text1"/>
        </w:rPr>
        <w:t>）的特殊短语，都需要</w:t>
      </w:r>
      <w:r w:rsidR="005D4C7F">
        <w:rPr>
          <w:rFonts w:hint="eastAsia"/>
          <w:color w:val="000000" w:themeColor="text1"/>
        </w:rPr>
        <w:t>类似地</w:t>
      </w:r>
      <w:r w:rsidRPr="009D03D0">
        <w:rPr>
          <w:rFonts w:hint="eastAsia"/>
          <w:color w:val="000000" w:themeColor="text1"/>
        </w:rPr>
        <w:t>添加入相应的字典转化为对应的情感表达</w:t>
      </w:r>
      <w:r w:rsidR="005D4C7F">
        <w:rPr>
          <w:rFonts w:hint="eastAsia"/>
          <w:color w:val="000000" w:themeColor="text1"/>
        </w:rPr>
        <w:t>。</w:t>
      </w:r>
    </w:p>
    <w:p w14:paraId="5A672484" w14:textId="793A20D9" w:rsidR="004243E2" w:rsidRPr="009D03D0" w:rsidRDefault="004243E2" w:rsidP="004243E2">
      <w:pPr>
        <w:spacing w:line="288" w:lineRule="auto"/>
        <w:ind w:firstLine="480"/>
        <w:jc w:val="left"/>
        <w:rPr>
          <w:color w:val="000000" w:themeColor="text1"/>
        </w:rPr>
      </w:pPr>
      <w:r w:rsidRPr="009D03D0">
        <w:rPr>
          <w:rFonts w:hint="eastAsia"/>
          <w:color w:val="000000" w:themeColor="text1"/>
        </w:rPr>
        <w:t>3</w:t>
      </w:r>
      <w:r w:rsidRPr="009D03D0">
        <w:rPr>
          <w:color w:val="000000" w:themeColor="text1"/>
        </w:rPr>
        <w:t xml:space="preserve">. </w:t>
      </w:r>
      <w:r w:rsidRPr="009D03D0">
        <w:rPr>
          <w:rFonts w:hint="eastAsia"/>
          <w:color w:val="000000" w:themeColor="text1"/>
        </w:rPr>
        <w:t>不合法词汇，推文中有各种链接</w:t>
      </w:r>
      <w:r w:rsidR="005D4C7F">
        <w:rPr>
          <w:rFonts w:hint="eastAsia"/>
          <w:color w:val="000000" w:themeColor="text1"/>
        </w:rPr>
        <w:t>内容</w:t>
      </w:r>
      <w:r w:rsidRPr="009D03D0">
        <w:rPr>
          <w:rFonts w:hint="eastAsia"/>
          <w:color w:val="000000" w:themeColor="text1"/>
        </w:rPr>
        <w:t>，包括图片</w:t>
      </w:r>
      <w:r w:rsidR="005D4C7F">
        <w:rPr>
          <w:rFonts w:hint="eastAsia"/>
          <w:color w:val="000000" w:themeColor="text1"/>
        </w:rPr>
        <w:t>、</w:t>
      </w:r>
      <w:r w:rsidRPr="009D03D0">
        <w:rPr>
          <w:rFonts w:hint="eastAsia"/>
          <w:color w:val="000000" w:themeColor="text1"/>
        </w:rPr>
        <w:t>视频</w:t>
      </w:r>
      <w:r w:rsidR="005D4C7F">
        <w:rPr>
          <w:rFonts w:hint="eastAsia"/>
          <w:color w:val="000000" w:themeColor="text1"/>
        </w:rPr>
        <w:t>、</w:t>
      </w:r>
      <w:r w:rsidRPr="009D03D0">
        <w:rPr>
          <w:rFonts w:hint="eastAsia"/>
          <w:color w:val="000000" w:themeColor="text1"/>
        </w:rPr>
        <w:t>外链等等，这些链接都通过长字符串压缩技术转化为特殊短链接，作为文本夹杂在推文中</w:t>
      </w:r>
      <w:r w:rsidR="005D4C7F">
        <w:rPr>
          <w:rFonts w:hint="eastAsia"/>
          <w:color w:val="000000" w:themeColor="text1"/>
        </w:rPr>
        <w:t>。</w:t>
      </w:r>
      <w:r w:rsidRPr="009D03D0">
        <w:rPr>
          <w:rFonts w:hint="eastAsia"/>
          <w:color w:val="000000" w:themeColor="text1"/>
        </w:rPr>
        <w:t>通过读取特殊的字符</w:t>
      </w:r>
      <w:r w:rsidR="005D4C7F">
        <w:rPr>
          <w:rFonts w:hint="eastAsia"/>
          <w:color w:val="000000" w:themeColor="text1"/>
        </w:rPr>
        <w:t>串</w:t>
      </w:r>
      <w:r w:rsidRPr="009D03D0">
        <w:rPr>
          <w:rFonts w:hint="eastAsia"/>
          <w:color w:val="000000" w:themeColor="text1"/>
        </w:rPr>
        <w:t>(</w:t>
      </w:r>
      <w:r w:rsidRPr="009D03D0">
        <w:rPr>
          <w:rFonts w:hint="eastAsia"/>
          <w:color w:val="000000" w:themeColor="text1"/>
        </w:rPr>
        <w:t>例如</w:t>
      </w:r>
      <w:r w:rsidR="0089102D">
        <w:rPr>
          <w:rFonts w:hint="eastAsia"/>
          <w:color w:val="000000" w:themeColor="text1"/>
        </w:rPr>
        <w:t>“</w:t>
      </w:r>
      <w:r w:rsidRPr="009D03D0">
        <w:rPr>
          <w:rFonts w:hint="eastAsia"/>
          <w:color w:val="000000" w:themeColor="text1"/>
        </w:rPr>
        <w:t>bit.ly</w:t>
      </w:r>
      <w:r w:rsidR="0089102D">
        <w:rPr>
          <w:rFonts w:hint="eastAsia"/>
          <w:color w:val="000000" w:themeColor="text1"/>
        </w:rPr>
        <w:t>”</w:t>
      </w:r>
      <w:r w:rsidRPr="009D03D0">
        <w:rPr>
          <w:rFonts w:hint="eastAsia"/>
          <w:color w:val="000000" w:themeColor="text1"/>
        </w:rPr>
        <w:t>为推特本身特殊的</w:t>
      </w:r>
      <w:r w:rsidR="005D4C7F">
        <w:rPr>
          <w:rFonts w:hint="eastAsia"/>
          <w:color w:val="000000" w:themeColor="text1"/>
        </w:rPr>
        <w:t>短链地址</w:t>
      </w:r>
      <w:r w:rsidRPr="009D03D0">
        <w:rPr>
          <w:rFonts w:hint="eastAsia"/>
          <w:color w:val="000000" w:themeColor="text1"/>
        </w:rPr>
        <w:t>)</w:t>
      </w:r>
      <w:r w:rsidRPr="009D03D0">
        <w:rPr>
          <w:rFonts w:hint="eastAsia"/>
          <w:color w:val="000000" w:themeColor="text1"/>
        </w:rPr>
        <w:t>，可以将这些字符剔除，同时</w:t>
      </w:r>
      <w:r w:rsidR="0089102D">
        <w:rPr>
          <w:rFonts w:hint="eastAsia"/>
          <w:color w:val="000000" w:themeColor="text1"/>
        </w:rPr>
        <w:t>“</w:t>
      </w:r>
      <w:r w:rsidRPr="009D03D0">
        <w:rPr>
          <w:rFonts w:hint="eastAsia"/>
          <w:color w:val="000000" w:themeColor="text1"/>
        </w:rPr>
        <w:t>提到</w:t>
      </w:r>
      <w:r w:rsidR="0089102D">
        <w:rPr>
          <w:rFonts w:hint="eastAsia"/>
          <w:color w:val="000000" w:themeColor="text1"/>
        </w:rPr>
        <w:t>”</w:t>
      </w:r>
      <w:r w:rsidRPr="009D03D0">
        <w:rPr>
          <w:rFonts w:hint="eastAsia"/>
          <w:color w:val="000000" w:themeColor="text1"/>
        </w:rPr>
        <w:t>某人这一功能会使</w:t>
      </w:r>
      <w:r w:rsidR="0089102D">
        <w:rPr>
          <w:rFonts w:hint="eastAsia"/>
          <w:color w:val="000000" w:themeColor="text1"/>
        </w:rPr>
        <w:t>“</w:t>
      </w:r>
      <w:r w:rsidRPr="009D03D0">
        <w:rPr>
          <w:rFonts w:hint="eastAsia"/>
          <w:color w:val="000000" w:themeColor="text1"/>
        </w:rPr>
        <w:t>@</w:t>
      </w:r>
      <w:r w:rsidR="0089102D">
        <w:rPr>
          <w:rFonts w:hint="eastAsia"/>
          <w:color w:val="000000" w:themeColor="text1"/>
        </w:rPr>
        <w:t>”</w:t>
      </w:r>
      <w:r w:rsidRPr="009D03D0">
        <w:rPr>
          <w:rFonts w:hint="eastAsia"/>
          <w:color w:val="000000" w:themeColor="text1"/>
        </w:rPr>
        <w:t>字符以及用户名也被加入文本，这些不合法字符也被剔除</w:t>
      </w:r>
      <w:r w:rsidR="005D4C7F">
        <w:rPr>
          <w:rFonts w:hint="eastAsia"/>
          <w:color w:val="000000" w:themeColor="text1"/>
        </w:rPr>
        <w:t>。</w:t>
      </w:r>
    </w:p>
    <w:p w14:paraId="41F0D004" w14:textId="36685986" w:rsidR="004243E2" w:rsidRPr="009D03D0" w:rsidRDefault="004243E2" w:rsidP="004243E2">
      <w:pPr>
        <w:spacing w:line="288" w:lineRule="auto"/>
        <w:ind w:firstLine="480"/>
        <w:jc w:val="left"/>
        <w:rPr>
          <w:color w:val="000000" w:themeColor="text1"/>
        </w:rPr>
      </w:pPr>
      <w:r w:rsidRPr="009D03D0">
        <w:rPr>
          <w:rFonts w:hint="eastAsia"/>
          <w:color w:val="000000" w:themeColor="text1"/>
        </w:rPr>
        <w:t>4</w:t>
      </w:r>
      <w:r w:rsidRPr="009D03D0">
        <w:rPr>
          <w:color w:val="000000" w:themeColor="text1"/>
        </w:rPr>
        <w:t xml:space="preserve">. </w:t>
      </w:r>
      <w:r w:rsidRPr="009D03D0">
        <w:rPr>
          <w:rFonts w:hint="eastAsia"/>
          <w:color w:val="000000" w:themeColor="text1"/>
        </w:rPr>
        <w:t>写入</w:t>
      </w:r>
      <w:r w:rsidR="00EA4697" w:rsidRPr="009D03D0">
        <w:rPr>
          <w:color w:val="000000" w:themeColor="text1"/>
        </w:rPr>
        <w:t>MySQL</w:t>
      </w:r>
      <w:r w:rsidRPr="009D03D0">
        <w:rPr>
          <w:rFonts w:hint="eastAsia"/>
          <w:color w:val="000000" w:themeColor="text1"/>
        </w:rPr>
        <w:t>，处理之后的</w:t>
      </w:r>
      <w:r w:rsidRPr="009D03D0">
        <w:rPr>
          <w:rFonts w:hint="eastAsia"/>
          <w:color w:val="000000" w:themeColor="text1"/>
        </w:rPr>
        <w:t>Twitter</w:t>
      </w:r>
      <w:r w:rsidRPr="009D03D0">
        <w:rPr>
          <w:rFonts w:hint="eastAsia"/>
          <w:color w:val="000000" w:themeColor="text1"/>
        </w:rPr>
        <w:t>写入</w:t>
      </w:r>
      <w:r w:rsidR="005D4C7F">
        <w:rPr>
          <w:rFonts w:hint="eastAsia"/>
          <w:color w:val="000000" w:themeColor="text1"/>
        </w:rPr>
        <w:t>My</w:t>
      </w:r>
      <w:r w:rsidRPr="009D03D0">
        <w:rPr>
          <w:rFonts w:hint="eastAsia"/>
          <w:color w:val="000000" w:themeColor="text1"/>
        </w:rPr>
        <w:t>SQL</w:t>
      </w:r>
      <w:r w:rsidRPr="009D03D0">
        <w:rPr>
          <w:rFonts w:hint="eastAsia"/>
          <w:color w:val="000000" w:themeColor="text1"/>
        </w:rPr>
        <w:t>进行备份，以便需要重新计算时进行回滚</w:t>
      </w:r>
      <w:r w:rsidR="005D4C7F">
        <w:rPr>
          <w:rFonts w:hint="eastAsia"/>
          <w:color w:val="000000" w:themeColor="text1"/>
        </w:rPr>
        <w:t>。</w:t>
      </w:r>
    </w:p>
    <w:p w14:paraId="4E691127" w14:textId="45D9CC3D" w:rsidR="004243E2" w:rsidRPr="009D03D0" w:rsidRDefault="004243E2" w:rsidP="004243E2">
      <w:pPr>
        <w:spacing w:line="288" w:lineRule="auto"/>
        <w:ind w:firstLine="480"/>
        <w:jc w:val="left"/>
        <w:rPr>
          <w:color w:val="000000" w:themeColor="text1"/>
        </w:rPr>
      </w:pPr>
      <w:r w:rsidRPr="009D03D0">
        <w:rPr>
          <w:rFonts w:hint="eastAsia"/>
          <w:color w:val="000000" w:themeColor="text1"/>
        </w:rPr>
        <w:t>5</w:t>
      </w:r>
      <w:r w:rsidRPr="009D03D0">
        <w:rPr>
          <w:color w:val="000000" w:themeColor="text1"/>
        </w:rPr>
        <w:t xml:space="preserve">. </w:t>
      </w:r>
      <w:r w:rsidRPr="009D03D0">
        <w:rPr>
          <w:rFonts w:hint="eastAsia"/>
          <w:color w:val="000000" w:themeColor="text1"/>
        </w:rPr>
        <w:t>词汇</w:t>
      </w:r>
      <w:r w:rsidR="005D4C7F">
        <w:rPr>
          <w:rFonts w:hint="eastAsia"/>
          <w:color w:val="000000" w:themeColor="text1"/>
        </w:rPr>
        <w:t>划分</w:t>
      </w:r>
      <w:r w:rsidRPr="009D03D0">
        <w:rPr>
          <w:rFonts w:hint="eastAsia"/>
          <w:color w:val="000000" w:themeColor="text1"/>
        </w:rPr>
        <w:t>与统计，在</w:t>
      </w:r>
      <w:r w:rsidRPr="009D03D0">
        <w:rPr>
          <w:rFonts w:hint="eastAsia"/>
          <w:color w:val="000000" w:themeColor="text1"/>
        </w:rPr>
        <w:t>Spark Streaming</w:t>
      </w:r>
      <w:r w:rsidRPr="009D03D0">
        <w:rPr>
          <w:rFonts w:hint="eastAsia"/>
          <w:color w:val="000000" w:themeColor="text1"/>
        </w:rPr>
        <w:t>中需要对句子进行</w:t>
      </w:r>
      <w:r w:rsidR="005D4C7F">
        <w:rPr>
          <w:rFonts w:hint="eastAsia"/>
          <w:color w:val="000000" w:themeColor="text1"/>
        </w:rPr>
        <w:t>划分</w:t>
      </w:r>
      <w:r w:rsidRPr="009D03D0">
        <w:rPr>
          <w:rFonts w:hint="eastAsia"/>
          <w:color w:val="000000" w:themeColor="text1"/>
        </w:rPr>
        <w:t>，将句子维度</w:t>
      </w:r>
      <w:r w:rsidR="005D4C7F">
        <w:rPr>
          <w:rFonts w:hint="eastAsia"/>
          <w:color w:val="000000" w:themeColor="text1"/>
        </w:rPr>
        <w:t>的字符串</w:t>
      </w:r>
      <w:r w:rsidRPr="009D03D0">
        <w:rPr>
          <w:rFonts w:hint="eastAsia"/>
          <w:color w:val="000000" w:themeColor="text1"/>
        </w:rPr>
        <w:t>转化为词汇维度</w:t>
      </w:r>
      <w:r w:rsidR="005D4C7F">
        <w:rPr>
          <w:rFonts w:hint="eastAsia"/>
          <w:color w:val="000000" w:themeColor="text1"/>
        </w:rPr>
        <w:t>的字符串</w:t>
      </w:r>
      <w:r w:rsidRPr="009D03D0">
        <w:rPr>
          <w:rFonts w:hint="eastAsia"/>
          <w:color w:val="000000" w:themeColor="text1"/>
        </w:rPr>
        <w:t>，以便</w:t>
      </w:r>
      <w:r w:rsidR="005D4C7F">
        <w:rPr>
          <w:rFonts w:hint="eastAsia"/>
          <w:color w:val="000000" w:themeColor="text1"/>
        </w:rPr>
        <w:t>使用</w:t>
      </w:r>
      <w:r w:rsidRPr="009D03D0">
        <w:rPr>
          <w:rFonts w:hint="eastAsia"/>
          <w:color w:val="000000" w:themeColor="text1"/>
        </w:rPr>
        <w:t>PCA/TF-IDF</w:t>
      </w:r>
      <w:r w:rsidRPr="009D03D0">
        <w:rPr>
          <w:rFonts w:hint="eastAsia"/>
          <w:color w:val="000000" w:themeColor="text1"/>
        </w:rPr>
        <w:t>算法</w:t>
      </w:r>
      <w:r w:rsidR="005D4C7F">
        <w:rPr>
          <w:rFonts w:hint="eastAsia"/>
          <w:color w:val="000000" w:themeColor="text1"/>
        </w:rPr>
        <w:t>进行</w:t>
      </w:r>
      <w:r w:rsidRPr="009D03D0">
        <w:rPr>
          <w:rFonts w:hint="eastAsia"/>
          <w:color w:val="000000" w:themeColor="text1"/>
        </w:rPr>
        <w:t>词汇统计</w:t>
      </w:r>
      <w:r w:rsidR="005D4C7F">
        <w:rPr>
          <w:rFonts w:hint="eastAsia"/>
          <w:color w:val="000000" w:themeColor="text1"/>
        </w:rPr>
        <w:t>，</w:t>
      </w:r>
      <w:r w:rsidR="00FA779D">
        <w:rPr>
          <w:rFonts w:hint="eastAsia"/>
          <w:color w:val="000000" w:themeColor="text1"/>
        </w:rPr>
        <w:t>以及</w:t>
      </w:r>
      <w:r w:rsidR="005D4C7F">
        <w:rPr>
          <w:rFonts w:hint="eastAsia"/>
          <w:color w:val="000000" w:themeColor="text1"/>
        </w:rPr>
        <w:t>使用</w:t>
      </w:r>
      <w:r w:rsidRPr="009D03D0">
        <w:rPr>
          <w:rFonts w:hint="eastAsia"/>
          <w:color w:val="000000" w:themeColor="text1"/>
        </w:rPr>
        <w:t>word2vec</w:t>
      </w:r>
      <w:r w:rsidRPr="009D03D0">
        <w:rPr>
          <w:rFonts w:hint="eastAsia"/>
          <w:color w:val="000000" w:themeColor="text1"/>
        </w:rPr>
        <w:t>方法提供词向量输出</w:t>
      </w:r>
      <w:r w:rsidR="005D4C7F">
        <w:rPr>
          <w:rFonts w:hint="eastAsia"/>
          <w:color w:val="000000" w:themeColor="text1"/>
        </w:rPr>
        <w:t>。</w:t>
      </w:r>
    </w:p>
    <w:p w14:paraId="2FC3EDFE" w14:textId="3AEC069D" w:rsidR="004243E2" w:rsidRPr="009D03D0" w:rsidRDefault="004243E2" w:rsidP="004243E2">
      <w:pPr>
        <w:tabs>
          <w:tab w:val="right" w:pos="8300"/>
        </w:tabs>
        <w:spacing w:line="288" w:lineRule="auto"/>
        <w:ind w:firstLine="480"/>
        <w:jc w:val="left"/>
        <w:rPr>
          <w:color w:val="000000" w:themeColor="text1"/>
        </w:rPr>
      </w:pPr>
      <w:r w:rsidRPr="009D03D0">
        <w:rPr>
          <w:rFonts w:hint="eastAsia"/>
          <w:color w:val="000000" w:themeColor="text1"/>
        </w:rPr>
        <w:t>6</w:t>
      </w:r>
      <w:r w:rsidRPr="009D03D0">
        <w:rPr>
          <w:color w:val="000000" w:themeColor="text1"/>
        </w:rPr>
        <w:t xml:space="preserve">. </w:t>
      </w:r>
      <w:r w:rsidRPr="009D03D0">
        <w:rPr>
          <w:rFonts w:hint="eastAsia"/>
          <w:color w:val="000000" w:themeColor="text1"/>
        </w:rPr>
        <w:t>写入</w:t>
      </w:r>
      <w:r w:rsidRPr="009D03D0">
        <w:rPr>
          <w:rFonts w:hint="eastAsia"/>
          <w:color w:val="000000" w:themeColor="text1"/>
        </w:rPr>
        <w:t>Redis</w:t>
      </w:r>
      <w:r w:rsidRPr="009D03D0">
        <w:rPr>
          <w:rFonts w:hint="eastAsia"/>
          <w:color w:val="000000" w:themeColor="text1"/>
        </w:rPr>
        <w:t>，</w:t>
      </w:r>
      <w:r w:rsidR="005D4C7F">
        <w:rPr>
          <w:rFonts w:hint="eastAsia"/>
          <w:color w:val="000000" w:themeColor="text1"/>
        </w:rPr>
        <w:t>将</w:t>
      </w:r>
      <w:r w:rsidRPr="009D03D0">
        <w:rPr>
          <w:rFonts w:hint="eastAsia"/>
          <w:color w:val="000000" w:themeColor="text1"/>
        </w:rPr>
        <w:t>处理之后词汇</w:t>
      </w:r>
      <w:r w:rsidR="005D4C7F">
        <w:rPr>
          <w:rFonts w:hint="eastAsia"/>
          <w:color w:val="000000" w:themeColor="text1"/>
        </w:rPr>
        <w:t>、</w:t>
      </w:r>
      <w:r w:rsidRPr="009D03D0">
        <w:rPr>
          <w:rFonts w:hint="eastAsia"/>
          <w:color w:val="000000" w:themeColor="text1"/>
        </w:rPr>
        <w:t>词向量与词汇按照</w:t>
      </w:r>
      <w:r w:rsidRPr="009D03D0">
        <w:rPr>
          <w:rFonts w:hint="eastAsia"/>
          <w:color w:val="000000" w:themeColor="text1"/>
        </w:rPr>
        <w:t>topic</w:t>
      </w:r>
      <w:r w:rsidR="00FA779D">
        <w:rPr>
          <w:rFonts w:hint="eastAsia"/>
          <w:color w:val="000000" w:themeColor="text1"/>
        </w:rPr>
        <w:t>分类</w:t>
      </w:r>
      <w:r w:rsidRPr="009D03D0">
        <w:rPr>
          <w:rFonts w:hint="eastAsia"/>
          <w:color w:val="000000" w:themeColor="text1"/>
        </w:rPr>
        <w:t>写入不同的</w:t>
      </w:r>
      <w:r w:rsidR="00EA4697" w:rsidRPr="009D03D0">
        <w:rPr>
          <w:color w:val="000000" w:themeColor="text1"/>
        </w:rPr>
        <w:t>Redis</w:t>
      </w:r>
      <w:r w:rsidRPr="009D03D0">
        <w:rPr>
          <w:rFonts w:hint="eastAsia"/>
          <w:color w:val="000000" w:themeColor="text1"/>
        </w:rPr>
        <w:t>实例。</w:t>
      </w:r>
    </w:p>
    <w:p w14:paraId="0A8E0789" w14:textId="27C19F38" w:rsidR="004243E2" w:rsidRPr="009D03D0" w:rsidRDefault="004243E2" w:rsidP="004243E2">
      <w:pPr>
        <w:tabs>
          <w:tab w:val="right" w:pos="8300"/>
        </w:tabs>
        <w:spacing w:line="288" w:lineRule="auto"/>
        <w:ind w:firstLine="480"/>
        <w:jc w:val="left"/>
        <w:rPr>
          <w:color w:val="000000" w:themeColor="text1"/>
        </w:rPr>
      </w:pPr>
      <w:commentRangeStart w:id="328"/>
      <w:r w:rsidRPr="009D03D0">
        <w:rPr>
          <w:rFonts w:hint="eastAsia"/>
          <w:color w:val="000000" w:themeColor="text1"/>
        </w:rPr>
        <w:t>其逻辑框架如图</w:t>
      </w:r>
      <w:r w:rsidR="00E13EF0">
        <w:rPr>
          <w:color w:val="000000" w:themeColor="text1"/>
        </w:rPr>
        <w:t>7-4</w:t>
      </w:r>
      <w:r w:rsidRPr="009D03D0">
        <w:rPr>
          <w:rFonts w:hint="eastAsia"/>
          <w:color w:val="000000" w:themeColor="text1"/>
        </w:rPr>
        <w:t>所示</w:t>
      </w:r>
      <w:commentRangeEnd w:id="328"/>
      <w:r w:rsidR="00585FD0">
        <w:rPr>
          <w:rStyle w:val="ac"/>
        </w:rPr>
        <w:commentReference w:id="328"/>
      </w:r>
    </w:p>
    <w:p w14:paraId="05C3D995" w14:textId="77777777" w:rsidR="004243E2" w:rsidRPr="00944031" w:rsidRDefault="004243E2" w:rsidP="00467A4C">
      <w:pPr>
        <w:pStyle w:val="aff0"/>
      </w:pPr>
      <w:r w:rsidRPr="00944031">
        <w:rPr>
          <w:noProof/>
        </w:rPr>
        <w:lastRenderedPageBreak/>
        <w:drawing>
          <wp:inline distT="0" distB="0" distL="0" distR="0" wp14:anchorId="0AA93C40" wp14:editId="6838224D">
            <wp:extent cx="4306399" cy="5571858"/>
            <wp:effectExtent l="0" t="0" r="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8779" cy="5626691"/>
                    </a:xfrm>
                    <a:prstGeom prst="rect">
                      <a:avLst/>
                    </a:prstGeom>
                  </pic:spPr>
                </pic:pic>
              </a:graphicData>
            </a:graphic>
          </wp:inline>
        </w:drawing>
      </w:r>
    </w:p>
    <w:p w14:paraId="457ECF31" w14:textId="3CE62F06" w:rsidR="004243E2" w:rsidRPr="00944031" w:rsidRDefault="00EA4697" w:rsidP="000C7F4F">
      <w:pPr>
        <w:pStyle w:val="aff0"/>
      </w:pPr>
      <w:r w:rsidRPr="00944031">
        <w:t>图</w:t>
      </w:r>
      <w:r w:rsidRPr="00944031">
        <w:t xml:space="preserve">7-4  </w:t>
      </w:r>
      <w:r w:rsidRPr="00944031">
        <w:t>预处理模块数据流程示意图</w:t>
      </w:r>
    </w:p>
    <w:p w14:paraId="2CDF6F22" w14:textId="48A4A21B" w:rsidR="004243E2" w:rsidRPr="009D03D0" w:rsidRDefault="00EA4697" w:rsidP="004243E2">
      <w:pPr>
        <w:tabs>
          <w:tab w:val="right" w:pos="8300"/>
        </w:tabs>
        <w:spacing w:line="288" w:lineRule="auto"/>
        <w:ind w:firstLine="480"/>
        <w:jc w:val="left"/>
        <w:rPr>
          <w:color w:val="000000" w:themeColor="text1"/>
        </w:rPr>
      </w:pPr>
      <w:r w:rsidRPr="009D03D0">
        <w:rPr>
          <w:color w:val="000000" w:themeColor="text1"/>
        </w:rPr>
        <w:t>Spark Streaming</w:t>
      </w:r>
      <w:r w:rsidR="004243E2" w:rsidRPr="009D03D0">
        <w:rPr>
          <w:rFonts w:hint="eastAsia"/>
          <w:color w:val="000000" w:themeColor="text1"/>
        </w:rPr>
        <w:t>支持函数式方式编程的方法，无状态无存储，仅关心转化逻辑，非常适合流式数据的处理。例如定义函数</w:t>
      </w:r>
      <w:proofErr w:type="spellStart"/>
      <w:r w:rsidR="004243E2" w:rsidRPr="009D03D0">
        <w:rPr>
          <w:rFonts w:hint="eastAsia"/>
          <w:color w:val="000000" w:themeColor="text1"/>
        </w:rPr>
        <w:t>charTransform</w:t>
      </w:r>
      <w:proofErr w:type="spellEnd"/>
      <w:r w:rsidR="004243E2" w:rsidRPr="009D03D0">
        <w:rPr>
          <w:color w:val="000000" w:themeColor="text1"/>
        </w:rPr>
        <w:t>(String[] words)</w:t>
      </w:r>
      <w:r w:rsidR="004243E2" w:rsidRPr="009D03D0">
        <w:rPr>
          <w:rFonts w:hint="eastAsia"/>
          <w:color w:val="000000" w:themeColor="text1"/>
        </w:rPr>
        <w:t>，</w:t>
      </w:r>
      <w:r w:rsidR="004243E2" w:rsidRPr="009D03D0">
        <w:rPr>
          <w:rFonts w:hint="eastAsia"/>
          <w:color w:val="000000" w:themeColor="text1"/>
        </w:rPr>
        <w:t>a</w:t>
      </w:r>
      <w:r w:rsidR="004243E2" w:rsidRPr="009D03D0">
        <w:rPr>
          <w:rFonts w:hint="eastAsia"/>
          <w:color w:val="000000" w:themeColor="text1"/>
        </w:rPr>
        <w:t>为待处理的字符串数组的</w:t>
      </w:r>
      <w:proofErr w:type="spellStart"/>
      <w:r w:rsidR="004243E2" w:rsidRPr="009D03D0">
        <w:rPr>
          <w:rFonts w:hint="eastAsia"/>
          <w:color w:val="000000" w:themeColor="text1"/>
        </w:rPr>
        <w:t>DStream</w:t>
      </w:r>
      <w:proofErr w:type="spellEnd"/>
      <w:r w:rsidR="004243E2" w:rsidRPr="009D03D0">
        <w:rPr>
          <w:rFonts w:hint="eastAsia"/>
          <w:color w:val="000000" w:themeColor="text1"/>
        </w:rPr>
        <w:t>，仅需要一行代码</w:t>
      </w:r>
      <w:r w:rsidR="00986462">
        <w:rPr>
          <w:rFonts w:hint="eastAsia"/>
          <w:color w:val="000000" w:themeColor="text1"/>
        </w:rPr>
        <w:t>：</w:t>
      </w:r>
    </w:p>
    <w:p w14:paraId="12B72726" w14:textId="77777777" w:rsidR="004243E2" w:rsidRPr="009D03D0" w:rsidRDefault="004243E2" w:rsidP="004243E2">
      <w:pPr>
        <w:tabs>
          <w:tab w:val="right" w:pos="8300"/>
        </w:tabs>
        <w:spacing w:line="288" w:lineRule="auto"/>
        <w:ind w:firstLine="480"/>
        <w:jc w:val="left"/>
        <w:rPr>
          <w:color w:val="000000" w:themeColor="text1"/>
        </w:rPr>
      </w:pPr>
      <w:proofErr w:type="spellStart"/>
      <w:r w:rsidRPr="009D03D0">
        <w:rPr>
          <w:color w:val="000000" w:themeColor="text1"/>
        </w:rPr>
        <w:t>val</w:t>
      </w:r>
      <w:proofErr w:type="spellEnd"/>
      <w:r w:rsidRPr="009D03D0">
        <w:rPr>
          <w:color w:val="000000" w:themeColor="text1"/>
        </w:rPr>
        <w:t xml:space="preserve"> b = </w:t>
      </w:r>
      <w:proofErr w:type="spellStart"/>
      <w:proofErr w:type="gramStart"/>
      <w:r w:rsidRPr="009D03D0">
        <w:rPr>
          <w:color w:val="000000" w:themeColor="text1"/>
        </w:rPr>
        <w:t>a.filter</w:t>
      </w:r>
      <w:proofErr w:type="spellEnd"/>
      <w:proofErr w:type="gramEnd"/>
      <w:r w:rsidRPr="009D03D0">
        <w:rPr>
          <w:color w:val="000000" w:themeColor="text1"/>
        </w:rPr>
        <w:t>(</w:t>
      </w:r>
      <w:proofErr w:type="spellStart"/>
      <w:r w:rsidRPr="009D03D0">
        <w:rPr>
          <w:color w:val="000000" w:themeColor="text1"/>
        </w:rPr>
        <w:t>charTransform</w:t>
      </w:r>
      <w:proofErr w:type="spellEnd"/>
      <w:r w:rsidRPr="009D03D0">
        <w:rPr>
          <w:color w:val="000000" w:themeColor="text1"/>
        </w:rPr>
        <w:t xml:space="preserve">) </w:t>
      </w:r>
    </w:p>
    <w:p w14:paraId="17658E56" w14:textId="4F7D089D" w:rsidR="004243E2" w:rsidRPr="009D03D0" w:rsidRDefault="004243E2" w:rsidP="004243E2">
      <w:pPr>
        <w:tabs>
          <w:tab w:val="right" w:pos="8300"/>
        </w:tabs>
        <w:spacing w:line="288" w:lineRule="auto"/>
        <w:ind w:firstLine="480"/>
        <w:jc w:val="left"/>
        <w:rPr>
          <w:color w:val="000000" w:themeColor="text1"/>
        </w:rPr>
      </w:pPr>
      <w:r w:rsidRPr="009D03D0">
        <w:rPr>
          <w:rFonts w:hint="eastAsia"/>
          <w:color w:val="000000" w:themeColor="text1"/>
        </w:rPr>
        <w:t>即可完成由</w:t>
      </w:r>
      <w:r w:rsidRPr="009D03D0">
        <w:rPr>
          <w:rFonts w:hint="eastAsia"/>
          <w:color w:val="000000" w:themeColor="text1"/>
        </w:rPr>
        <w:t>a</w:t>
      </w:r>
      <w:r w:rsidRPr="009D03D0">
        <w:rPr>
          <w:rFonts w:hint="eastAsia"/>
          <w:color w:val="000000" w:themeColor="text1"/>
        </w:rPr>
        <w:t>到处理之后的</w:t>
      </w:r>
      <w:r w:rsidRPr="009D03D0">
        <w:rPr>
          <w:rFonts w:hint="eastAsia"/>
          <w:color w:val="000000" w:themeColor="text1"/>
        </w:rPr>
        <w:t>b</w:t>
      </w:r>
      <w:r w:rsidRPr="009D03D0">
        <w:rPr>
          <w:rFonts w:hint="eastAsia"/>
          <w:color w:val="000000" w:themeColor="text1"/>
        </w:rPr>
        <w:t>的转换，并且可以通过自定的方式将函数进行级联，以获取任意处理顺序的待处理的</w:t>
      </w:r>
      <w:proofErr w:type="spellStart"/>
      <w:r w:rsidRPr="009D03D0">
        <w:rPr>
          <w:rFonts w:hint="eastAsia"/>
          <w:color w:val="000000" w:themeColor="text1"/>
        </w:rPr>
        <w:t>DStream</w:t>
      </w:r>
      <w:proofErr w:type="spellEnd"/>
      <w:r w:rsidRPr="009D03D0">
        <w:rPr>
          <w:rFonts w:hint="eastAsia"/>
          <w:color w:val="000000" w:themeColor="text1"/>
        </w:rPr>
        <w:t>数据。</w:t>
      </w:r>
    </w:p>
    <w:p w14:paraId="6C63F2AD" w14:textId="6ED655EE" w:rsidR="004243E2" w:rsidRPr="004408EA" w:rsidRDefault="004243E2" w:rsidP="004408EA">
      <w:pPr>
        <w:pStyle w:val="2"/>
        <w:spacing w:before="326" w:after="326"/>
      </w:pPr>
      <w:bookmarkStart w:id="329" w:name="_Toc2274940"/>
      <w:bookmarkStart w:id="330" w:name="_Toc2329328"/>
      <w:bookmarkStart w:id="331" w:name="_Toc3724988"/>
      <w:r w:rsidRPr="004408EA">
        <w:rPr>
          <w:rFonts w:hint="eastAsia"/>
        </w:rPr>
        <w:t>7</w:t>
      </w:r>
      <w:r w:rsidRPr="004408EA">
        <w:t xml:space="preserve">.4 </w:t>
      </w:r>
      <w:r w:rsidRPr="004408EA">
        <w:rPr>
          <w:rFonts w:hint="eastAsia"/>
        </w:rPr>
        <w:t>数据计算模块</w:t>
      </w:r>
      <w:bookmarkEnd w:id="329"/>
      <w:bookmarkEnd w:id="330"/>
      <w:bookmarkEnd w:id="331"/>
    </w:p>
    <w:p w14:paraId="51F583F1" w14:textId="0C485F55" w:rsidR="004365B0" w:rsidRDefault="004243E2" w:rsidP="004243E2">
      <w:pPr>
        <w:spacing w:line="288" w:lineRule="auto"/>
        <w:ind w:firstLine="480"/>
        <w:jc w:val="left"/>
        <w:rPr>
          <w:color w:val="000000" w:themeColor="text1"/>
        </w:rPr>
      </w:pPr>
      <w:commentRangeStart w:id="332"/>
      <w:r w:rsidRPr="009D03D0">
        <w:rPr>
          <w:rFonts w:hint="eastAsia"/>
          <w:color w:val="000000" w:themeColor="text1"/>
        </w:rPr>
        <w:t>数据计算模块</w:t>
      </w:r>
      <w:r w:rsidR="008332C5">
        <w:rPr>
          <w:rFonts w:hint="eastAsia"/>
          <w:color w:val="000000" w:themeColor="text1"/>
        </w:rPr>
        <w:t>的部署</w:t>
      </w:r>
      <w:r w:rsidRPr="009D03D0">
        <w:rPr>
          <w:rFonts w:hint="eastAsia"/>
          <w:color w:val="000000" w:themeColor="text1"/>
        </w:rPr>
        <w:t>按照算法与主题进行</w:t>
      </w:r>
      <w:r w:rsidR="008332C5">
        <w:rPr>
          <w:rFonts w:hint="eastAsia"/>
          <w:color w:val="000000" w:themeColor="text1"/>
        </w:rPr>
        <w:t>物理</w:t>
      </w:r>
      <w:r w:rsidRPr="009D03D0">
        <w:rPr>
          <w:rFonts w:hint="eastAsia"/>
          <w:color w:val="000000" w:themeColor="text1"/>
        </w:rPr>
        <w:t>区分，</w:t>
      </w:r>
      <w:r w:rsidR="008332C5">
        <w:rPr>
          <w:rFonts w:hint="eastAsia"/>
          <w:color w:val="000000" w:themeColor="text1"/>
        </w:rPr>
        <w:t>计算</w:t>
      </w:r>
      <w:r w:rsidRPr="009D03D0">
        <w:rPr>
          <w:rFonts w:hint="eastAsia"/>
          <w:color w:val="000000" w:themeColor="text1"/>
        </w:rPr>
        <w:t>不同的主题</w:t>
      </w:r>
      <w:r w:rsidR="008332C5">
        <w:rPr>
          <w:rFonts w:hint="eastAsia"/>
          <w:color w:val="000000" w:themeColor="text1"/>
        </w:rPr>
        <w:t>的实例</w:t>
      </w:r>
      <w:r w:rsidRPr="009D03D0">
        <w:rPr>
          <w:rFonts w:hint="eastAsia"/>
          <w:color w:val="000000" w:themeColor="text1"/>
        </w:rPr>
        <w:t>分布在不同的机器上</w:t>
      </w:r>
      <w:r w:rsidR="008332C5">
        <w:rPr>
          <w:rFonts w:hint="eastAsia"/>
          <w:color w:val="000000" w:themeColor="text1"/>
        </w:rPr>
        <w:t>。</w:t>
      </w:r>
      <w:commentRangeEnd w:id="332"/>
      <w:r w:rsidR="00585FD0">
        <w:rPr>
          <w:rStyle w:val="ac"/>
        </w:rPr>
        <w:commentReference w:id="332"/>
      </w:r>
      <w:r w:rsidR="008332C5">
        <w:rPr>
          <w:rFonts w:hint="eastAsia"/>
          <w:color w:val="000000" w:themeColor="text1"/>
        </w:rPr>
        <w:t>除此之外，</w:t>
      </w:r>
      <w:r w:rsidRPr="009D03D0">
        <w:rPr>
          <w:rFonts w:hint="eastAsia"/>
          <w:color w:val="000000" w:themeColor="text1"/>
        </w:rPr>
        <w:t>不同的算法在同一个机器中</w:t>
      </w:r>
      <w:r w:rsidR="008332C5">
        <w:rPr>
          <w:rFonts w:hint="eastAsia"/>
          <w:color w:val="000000" w:themeColor="text1"/>
        </w:rPr>
        <w:t>也</w:t>
      </w:r>
      <w:r w:rsidRPr="009D03D0">
        <w:rPr>
          <w:rFonts w:hint="eastAsia"/>
          <w:color w:val="000000" w:themeColor="text1"/>
        </w:rPr>
        <w:t>会有不同实例</w:t>
      </w:r>
      <w:r w:rsidR="004365B0">
        <w:rPr>
          <w:rFonts w:hint="eastAsia"/>
          <w:color w:val="000000" w:themeColor="text1"/>
        </w:rPr>
        <w:t>：</w:t>
      </w:r>
    </w:p>
    <w:p w14:paraId="5BEA9079" w14:textId="460E446C" w:rsidR="004243E2" w:rsidRPr="009D03D0" w:rsidRDefault="004243E2" w:rsidP="004243E2">
      <w:pPr>
        <w:spacing w:line="288" w:lineRule="auto"/>
        <w:ind w:firstLine="480"/>
        <w:jc w:val="left"/>
        <w:rPr>
          <w:color w:val="000000" w:themeColor="text1"/>
        </w:rPr>
      </w:pPr>
      <w:r w:rsidRPr="009D03D0">
        <w:rPr>
          <w:rFonts w:hint="eastAsia"/>
          <w:color w:val="000000" w:themeColor="text1"/>
        </w:rPr>
        <w:lastRenderedPageBreak/>
        <w:t>PCA/TF-IDF</w:t>
      </w:r>
      <w:r w:rsidR="008332C5">
        <w:rPr>
          <w:rFonts w:hint="eastAsia"/>
          <w:color w:val="000000" w:themeColor="text1"/>
        </w:rPr>
        <w:t>算法</w:t>
      </w:r>
      <w:r w:rsidR="003969BD">
        <w:rPr>
          <w:rFonts w:hint="eastAsia"/>
          <w:color w:val="000000" w:themeColor="text1"/>
        </w:rPr>
        <w:t>实例</w:t>
      </w:r>
      <w:r w:rsidRPr="009D03D0">
        <w:rPr>
          <w:rFonts w:hint="eastAsia"/>
          <w:color w:val="000000" w:themeColor="text1"/>
        </w:rPr>
        <w:t>使用</w:t>
      </w:r>
      <w:r w:rsidRPr="009D03D0">
        <w:rPr>
          <w:rFonts w:hint="eastAsia"/>
          <w:color w:val="000000" w:themeColor="text1"/>
        </w:rPr>
        <w:t>p</w:t>
      </w:r>
      <w:r w:rsidR="008332C5">
        <w:rPr>
          <w:rFonts w:hint="eastAsia"/>
          <w:color w:val="000000" w:themeColor="text1"/>
        </w:rPr>
        <w:t>y</w:t>
      </w:r>
      <w:r w:rsidR="008332C5">
        <w:rPr>
          <w:color w:val="000000" w:themeColor="text1"/>
        </w:rPr>
        <w:t>thon pip</w:t>
      </w:r>
      <w:r w:rsidR="008332C5">
        <w:rPr>
          <w:rFonts w:hint="eastAsia"/>
          <w:color w:val="000000" w:themeColor="text1"/>
        </w:rPr>
        <w:t>库</w:t>
      </w:r>
      <w:r w:rsidRPr="009D03D0">
        <w:rPr>
          <w:rFonts w:hint="eastAsia"/>
          <w:color w:val="000000" w:themeColor="text1"/>
        </w:rPr>
        <w:t>的</w:t>
      </w:r>
      <w:proofErr w:type="spellStart"/>
      <w:r w:rsidRPr="009D03D0">
        <w:rPr>
          <w:rFonts w:hint="eastAsia"/>
          <w:color w:val="000000" w:themeColor="text1"/>
        </w:rPr>
        <w:t>sklearn</w:t>
      </w:r>
      <w:proofErr w:type="spellEnd"/>
      <w:r w:rsidRPr="009D03D0">
        <w:rPr>
          <w:rFonts w:hint="eastAsia"/>
          <w:color w:val="000000" w:themeColor="text1"/>
        </w:rPr>
        <w:t>模块快速实现，</w:t>
      </w:r>
      <w:r w:rsidR="008332C5">
        <w:rPr>
          <w:rFonts w:hint="eastAsia"/>
          <w:color w:val="000000" w:themeColor="text1"/>
        </w:rPr>
        <w:t>对于</w:t>
      </w:r>
      <w:r w:rsidRPr="009D03D0">
        <w:rPr>
          <w:rFonts w:hint="eastAsia"/>
          <w:color w:val="000000" w:themeColor="text1"/>
        </w:rPr>
        <w:t>word2vec</w:t>
      </w:r>
      <w:r w:rsidR="008332C5">
        <w:rPr>
          <w:rFonts w:hint="eastAsia"/>
          <w:color w:val="000000" w:themeColor="text1"/>
        </w:rPr>
        <w:t>算法</w:t>
      </w:r>
      <w:r w:rsidRPr="009D03D0">
        <w:rPr>
          <w:rFonts w:hint="eastAsia"/>
          <w:color w:val="000000" w:themeColor="text1"/>
        </w:rPr>
        <w:t>使用</w:t>
      </w:r>
      <w:r w:rsidR="008332C5">
        <w:rPr>
          <w:color w:val="000000" w:themeColor="text1"/>
        </w:rPr>
        <w:t xml:space="preserve">python </w:t>
      </w:r>
      <w:r w:rsidR="008332C5">
        <w:rPr>
          <w:rFonts w:hint="eastAsia"/>
          <w:color w:val="000000" w:themeColor="text1"/>
        </w:rPr>
        <w:t>pip</w:t>
      </w:r>
      <w:r w:rsidR="008332C5">
        <w:rPr>
          <w:rFonts w:hint="eastAsia"/>
          <w:color w:val="000000" w:themeColor="text1"/>
        </w:rPr>
        <w:t>库</w:t>
      </w:r>
      <w:r w:rsidRPr="009D03D0">
        <w:rPr>
          <w:rFonts w:hint="eastAsia"/>
          <w:color w:val="000000" w:themeColor="text1"/>
        </w:rPr>
        <w:t>中的</w:t>
      </w:r>
      <w:proofErr w:type="spellStart"/>
      <w:r w:rsidRPr="009D03D0">
        <w:rPr>
          <w:rFonts w:hint="eastAsia"/>
          <w:color w:val="000000" w:themeColor="text1"/>
        </w:rPr>
        <w:t>gensim</w:t>
      </w:r>
      <w:proofErr w:type="spellEnd"/>
      <w:r w:rsidR="008332C5">
        <w:rPr>
          <w:rFonts w:hint="eastAsia"/>
          <w:color w:val="000000" w:themeColor="text1"/>
        </w:rPr>
        <w:t>快速</w:t>
      </w:r>
      <w:r w:rsidRPr="009D03D0">
        <w:rPr>
          <w:rFonts w:hint="eastAsia"/>
          <w:color w:val="000000" w:themeColor="text1"/>
        </w:rPr>
        <w:t>实现。</w:t>
      </w:r>
      <w:r w:rsidR="008332C5">
        <w:rPr>
          <w:rFonts w:hint="eastAsia"/>
          <w:color w:val="000000" w:themeColor="text1"/>
        </w:rPr>
        <w:t>算法独立部署在相同主服务器上，而</w:t>
      </w:r>
      <w:r w:rsidRPr="009D03D0">
        <w:rPr>
          <w:rFonts w:hint="eastAsia"/>
          <w:color w:val="000000" w:themeColor="text1"/>
        </w:rPr>
        <w:t>生成的词向量与词袋统计结果</w:t>
      </w:r>
      <w:r w:rsidR="008332C5">
        <w:rPr>
          <w:rFonts w:hint="eastAsia"/>
          <w:color w:val="000000" w:themeColor="text1"/>
        </w:rPr>
        <w:t>写入同一个</w:t>
      </w:r>
      <w:r w:rsidRPr="009D03D0">
        <w:rPr>
          <w:rFonts w:hint="eastAsia"/>
          <w:color w:val="000000" w:themeColor="text1"/>
        </w:rPr>
        <w:t>Redis</w:t>
      </w:r>
      <w:r w:rsidR="008332C5">
        <w:rPr>
          <w:rFonts w:hint="eastAsia"/>
          <w:color w:val="000000" w:themeColor="text1"/>
        </w:rPr>
        <w:t>库</w:t>
      </w:r>
      <w:r w:rsidRPr="009D03D0">
        <w:rPr>
          <w:rFonts w:hint="eastAsia"/>
          <w:color w:val="000000" w:themeColor="text1"/>
        </w:rPr>
        <w:t>。</w:t>
      </w:r>
    </w:p>
    <w:p w14:paraId="50B54846" w14:textId="5BB926EC" w:rsidR="004243E2" w:rsidRPr="009D03D0" w:rsidRDefault="008332C5" w:rsidP="004243E2">
      <w:pPr>
        <w:spacing w:line="288" w:lineRule="auto"/>
        <w:ind w:firstLine="480"/>
        <w:jc w:val="left"/>
        <w:rPr>
          <w:color w:val="000000" w:themeColor="text1"/>
        </w:rPr>
      </w:pPr>
      <w:r>
        <w:rPr>
          <w:rFonts w:hint="eastAsia"/>
          <w:color w:val="000000" w:themeColor="text1"/>
        </w:rPr>
        <w:t>PCA</w:t>
      </w:r>
      <w:r>
        <w:rPr>
          <w:rFonts w:hint="eastAsia"/>
          <w:color w:val="000000" w:themeColor="text1"/>
        </w:rPr>
        <w:t>算法实例需要</w:t>
      </w:r>
      <w:r w:rsidR="004243E2" w:rsidRPr="009D03D0">
        <w:rPr>
          <w:rFonts w:hint="eastAsia"/>
          <w:color w:val="000000" w:themeColor="text1"/>
        </w:rPr>
        <w:t>先生成</w:t>
      </w:r>
      <w:r>
        <w:rPr>
          <w:rFonts w:hint="eastAsia"/>
          <w:color w:val="000000" w:themeColor="text1"/>
        </w:rPr>
        <w:t>数据</w:t>
      </w:r>
      <w:r w:rsidR="004243E2" w:rsidRPr="009D03D0">
        <w:rPr>
          <w:rFonts w:hint="eastAsia"/>
          <w:color w:val="000000" w:themeColor="text1"/>
        </w:rPr>
        <w:t>对应的</w:t>
      </w:r>
      <w:proofErr w:type="spellStart"/>
      <w:r w:rsidR="004243E2" w:rsidRPr="009D03D0">
        <w:rPr>
          <w:rFonts w:hint="eastAsia"/>
          <w:color w:val="000000" w:themeColor="text1"/>
        </w:rPr>
        <w:t>countVectorizer</w:t>
      </w:r>
      <w:proofErr w:type="spellEnd"/>
      <w:r w:rsidR="004243E2" w:rsidRPr="009D03D0">
        <w:rPr>
          <w:rFonts w:hint="eastAsia"/>
          <w:color w:val="000000" w:themeColor="text1"/>
        </w:rPr>
        <w:t>，对矩阵进行变形以方便处理，然后使用</w:t>
      </w:r>
      <w:proofErr w:type="spellStart"/>
      <w:r w:rsidR="004243E2" w:rsidRPr="009D03D0">
        <w:rPr>
          <w:rFonts w:hint="eastAsia"/>
          <w:color w:val="000000" w:themeColor="text1"/>
        </w:rPr>
        <w:t>TrancatedSVD</w:t>
      </w:r>
      <w:proofErr w:type="spellEnd"/>
      <w:r w:rsidR="004243E2" w:rsidRPr="009D03D0">
        <w:rPr>
          <w:rFonts w:hint="eastAsia"/>
          <w:color w:val="000000" w:themeColor="text1"/>
        </w:rPr>
        <w:t>方法</w:t>
      </w:r>
      <w:r>
        <w:rPr>
          <w:rFonts w:hint="eastAsia"/>
          <w:color w:val="000000" w:themeColor="text1"/>
        </w:rPr>
        <w:t>实现</w:t>
      </w:r>
      <w:r>
        <w:rPr>
          <w:rFonts w:hint="eastAsia"/>
          <w:color w:val="000000" w:themeColor="text1"/>
        </w:rPr>
        <w:t>PCA</w:t>
      </w:r>
      <w:r>
        <w:rPr>
          <w:rFonts w:hint="eastAsia"/>
          <w:color w:val="000000" w:themeColor="text1"/>
        </w:rPr>
        <w:t>算法核心内容，即</w:t>
      </w:r>
      <w:r w:rsidR="004243E2" w:rsidRPr="009D03D0">
        <w:rPr>
          <w:rFonts w:hint="eastAsia"/>
          <w:color w:val="000000" w:themeColor="text1"/>
        </w:rPr>
        <w:t>指定阶数为</w:t>
      </w:r>
      <w:r w:rsidR="004243E2" w:rsidRPr="009D03D0">
        <w:rPr>
          <w:rFonts w:hint="eastAsia"/>
          <w:color w:val="000000" w:themeColor="text1"/>
        </w:rPr>
        <w:t>2</w:t>
      </w:r>
      <w:r>
        <w:rPr>
          <w:rFonts w:hint="eastAsia"/>
          <w:color w:val="000000" w:themeColor="text1"/>
        </w:rPr>
        <w:t>，并</w:t>
      </w:r>
      <w:r w:rsidR="004243E2" w:rsidRPr="009D03D0">
        <w:rPr>
          <w:rFonts w:hint="eastAsia"/>
          <w:color w:val="000000" w:themeColor="text1"/>
        </w:rPr>
        <w:t>通过酉矩阵分解的方法得到降维后的</w:t>
      </w:r>
      <w:r>
        <w:rPr>
          <w:rFonts w:hint="eastAsia"/>
          <w:color w:val="000000" w:themeColor="text1"/>
        </w:rPr>
        <w:t>词袋</w:t>
      </w:r>
      <w:r w:rsidR="004243E2" w:rsidRPr="009D03D0">
        <w:rPr>
          <w:rFonts w:hint="eastAsia"/>
          <w:color w:val="000000" w:themeColor="text1"/>
        </w:rPr>
        <w:t>数据</w:t>
      </w:r>
      <w:r w:rsidR="00986462">
        <w:rPr>
          <w:rFonts w:hint="eastAsia"/>
          <w:color w:val="000000" w:themeColor="text1"/>
        </w:rPr>
        <w:t>；</w:t>
      </w:r>
    </w:p>
    <w:p w14:paraId="55A288DC" w14:textId="06ADB46D" w:rsidR="004243E2" w:rsidRPr="009D03D0" w:rsidRDefault="004243E2" w:rsidP="004243E2">
      <w:pPr>
        <w:spacing w:line="288" w:lineRule="auto"/>
        <w:ind w:firstLine="480"/>
        <w:jc w:val="left"/>
        <w:rPr>
          <w:color w:val="000000" w:themeColor="text1"/>
        </w:rPr>
      </w:pPr>
      <w:r w:rsidRPr="009D03D0">
        <w:rPr>
          <w:rFonts w:hint="eastAsia"/>
          <w:color w:val="000000" w:themeColor="text1"/>
        </w:rPr>
        <w:t>TF/IDF</w:t>
      </w:r>
      <w:r w:rsidR="008332C5">
        <w:rPr>
          <w:rFonts w:hint="eastAsia"/>
          <w:color w:val="000000" w:themeColor="text1"/>
        </w:rPr>
        <w:t>实例需要</w:t>
      </w:r>
      <w:r w:rsidRPr="009D03D0">
        <w:rPr>
          <w:rFonts w:hint="eastAsia"/>
          <w:color w:val="000000" w:themeColor="text1"/>
        </w:rPr>
        <w:t>直接对</w:t>
      </w:r>
      <w:r w:rsidR="008332C5">
        <w:rPr>
          <w:rFonts w:hint="eastAsia"/>
          <w:color w:val="000000" w:themeColor="text1"/>
        </w:rPr>
        <w:t>数据</w:t>
      </w:r>
      <w:r w:rsidRPr="009D03D0">
        <w:rPr>
          <w:rFonts w:hint="eastAsia"/>
          <w:color w:val="000000" w:themeColor="text1"/>
        </w:rPr>
        <w:t>进行</w:t>
      </w:r>
      <w:proofErr w:type="spellStart"/>
      <w:r w:rsidRPr="009D03D0">
        <w:rPr>
          <w:rFonts w:hint="eastAsia"/>
          <w:color w:val="000000" w:themeColor="text1"/>
        </w:rPr>
        <w:t>fit_transform</w:t>
      </w:r>
      <w:proofErr w:type="spellEnd"/>
      <w:r w:rsidRPr="009D03D0">
        <w:rPr>
          <w:rFonts w:hint="eastAsia"/>
          <w:color w:val="000000" w:themeColor="text1"/>
        </w:rPr>
        <w:t>处理</w:t>
      </w:r>
      <w:r w:rsidR="008332C5">
        <w:rPr>
          <w:rFonts w:hint="eastAsia"/>
          <w:color w:val="000000" w:themeColor="text1"/>
        </w:rPr>
        <w:t>，然后</w:t>
      </w:r>
      <w:r w:rsidRPr="009D03D0">
        <w:rPr>
          <w:rFonts w:hint="eastAsia"/>
          <w:color w:val="000000" w:themeColor="text1"/>
        </w:rPr>
        <w:t>调用</w:t>
      </w:r>
      <w:proofErr w:type="spellStart"/>
      <w:r w:rsidRPr="009D03D0">
        <w:rPr>
          <w:rFonts w:hint="eastAsia"/>
          <w:color w:val="000000" w:themeColor="text1"/>
        </w:rPr>
        <w:t>sklearn</w:t>
      </w:r>
      <w:proofErr w:type="spellEnd"/>
      <w:r w:rsidRPr="009D03D0">
        <w:rPr>
          <w:rFonts w:hint="eastAsia"/>
          <w:color w:val="000000" w:themeColor="text1"/>
        </w:rPr>
        <w:t>中的</w:t>
      </w:r>
      <w:proofErr w:type="spellStart"/>
      <w:r w:rsidRPr="009D03D0">
        <w:rPr>
          <w:rFonts w:hint="eastAsia"/>
          <w:color w:val="000000" w:themeColor="text1"/>
        </w:rPr>
        <w:t>tf</w:t>
      </w:r>
      <w:r w:rsidRPr="009D03D0">
        <w:rPr>
          <w:color w:val="000000" w:themeColor="text1"/>
        </w:rPr>
        <w:t>-idf</w:t>
      </w:r>
      <w:proofErr w:type="spellEnd"/>
      <w:r w:rsidRPr="009D03D0">
        <w:rPr>
          <w:rFonts w:hint="eastAsia"/>
          <w:color w:val="000000" w:themeColor="text1"/>
        </w:rPr>
        <w:t>模块的方法可以得到降维的数据</w:t>
      </w:r>
      <w:r w:rsidR="00986462">
        <w:rPr>
          <w:rFonts w:hint="eastAsia"/>
          <w:color w:val="000000" w:themeColor="text1"/>
        </w:rPr>
        <w:t>；</w:t>
      </w:r>
    </w:p>
    <w:p w14:paraId="57693B2F" w14:textId="563EF9EB" w:rsidR="004243E2" w:rsidRPr="009D03D0" w:rsidRDefault="00B91B2C" w:rsidP="004243E2">
      <w:pPr>
        <w:spacing w:line="288" w:lineRule="auto"/>
        <w:ind w:firstLine="480"/>
        <w:jc w:val="left"/>
        <w:rPr>
          <w:color w:val="000000" w:themeColor="text1"/>
        </w:rPr>
      </w:pPr>
      <w:r>
        <w:rPr>
          <w:rFonts w:hint="eastAsia"/>
          <w:color w:val="000000" w:themeColor="text1"/>
        </w:rPr>
        <w:t>W</w:t>
      </w:r>
      <w:r w:rsidR="004243E2" w:rsidRPr="009D03D0">
        <w:rPr>
          <w:rFonts w:hint="eastAsia"/>
          <w:color w:val="000000" w:themeColor="text1"/>
        </w:rPr>
        <w:t>ord2vec</w:t>
      </w:r>
      <w:r w:rsidR="008332C5">
        <w:rPr>
          <w:rFonts w:hint="eastAsia"/>
          <w:color w:val="000000" w:themeColor="text1"/>
        </w:rPr>
        <w:t>算法实例需要利用</w:t>
      </w:r>
      <w:r w:rsidR="004243E2" w:rsidRPr="009D03D0">
        <w:rPr>
          <w:color w:val="000000" w:themeColor="text1"/>
        </w:rPr>
        <w:t>genism</w:t>
      </w:r>
      <w:r w:rsidR="004243E2" w:rsidRPr="009D03D0">
        <w:rPr>
          <w:rFonts w:hint="eastAsia"/>
          <w:color w:val="000000" w:themeColor="text1"/>
        </w:rPr>
        <w:t>提供</w:t>
      </w:r>
      <w:r w:rsidR="008332C5">
        <w:rPr>
          <w:rFonts w:hint="eastAsia"/>
          <w:color w:val="000000" w:themeColor="text1"/>
        </w:rPr>
        <w:t>的</w:t>
      </w:r>
      <w:r w:rsidR="004243E2" w:rsidRPr="009D03D0">
        <w:rPr>
          <w:rFonts w:hint="eastAsia"/>
          <w:color w:val="000000" w:themeColor="text1"/>
        </w:rPr>
        <w:t>事先预训练好的基于大量词向量耦合关系的模型</w:t>
      </w:r>
      <w:r w:rsidR="008332C5">
        <w:rPr>
          <w:rFonts w:hint="eastAsia"/>
          <w:color w:val="000000" w:themeColor="text1"/>
        </w:rPr>
        <w:t>。</w:t>
      </w:r>
      <w:proofErr w:type="spellStart"/>
      <w:r w:rsidR="008332C5">
        <w:rPr>
          <w:rFonts w:hint="eastAsia"/>
          <w:color w:val="000000" w:themeColor="text1"/>
        </w:rPr>
        <w:t>Ge</w:t>
      </w:r>
      <w:r w:rsidR="004243E2" w:rsidRPr="009D03D0">
        <w:rPr>
          <w:rFonts w:hint="eastAsia"/>
          <w:color w:val="000000" w:themeColor="text1"/>
        </w:rPr>
        <w:t>nsim</w:t>
      </w:r>
      <w:proofErr w:type="spellEnd"/>
      <w:r w:rsidR="004243E2" w:rsidRPr="009D03D0">
        <w:rPr>
          <w:rFonts w:hint="eastAsia"/>
          <w:color w:val="000000" w:themeColor="text1"/>
        </w:rPr>
        <w:t>模块直接提供了封装的函数，按照平均权值计算出其</w:t>
      </w:r>
      <w:r w:rsidR="004243E2" w:rsidRPr="009D03D0">
        <w:rPr>
          <w:rFonts w:hint="eastAsia"/>
          <w:color w:val="000000" w:themeColor="text1"/>
        </w:rPr>
        <w:t>embedding</w:t>
      </w:r>
      <w:r w:rsidR="004243E2" w:rsidRPr="009D03D0">
        <w:rPr>
          <w:rFonts w:hint="eastAsia"/>
          <w:color w:val="000000" w:themeColor="text1"/>
        </w:rPr>
        <w:t>，按照</w:t>
      </w:r>
      <w:r w:rsidR="004243E2" w:rsidRPr="009D03D0">
        <w:rPr>
          <w:rFonts w:hint="eastAsia"/>
          <w:color w:val="000000" w:themeColor="text1"/>
        </w:rPr>
        <w:t>embedding</w:t>
      </w:r>
      <w:r w:rsidR="004243E2" w:rsidRPr="009D03D0">
        <w:rPr>
          <w:rFonts w:hint="eastAsia"/>
          <w:color w:val="000000" w:themeColor="text1"/>
        </w:rPr>
        <w:t>将词向量数据输入即可得到</w:t>
      </w:r>
      <w:proofErr w:type="spellStart"/>
      <w:r w:rsidR="004243E2" w:rsidRPr="009D03D0">
        <w:rPr>
          <w:rFonts w:hint="eastAsia"/>
          <w:color w:val="000000" w:themeColor="text1"/>
        </w:rPr>
        <w:t>SkipGram</w:t>
      </w:r>
      <w:proofErr w:type="spellEnd"/>
      <w:r w:rsidR="004243E2" w:rsidRPr="009D03D0">
        <w:rPr>
          <w:rFonts w:hint="eastAsia"/>
          <w:color w:val="000000" w:themeColor="text1"/>
        </w:rPr>
        <w:t>/CBOW</w:t>
      </w:r>
      <w:r w:rsidR="004243E2" w:rsidRPr="009D03D0">
        <w:rPr>
          <w:rFonts w:hint="eastAsia"/>
          <w:color w:val="000000" w:themeColor="text1"/>
        </w:rPr>
        <w:t>两种不同的模型下的</w:t>
      </w:r>
      <w:r w:rsidR="004243E2" w:rsidRPr="009D03D0">
        <w:rPr>
          <w:rFonts w:hint="eastAsia"/>
          <w:color w:val="000000" w:themeColor="text1"/>
        </w:rPr>
        <w:t>word2vec</w:t>
      </w:r>
      <w:r w:rsidR="004243E2" w:rsidRPr="009D03D0">
        <w:rPr>
          <w:rFonts w:hint="eastAsia"/>
          <w:color w:val="000000" w:themeColor="text1"/>
        </w:rPr>
        <w:t>分析结果。</w:t>
      </w:r>
      <w:r w:rsidR="008332C5" w:rsidRPr="009D03D0">
        <w:rPr>
          <w:rFonts w:hint="eastAsia"/>
          <w:color w:val="000000" w:themeColor="text1"/>
        </w:rPr>
        <w:t>由于</w:t>
      </w:r>
      <w:r w:rsidR="008332C5" w:rsidRPr="009D03D0">
        <w:rPr>
          <w:rFonts w:hint="eastAsia"/>
          <w:color w:val="000000" w:themeColor="text1"/>
        </w:rPr>
        <w:t>word2vec</w:t>
      </w:r>
      <w:r w:rsidR="008332C5" w:rsidRPr="009D03D0">
        <w:rPr>
          <w:rFonts w:hint="eastAsia"/>
          <w:color w:val="000000" w:themeColor="text1"/>
        </w:rPr>
        <w:t>运算较慢，所以采用每个词向量权值相等的简化模型进行部署。</w:t>
      </w:r>
    </w:p>
    <w:p w14:paraId="3DCEB9E7" w14:textId="776B8303" w:rsidR="004243E2" w:rsidRPr="009D03D0" w:rsidRDefault="004243E2" w:rsidP="004365B0">
      <w:pPr>
        <w:spacing w:line="288" w:lineRule="auto"/>
        <w:ind w:firstLine="480"/>
        <w:jc w:val="left"/>
        <w:rPr>
          <w:color w:val="000000" w:themeColor="text1"/>
        </w:rPr>
      </w:pPr>
      <w:r w:rsidRPr="009D03D0">
        <w:rPr>
          <w:rFonts w:hint="eastAsia"/>
          <w:color w:val="000000" w:themeColor="text1"/>
        </w:rPr>
        <w:t>LR/Online SVM/Incremental-Decremental SVM</w:t>
      </w:r>
      <w:r w:rsidR="008332C5">
        <w:rPr>
          <w:rFonts w:hint="eastAsia"/>
          <w:color w:val="000000" w:themeColor="text1"/>
        </w:rPr>
        <w:t>算法实例</w:t>
      </w:r>
      <w:r w:rsidRPr="009D03D0">
        <w:rPr>
          <w:rFonts w:hint="eastAsia"/>
          <w:color w:val="000000" w:themeColor="text1"/>
        </w:rPr>
        <w:t>在模型部署的阶段，针对不同的分类器采取不同的部署策略</w:t>
      </w:r>
      <w:r w:rsidR="008332C5">
        <w:rPr>
          <w:rFonts w:hint="eastAsia"/>
          <w:color w:val="000000" w:themeColor="text1"/>
        </w:rPr>
        <w:t>。</w:t>
      </w:r>
      <w:r w:rsidRPr="009D03D0">
        <w:rPr>
          <w:rFonts w:hint="eastAsia"/>
          <w:color w:val="000000" w:themeColor="text1"/>
        </w:rPr>
        <w:t>LR</w:t>
      </w:r>
      <w:r w:rsidR="008332C5">
        <w:rPr>
          <w:rFonts w:hint="eastAsia"/>
          <w:color w:val="000000" w:themeColor="text1"/>
        </w:rPr>
        <w:t>实例</w:t>
      </w:r>
      <w:r w:rsidRPr="009D03D0">
        <w:rPr>
          <w:rFonts w:hint="eastAsia"/>
          <w:color w:val="000000" w:themeColor="text1"/>
        </w:rPr>
        <w:t>较为简单，</w:t>
      </w:r>
      <w:proofErr w:type="spellStart"/>
      <w:r w:rsidRPr="009D03D0">
        <w:rPr>
          <w:rFonts w:hint="eastAsia"/>
          <w:color w:val="000000" w:themeColor="text1"/>
        </w:rPr>
        <w:t>sklearn</w:t>
      </w:r>
      <w:proofErr w:type="spellEnd"/>
      <w:r w:rsidRPr="009D03D0">
        <w:rPr>
          <w:rFonts w:hint="eastAsia"/>
          <w:color w:val="000000" w:themeColor="text1"/>
        </w:rPr>
        <w:t>模块中提供了封装的</w:t>
      </w:r>
      <w:r w:rsidRPr="009D03D0">
        <w:rPr>
          <w:rFonts w:hint="eastAsia"/>
          <w:color w:val="000000" w:themeColor="text1"/>
        </w:rPr>
        <w:t>LR</w:t>
      </w:r>
      <w:r w:rsidRPr="009D03D0">
        <w:rPr>
          <w:rFonts w:hint="eastAsia"/>
          <w:color w:val="000000" w:themeColor="text1"/>
        </w:rPr>
        <w:t>回归的模块</w:t>
      </w:r>
      <w:r w:rsidR="008332C5">
        <w:rPr>
          <w:rFonts w:hint="eastAsia"/>
          <w:color w:val="000000" w:themeColor="text1"/>
        </w:rPr>
        <w:t>。</w:t>
      </w:r>
      <w:r w:rsidRPr="009D03D0">
        <w:rPr>
          <w:rFonts w:hint="eastAsia"/>
          <w:color w:val="000000" w:themeColor="text1"/>
        </w:rPr>
        <w:t>Online SVM/Incremental-Decremental SVM</w:t>
      </w:r>
      <w:r w:rsidR="008332C5">
        <w:rPr>
          <w:rFonts w:hint="eastAsia"/>
          <w:color w:val="000000" w:themeColor="text1"/>
        </w:rPr>
        <w:t>实例的</w:t>
      </w:r>
      <w:r w:rsidRPr="009D03D0">
        <w:rPr>
          <w:rFonts w:hint="eastAsia"/>
          <w:color w:val="000000" w:themeColor="text1"/>
        </w:rPr>
        <w:t>算法代码主要涉及到矩阵的运算，代码实现主要通过</w:t>
      </w:r>
      <w:r w:rsidR="00EA4697" w:rsidRPr="009D03D0">
        <w:rPr>
          <w:color w:val="000000" w:themeColor="text1"/>
        </w:rPr>
        <w:t>MATLAB</w:t>
      </w:r>
      <w:r w:rsidRPr="009D03D0">
        <w:rPr>
          <w:rFonts w:hint="eastAsia"/>
          <w:color w:val="000000" w:themeColor="text1"/>
        </w:rPr>
        <w:t>工程移植到</w:t>
      </w:r>
      <w:r w:rsidRPr="009D03D0">
        <w:rPr>
          <w:rFonts w:hint="eastAsia"/>
          <w:color w:val="000000" w:themeColor="text1"/>
        </w:rPr>
        <w:t>Java</w:t>
      </w:r>
      <w:r w:rsidRPr="009D03D0">
        <w:rPr>
          <w:rFonts w:hint="eastAsia"/>
          <w:color w:val="000000" w:themeColor="text1"/>
        </w:rPr>
        <w:t>平台</w:t>
      </w:r>
      <w:r w:rsidR="008332C5">
        <w:rPr>
          <w:rFonts w:hint="eastAsia"/>
          <w:color w:val="000000" w:themeColor="text1"/>
        </w:rPr>
        <w:t>进行</w:t>
      </w:r>
      <w:r w:rsidRPr="009D03D0">
        <w:rPr>
          <w:rFonts w:hint="eastAsia"/>
          <w:color w:val="000000" w:themeColor="text1"/>
        </w:rPr>
        <w:t>实现。</w:t>
      </w:r>
      <w:r w:rsidR="008332C5">
        <w:rPr>
          <w:rFonts w:hint="eastAsia"/>
          <w:color w:val="000000" w:themeColor="text1"/>
        </w:rPr>
        <w:t>实例</w:t>
      </w:r>
      <w:r w:rsidRPr="009D03D0">
        <w:rPr>
          <w:rFonts w:hint="eastAsia"/>
          <w:color w:val="000000" w:themeColor="text1"/>
        </w:rPr>
        <w:t>针对算法实现了一些代码层的优化，主要优化包括：</w:t>
      </w:r>
    </w:p>
    <w:p w14:paraId="2DC15335" w14:textId="3203F036" w:rsidR="00F8293B" w:rsidRPr="00986462" w:rsidRDefault="004365B0" w:rsidP="00F8293B">
      <w:pPr>
        <w:spacing w:line="288" w:lineRule="auto"/>
        <w:ind w:firstLine="480"/>
        <w:jc w:val="left"/>
        <w:rPr>
          <w:color w:val="000000" w:themeColor="text1"/>
        </w:rPr>
      </w:pPr>
      <w:r>
        <w:rPr>
          <w:rFonts w:hint="eastAsia"/>
          <w:color w:val="000000" w:themeColor="text1"/>
        </w:rPr>
        <w:t>1</w:t>
      </w:r>
      <w:r>
        <w:rPr>
          <w:color w:val="000000" w:themeColor="text1"/>
        </w:rPr>
        <w:t xml:space="preserve">. </w:t>
      </w:r>
      <w:r w:rsidR="004243E2" w:rsidRPr="009D03D0">
        <w:rPr>
          <w:rFonts w:hint="eastAsia"/>
          <w:color w:val="000000" w:themeColor="text1"/>
        </w:rPr>
        <w:t>优化矩阵乘法，通过</w:t>
      </w:r>
      <w:r w:rsidR="004243E2" w:rsidRPr="009D03D0">
        <w:rPr>
          <w:rFonts w:hint="eastAsia"/>
          <w:color w:val="000000" w:themeColor="text1"/>
        </w:rPr>
        <w:t>GPU</w:t>
      </w:r>
      <w:r w:rsidR="004243E2" w:rsidRPr="009D03D0">
        <w:rPr>
          <w:rFonts w:hint="eastAsia"/>
          <w:color w:val="000000" w:themeColor="text1"/>
        </w:rPr>
        <w:t>加速的高维矩阵乘法算法</w:t>
      </w:r>
      <w:r w:rsidR="004243E2" w:rsidRPr="009D03D0">
        <w:rPr>
          <w:color w:val="000000" w:themeColor="text1"/>
        </w:rPr>
        <w:t>General Matrix Multiply</w:t>
      </w:r>
      <w:r w:rsidR="00E13EF0" w:rsidRPr="00E13EF0">
        <w:rPr>
          <w:color w:val="000000" w:themeColor="text1"/>
          <w:vertAlign w:val="superscript"/>
        </w:rPr>
        <w:t>[36]</w:t>
      </w:r>
      <w:r w:rsidR="00986462">
        <w:rPr>
          <w:rFonts w:hint="eastAsia"/>
          <w:color w:val="000000" w:themeColor="text1"/>
        </w:rPr>
        <w:t>；</w:t>
      </w:r>
    </w:p>
    <w:p w14:paraId="3349E7E9" w14:textId="728E0B90" w:rsidR="004243E2" w:rsidRPr="009D03D0" w:rsidRDefault="004365B0" w:rsidP="00F8293B">
      <w:pPr>
        <w:spacing w:line="288" w:lineRule="auto"/>
        <w:ind w:firstLine="480"/>
        <w:jc w:val="left"/>
        <w:rPr>
          <w:color w:val="000000" w:themeColor="text1"/>
        </w:rPr>
      </w:pPr>
      <w:r>
        <w:rPr>
          <w:rFonts w:hint="eastAsia"/>
          <w:color w:val="000000" w:themeColor="text1"/>
        </w:rPr>
        <w:t>2</w:t>
      </w:r>
      <w:r>
        <w:rPr>
          <w:color w:val="000000" w:themeColor="text1"/>
        </w:rPr>
        <w:t xml:space="preserve">. </w:t>
      </w:r>
      <w:r w:rsidR="004243E2" w:rsidRPr="009D03D0">
        <w:rPr>
          <w:rFonts w:hint="eastAsia"/>
          <w:color w:val="000000" w:themeColor="text1"/>
        </w:rPr>
        <w:t>优化增减量矩阵算法，通过多级缓存将中间变量储存起来，在中间计算种可能会被多次使用的会直接进行变形使用。</w:t>
      </w:r>
    </w:p>
    <w:p w14:paraId="355299C1" w14:textId="1673387F" w:rsidR="004243E2" w:rsidRPr="009D03D0" w:rsidRDefault="004243E2" w:rsidP="004243E2">
      <w:pPr>
        <w:spacing w:line="288" w:lineRule="auto"/>
        <w:ind w:firstLine="480"/>
        <w:jc w:val="left"/>
        <w:rPr>
          <w:color w:val="000000" w:themeColor="text1"/>
        </w:rPr>
      </w:pPr>
      <w:r w:rsidRPr="009D03D0">
        <w:rPr>
          <w:rFonts w:hint="eastAsia"/>
          <w:color w:val="000000" w:themeColor="text1"/>
        </w:rPr>
        <w:t>时间序列预测算法</w:t>
      </w:r>
      <w:r w:rsidR="008332C5">
        <w:rPr>
          <w:rFonts w:hint="eastAsia"/>
          <w:color w:val="000000" w:themeColor="text1"/>
        </w:rPr>
        <w:t>实例</w:t>
      </w:r>
      <w:r w:rsidRPr="009D03D0">
        <w:rPr>
          <w:rFonts w:hint="eastAsia"/>
          <w:color w:val="000000" w:themeColor="text1"/>
        </w:rPr>
        <w:t>较为简单，</w:t>
      </w:r>
      <w:r w:rsidR="007D6061">
        <w:rPr>
          <w:rFonts w:hint="eastAsia"/>
          <w:color w:val="000000" w:themeColor="text1"/>
        </w:rPr>
        <w:t>实例</w:t>
      </w:r>
      <w:r w:rsidRPr="009D03D0">
        <w:rPr>
          <w:rFonts w:hint="eastAsia"/>
          <w:color w:val="000000" w:themeColor="text1"/>
        </w:rPr>
        <w:t>从</w:t>
      </w:r>
      <w:r w:rsidRPr="009D03D0">
        <w:rPr>
          <w:rFonts w:hint="eastAsia"/>
          <w:color w:val="000000" w:themeColor="text1"/>
        </w:rPr>
        <w:t>R</w:t>
      </w:r>
      <w:r w:rsidRPr="009D03D0">
        <w:rPr>
          <w:color w:val="000000" w:themeColor="text1"/>
        </w:rPr>
        <w:t>edi</w:t>
      </w:r>
      <w:r w:rsidRPr="009D03D0">
        <w:rPr>
          <w:rFonts w:hint="eastAsia"/>
          <w:color w:val="000000" w:themeColor="text1"/>
        </w:rPr>
        <w:t>s</w:t>
      </w:r>
      <w:r w:rsidR="008332C5">
        <w:rPr>
          <w:rFonts w:hint="eastAsia"/>
          <w:color w:val="000000" w:themeColor="text1"/>
        </w:rPr>
        <w:t>中</w:t>
      </w:r>
      <w:r w:rsidRPr="009D03D0">
        <w:rPr>
          <w:rFonts w:hint="eastAsia"/>
          <w:color w:val="000000" w:themeColor="text1"/>
        </w:rPr>
        <w:t>读取情感</w:t>
      </w:r>
      <w:r w:rsidR="008332C5">
        <w:rPr>
          <w:rFonts w:hint="eastAsia"/>
          <w:color w:val="000000" w:themeColor="text1"/>
        </w:rPr>
        <w:t>分析</w:t>
      </w:r>
      <w:r w:rsidRPr="009D03D0">
        <w:rPr>
          <w:rFonts w:hint="eastAsia"/>
          <w:color w:val="000000" w:themeColor="text1"/>
        </w:rPr>
        <w:t>的中间变量，计算出</w:t>
      </w:r>
      <w:r w:rsidR="008332C5">
        <w:rPr>
          <w:rFonts w:hint="eastAsia"/>
          <w:color w:val="000000" w:themeColor="text1"/>
        </w:rPr>
        <w:t>给定过期</w:t>
      </w:r>
      <w:r w:rsidRPr="009D03D0">
        <w:rPr>
          <w:rFonts w:hint="eastAsia"/>
          <w:color w:val="000000" w:themeColor="text1"/>
        </w:rPr>
        <w:t>时间</w:t>
      </w:r>
      <w:r w:rsidR="008332C5">
        <w:rPr>
          <w:rFonts w:hint="eastAsia"/>
          <w:color w:val="000000" w:themeColor="text1"/>
        </w:rPr>
        <w:t>内</w:t>
      </w:r>
      <w:r w:rsidRPr="009D03D0">
        <w:rPr>
          <w:rFonts w:hint="eastAsia"/>
          <w:color w:val="000000" w:themeColor="text1"/>
        </w:rPr>
        <w:t>以及</w:t>
      </w:r>
      <w:r w:rsidR="007D6061">
        <w:rPr>
          <w:rFonts w:hint="eastAsia"/>
          <w:color w:val="000000" w:themeColor="text1"/>
        </w:rPr>
        <w:t>给定</w:t>
      </w:r>
      <w:r w:rsidRPr="009D03D0">
        <w:rPr>
          <w:rFonts w:hint="eastAsia"/>
          <w:color w:val="000000" w:themeColor="text1"/>
        </w:rPr>
        <w:t>影响力影响下的情感</w:t>
      </w:r>
      <w:r w:rsidR="007D6061">
        <w:rPr>
          <w:rFonts w:hint="eastAsia"/>
          <w:color w:val="000000" w:themeColor="text1"/>
        </w:rPr>
        <w:t>评分</w:t>
      </w:r>
      <w:r w:rsidRPr="009D03D0">
        <w:rPr>
          <w:rFonts w:hint="eastAsia"/>
          <w:color w:val="000000" w:themeColor="text1"/>
        </w:rPr>
        <w:t>，</w:t>
      </w:r>
      <w:r w:rsidR="007D6061">
        <w:rPr>
          <w:rFonts w:hint="eastAsia"/>
          <w:color w:val="000000" w:themeColor="text1"/>
        </w:rPr>
        <w:t>并</w:t>
      </w:r>
      <w:r w:rsidRPr="009D03D0">
        <w:rPr>
          <w:rFonts w:hint="eastAsia"/>
          <w:color w:val="000000" w:themeColor="text1"/>
        </w:rPr>
        <w:t>获取上个时间窗口的实际股价，代入一阶线性公式，即可得到股价的预计涨跌。</w:t>
      </w:r>
      <w:r w:rsidR="007D6061">
        <w:rPr>
          <w:rFonts w:hint="eastAsia"/>
          <w:color w:val="000000" w:themeColor="text1"/>
        </w:rPr>
        <w:t>最后将股价涨跌预测结果写入数据库。（</w:t>
      </w:r>
      <w:r w:rsidRPr="009D03D0">
        <w:rPr>
          <w:rFonts w:hint="eastAsia"/>
          <w:color w:val="000000" w:themeColor="text1"/>
        </w:rPr>
        <w:t>在结果展示</w:t>
      </w:r>
      <w:r w:rsidR="007D6061">
        <w:rPr>
          <w:rFonts w:hint="eastAsia"/>
          <w:color w:val="000000" w:themeColor="text1"/>
        </w:rPr>
        <w:t>阶段</w:t>
      </w:r>
      <w:r w:rsidRPr="009D03D0">
        <w:rPr>
          <w:rFonts w:hint="eastAsia"/>
          <w:color w:val="000000" w:themeColor="text1"/>
        </w:rPr>
        <w:t>，由于对于股价的具体涨跌的</w:t>
      </w:r>
      <w:r w:rsidR="007D6061">
        <w:rPr>
          <w:rFonts w:hint="eastAsia"/>
          <w:color w:val="000000" w:themeColor="text1"/>
        </w:rPr>
        <w:t>量化</w:t>
      </w:r>
      <w:r w:rsidRPr="009D03D0">
        <w:rPr>
          <w:rFonts w:hint="eastAsia"/>
          <w:color w:val="000000" w:themeColor="text1"/>
        </w:rPr>
        <w:t>预测比较困难，</w:t>
      </w:r>
      <w:r w:rsidR="007D6061">
        <w:rPr>
          <w:rFonts w:hint="eastAsia"/>
          <w:color w:val="000000" w:themeColor="text1"/>
        </w:rPr>
        <w:t>且</w:t>
      </w:r>
      <w:r w:rsidRPr="009D03D0">
        <w:rPr>
          <w:rFonts w:hint="eastAsia"/>
          <w:color w:val="000000" w:themeColor="text1"/>
        </w:rPr>
        <w:t>误差也比较大，所以预测结果返回给前端仅返回一个可能性的涨跌的概率值。</w:t>
      </w:r>
      <w:r w:rsidR="007D6061">
        <w:rPr>
          <w:rFonts w:hint="eastAsia"/>
          <w:color w:val="000000" w:themeColor="text1"/>
        </w:rPr>
        <w:t>）</w:t>
      </w:r>
    </w:p>
    <w:p w14:paraId="5E180E54" w14:textId="33FCDABF" w:rsidR="004243E2" w:rsidRPr="004408EA" w:rsidRDefault="004243E2" w:rsidP="004408EA">
      <w:pPr>
        <w:pStyle w:val="2"/>
        <w:spacing w:before="326" w:after="326"/>
      </w:pPr>
      <w:bookmarkStart w:id="333" w:name="_Toc2274941"/>
      <w:bookmarkStart w:id="334" w:name="_Toc2329329"/>
      <w:bookmarkStart w:id="335" w:name="_Toc3724989"/>
      <w:r w:rsidRPr="004408EA">
        <w:rPr>
          <w:rFonts w:hint="eastAsia"/>
        </w:rPr>
        <w:t>7</w:t>
      </w:r>
      <w:r w:rsidRPr="004408EA">
        <w:t xml:space="preserve">.5 </w:t>
      </w:r>
      <w:r w:rsidRPr="004408EA">
        <w:rPr>
          <w:rFonts w:hint="eastAsia"/>
        </w:rPr>
        <w:t>数据存储模块</w:t>
      </w:r>
      <w:bookmarkEnd w:id="333"/>
      <w:bookmarkEnd w:id="334"/>
      <w:bookmarkEnd w:id="335"/>
    </w:p>
    <w:p w14:paraId="3931F1C2" w14:textId="1F71B4A8" w:rsidR="004243E2" w:rsidRPr="009D03D0" w:rsidRDefault="004243E2" w:rsidP="004243E2">
      <w:pPr>
        <w:ind w:firstLine="480"/>
        <w:rPr>
          <w:color w:val="000000" w:themeColor="text1"/>
        </w:rPr>
      </w:pPr>
      <w:r w:rsidRPr="009D03D0">
        <w:rPr>
          <w:rFonts w:hint="eastAsia"/>
          <w:color w:val="000000" w:themeColor="text1"/>
        </w:rPr>
        <w:t>数据存储</w:t>
      </w:r>
      <w:r w:rsidR="003969BD">
        <w:rPr>
          <w:rFonts w:hint="eastAsia"/>
          <w:color w:val="000000" w:themeColor="text1"/>
        </w:rPr>
        <w:t>模块的组件</w:t>
      </w:r>
      <w:r w:rsidRPr="009D03D0">
        <w:rPr>
          <w:rFonts w:hint="eastAsia"/>
          <w:color w:val="000000" w:themeColor="text1"/>
        </w:rPr>
        <w:t>主要分为关系型数据库与非关系型数据库两种</w:t>
      </w:r>
      <w:r w:rsidR="00E13EF0">
        <w:rPr>
          <w:rFonts w:hint="eastAsia"/>
          <w:color w:val="000000" w:themeColor="text1"/>
        </w:rPr>
        <w:t>。</w:t>
      </w:r>
    </w:p>
    <w:p w14:paraId="149C39BB" w14:textId="30BAC094" w:rsidR="004243E2" w:rsidRPr="009D03D0" w:rsidRDefault="004243E2" w:rsidP="004408EA">
      <w:pPr>
        <w:pStyle w:val="3"/>
        <w:spacing w:before="163" w:after="163"/>
      </w:pPr>
      <w:bookmarkStart w:id="336" w:name="_Toc2274942"/>
      <w:bookmarkStart w:id="337" w:name="_Toc3724990"/>
      <w:r w:rsidRPr="009D03D0">
        <w:rPr>
          <w:rFonts w:hint="eastAsia"/>
        </w:rPr>
        <w:lastRenderedPageBreak/>
        <w:t>7</w:t>
      </w:r>
      <w:r w:rsidRPr="009D03D0">
        <w:t xml:space="preserve">.5.1 </w:t>
      </w:r>
      <w:r w:rsidRPr="009D03D0">
        <w:rPr>
          <w:rFonts w:hint="eastAsia"/>
        </w:rPr>
        <w:t>MySQL</w:t>
      </w:r>
      <w:r w:rsidRPr="009D03D0">
        <w:rPr>
          <w:rFonts w:hint="eastAsia"/>
        </w:rPr>
        <w:t>关系型数据库</w:t>
      </w:r>
      <w:bookmarkEnd w:id="336"/>
      <w:bookmarkEnd w:id="337"/>
    </w:p>
    <w:p w14:paraId="074C2F9F" w14:textId="3DFBEA8E" w:rsidR="004243E2" w:rsidRPr="009D03D0" w:rsidRDefault="004243E2" w:rsidP="004243E2">
      <w:pPr>
        <w:spacing w:line="288" w:lineRule="auto"/>
        <w:ind w:firstLine="480"/>
        <w:jc w:val="left"/>
        <w:rPr>
          <w:color w:val="000000" w:themeColor="text1"/>
        </w:rPr>
      </w:pPr>
      <w:r w:rsidRPr="009D03D0">
        <w:rPr>
          <w:color w:val="000000" w:themeColor="text1"/>
        </w:rPr>
        <w:t>MySQL</w:t>
      </w:r>
      <w:r w:rsidRPr="009D03D0">
        <w:rPr>
          <w:rFonts w:hint="eastAsia"/>
          <w:color w:val="000000" w:themeColor="text1"/>
        </w:rPr>
        <w:t>数据库主要用于全量数据的持久化，批量数据的存储</w:t>
      </w:r>
      <w:r w:rsidR="007D6061">
        <w:rPr>
          <w:rFonts w:hint="eastAsia"/>
          <w:color w:val="000000" w:themeColor="text1"/>
        </w:rPr>
        <w:t>、</w:t>
      </w:r>
      <w:r w:rsidRPr="009D03D0">
        <w:rPr>
          <w:rFonts w:hint="eastAsia"/>
          <w:color w:val="000000" w:themeColor="text1"/>
        </w:rPr>
        <w:t>读取功能，包括的库表有：</w:t>
      </w:r>
    </w:p>
    <w:p w14:paraId="10CB8902" w14:textId="77777777" w:rsidR="004243E2" w:rsidRPr="009D03D0" w:rsidRDefault="004243E2" w:rsidP="004243E2">
      <w:pPr>
        <w:pStyle w:val="a3"/>
        <w:numPr>
          <w:ilvl w:val="0"/>
          <w:numId w:val="15"/>
        </w:numPr>
        <w:spacing w:line="288" w:lineRule="auto"/>
        <w:ind w:firstLineChars="0"/>
        <w:jc w:val="left"/>
        <w:rPr>
          <w:color w:val="000000" w:themeColor="text1"/>
        </w:rPr>
      </w:pPr>
      <w:proofErr w:type="spellStart"/>
      <w:r w:rsidRPr="009D03D0">
        <w:rPr>
          <w:color w:val="000000" w:themeColor="text1"/>
        </w:rPr>
        <w:t>stock_history_price</w:t>
      </w:r>
      <w:proofErr w:type="spellEnd"/>
      <w:r w:rsidRPr="009D03D0">
        <w:rPr>
          <w:color w:val="000000" w:themeColor="text1"/>
        </w:rPr>
        <w:t>: id(</w:t>
      </w:r>
      <w:r w:rsidRPr="009D03D0">
        <w:rPr>
          <w:rFonts w:hint="eastAsia"/>
          <w:color w:val="000000" w:themeColor="text1"/>
        </w:rPr>
        <w:t>主键</w:t>
      </w:r>
      <w:r w:rsidRPr="009D03D0">
        <w:rPr>
          <w:color w:val="000000" w:themeColor="text1"/>
        </w:rPr>
        <w:t>), date(</w:t>
      </w:r>
      <w:r w:rsidRPr="009D03D0">
        <w:rPr>
          <w:rFonts w:hint="eastAsia"/>
          <w:color w:val="000000" w:themeColor="text1"/>
        </w:rPr>
        <w:t>日期</w:t>
      </w:r>
      <w:r w:rsidRPr="009D03D0">
        <w:rPr>
          <w:color w:val="000000" w:themeColor="text1"/>
        </w:rPr>
        <w:t>), code(</w:t>
      </w:r>
      <w:r w:rsidRPr="009D03D0">
        <w:rPr>
          <w:rFonts w:hint="eastAsia"/>
          <w:color w:val="000000" w:themeColor="text1"/>
        </w:rPr>
        <w:t>股票代码</w:t>
      </w:r>
      <w:r w:rsidRPr="009D03D0">
        <w:rPr>
          <w:color w:val="000000" w:themeColor="text1"/>
        </w:rPr>
        <w:t>), open(</w:t>
      </w:r>
      <w:r w:rsidRPr="009D03D0">
        <w:rPr>
          <w:rFonts w:hint="eastAsia"/>
          <w:color w:val="000000" w:themeColor="text1"/>
        </w:rPr>
        <w:t>开盘价</w:t>
      </w:r>
      <w:r w:rsidRPr="009D03D0">
        <w:rPr>
          <w:color w:val="000000" w:themeColor="text1"/>
        </w:rPr>
        <w:t>), high(</w:t>
      </w:r>
      <w:r w:rsidRPr="009D03D0">
        <w:rPr>
          <w:rFonts w:hint="eastAsia"/>
          <w:color w:val="000000" w:themeColor="text1"/>
        </w:rPr>
        <w:t>最高价</w:t>
      </w:r>
      <w:r w:rsidRPr="009D03D0">
        <w:rPr>
          <w:color w:val="000000" w:themeColor="text1"/>
        </w:rPr>
        <w:t>), low(</w:t>
      </w:r>
      <w:r w:rsidRPr="009D03D0">
        <w:rPr>
          <w:rFonts w:hint="eastAsia"/>
          <w:color w:val="000000" w:themeColor="text1"/>
        </w:rPr>
        <w:t>最低价</w:t>
      </w:r>
      <w:r w:rsidRPr="009D03D0">
        <w:rPr>
          <w:color w:val="000000" w:themeColor="text1"/>
        </w:rPr>
        <w:t>), close(</w:t>
      </w:r>
      <w:r w:rsidRPr="009D03D0">
        <w:rPr>
          <w:rFonts w:hint="eastAsia"/>
          <w:color w:val="000000" w:themeColor="text1"/>
        </w:rPr>
        <w:t>收盘价</w:t>
      </w:r>
      <w:r w:rsidRPr="009D03D0">
        <w:rPr>
          <w:color w:val="000000" w:themeColor="text1"/>
        </w:rPr>
        <w:t>), volume(</w:t>
      </w:r>
      <w:r w:rsidRPr="009D03D0">
        <w:rPr>
          <w:rFonts w:hint="eastAsia"/>
          <w:color w:val="000000" w:themeColor="text1"/>
        </w:rPr>
        <w:t>交易量</w:t>
      </w:r>
      <w:r w:rsidRPr="009D03D0">
        <w:rPr>
          <w:color w:val="000000" w:themeColor="text1"/>
        </w:rPr>
        <w:t xml:space="preserve">), </w:t>
      </w:r>
      <w:proofErr w:type="spellStart"/>
      <w:r w:rsidRPr="009D03D0">
        <w:rPr>
          <w:color w:val="000000" w:themeColor="text1"/>
        </w:rPr>
        <w:t>ctime</w:t>
      </w:r>
      <w:proofErr w:type="spellEnd"/>
      <w:r w:rsidRPr="009D03D0">
        <w:rPr>
          <w:color w:val="000000" w:themeColor="text1"/>
        </w:rPr>
        <w:t>(</w:t>
      </w:r>
      <w:r w:rsidRPr="009D03D0">
        <w:rPr>
          <w:rFonts w:hint="eastAsia"/>
          <w:color w:val="000000" w:themeColor="text1"/>
        </w:rPr>
        <w:t>创建时间</w:t>
      </w:r>
      <w:r w:rsidRPr="009D03D0">
        <w:rPr>
          <w:color w:val="000000" w:themeColor="text1"/>
        </w:rPr>
        <w:t>)</w:t>
      </w:r>
    </w:p>
    <w:p w14:paraId="6B53C593" w14:textId="35499AF1" w:rsidR="004243E2" w:rsidRPr="009D03D0" w:rsidRDefault="004243E2" w:rsidP="004243E2">
      <w:pPr>
        <w:spacing w:line="288" w:lineRule="auto"/>
        <w:ind w:firstLine="480"/>
        <w:jc w:val="left"/>
        <w:rPr>
          <w:color w:val="000000" w:themeColor="text1"/>
        </w:rPr>
      </w:pPr>
      <w:r w:rsidRPr="009D03D0">
        <w:rPr>
          <w:rFonts w:hint="eastAsia"/>
          <w:color w:val="000000" w:themeColor="text1"/>
        </w:rPr>
        <w:t>股价数据在模型训练阶段直接载入内存参与运算，</w:t>
      </w:r>
      <w:r w:rsidR="007D6061">
        <w:rPr>
          <w:rFonts w:hint="eastAsia"/>
          <w:color w:val="000000" w:themeColor="text1"/>
        </w:rPr>
        <w:t>所以</w:t>
      </w:r>
      <w:r w:rsidRPr="009D03D0">
        <w:rPr>
          <w:rFonts w:hint="eastAsia"/>
          <w:color w:val="000000" w:themeColor="text1"/>
        </w:rPr>
        <w:t>仅在需要重新计算模型以及</w:t>
      </w:r>
      <w:r w:rsidRPr="009D03D0">
        <w:rPr>
          <w:rFonts w:hint="eastAsia"/>
          <w:color w:val="000000" w:themeColor="text1"/>
        </w:rPr>
        <w:t>Web</w:t>
      </w:r>
      <w:r w:rsidRPr="009D03D0">
        <w:rPr>
          <w:rFonts w:hint="eastAsia"/>
          <w:color w:val="000000" w:themeColor="text1"/>
        </w:rPr>
        <w:t>模块可视化展示时</w:t>
      </w:r>
      <w:r w:rsidR="007D6061">
        <w:rPr>
          <w:rFonts w:hint="eastAsia"/>
          <w:color w:val="000000" w:themeColor="text1"/>
        </w:rPr>
        <w:t>产生</w:t>
      </w:r>
      <w:r w:rsidRPr="009D03D0">
        <w:rPr>
          <w:rFonts w:hint="eastAsia"/>
          <w:color w:val="000000" w:themeColor="text1"/>
        </w:rPr>
        <w:t>批量读库</w:t>
      </w:r>
      <w:r w:rsidR="007D6061">
        <w:rPr>
          <w:rFonts w:hint="eastAsia"/>
          <w:color w:val="000000" w:themeColor="text1"/>
        </w:rPr>
        <w:t>操作</w:t>
      </w:r>
      <w:r w:rsidRPr="009D03D0">
        <w:rPr>
          <w:rFonts w:hint="eastAsia"/>
          <w:color w:val="000000" w:themeColor="text1"/>
        </w:rPr>
        <w:t>。每个交易日结束时会产生写库操作，</w:t>
      </w:r>
      <w:r w:rsidR="007D6061">
        <w:rPr>
          <w:rFonts w:hint="eastAsia"/>
          <w:color w:val="000000" w:themeColor="text1"/>
        </w:rPr>
        <w:t>该操作</w:t>
      </w:r>
      <w:r w:rsidRPr="009D03D0">
        <w:rPr>
          <w:rFonts w:hint="eastAsia"/>
          <w:color w:val="000000" w:themeColor="text1"/>
        </w:rPr>
        <w:t>将当天股价写入数据库，由代码模块内定时任务完成。</w:t>
      </w:r>
    </w:p>
    <w:p w14:paraId="07CF8CEB" w14:textId="77777777" w:rsidR="004243E2" w:rsidRPr="009D03D0" w:rsidRDefault="004243E2" w:rsidP="004243E2">
      <w:pPr>
        <w:pStyle w:val="a3"/>
        <w:numPr>
          <w:ilvl w:val="0"/>
          <w:numId w:val="15"/>
        </w:numPr>
        <w:spacing w:line="288" w:lineRule="auto"/>
        <w:ind w:firstLineChars="0"/>
        <w:jc w:val="left"/>
        <w:rPr>
          <w:color w:val="000000" w:themeColor="text1"/>
        </w:rPr>
      </w:pPr>
      <w:proofErr w:type="spellStart"/>
      <w:r w:rsidRPr="009D03D0">
        <w:rPr>
          <w:color w:val="000000" w:themeColor="text1"/>
        </w:rPr>
        <w:t>stock_twitter</w:t>
      </w:r>
      <w:proofErr w:type="spellEnd"/>
      <w:r w:rsidRPr="009D03D0">
        <w:rPr>
          <w:color w:val="000000" w:themeColor="text1"/>
        </w:rPr>
        <w:t>: id(</w:t>
      </w:r>
      <w:r w:rsidRPr="009D03D0">
        <w:rPr>
          <w:rFonts w:hint="eastAsia"/>
          <w:color w:val="000000" w:themeColor="text1"/>
        </w:rPr>
        <w:t>主键</w:t>
      </w:r>
      <w:r w:rsidRPr="009D03D0">
        <w:rPr>
          <w:color w:val="000000" w:themeColor="text1"/>
        </w:rPr>
        <w:t xml:space="preserve">), </w:t>
      </w:r>
      <w:proofErr w:type="spellStart"/>
      <w:r w:rsidRPr="009D03D0">
        <w:rPr>
          <w:color w:val="000000" w:themeColor="text1"/>
        </w:rPr>
        <w:t>twitter_id</w:t>
      </w:r>
      <w:proofErr w:type="spellEnd"/>
      <w:r w:rsidRPr="009D03D0">
        <w:rPr>
          <w:color w:val="000000" w:themeColor="text1"/>
        </w:rPr>
        <w:t>, text(</w:t>
      </w:r>
      <w:r w:rsidRPr="009D03D0">
        <w:rPr>
          <w:rFonts w:hint="eastAsia"/>
          <w:color w:val="000000" w:themeColor="text1"/>
        </w:rPr>
        <w:t>推文</w:t>
      </w:r>
      <w:r w:rsidRPr="009D03D0">
        <w:rPr>
          <w:color w:val="000000" w:themeColor="text1"/>
        </w:rPr>
        <w:t>), keyword(</w:t>
      </w:r>
      <w:r w:rsidRPr="009D03D0">
        <w:rPr>
          <w:rFonts w:hint="eastAsia"/>
          <w:color w:val="000000" w:themeColor="text1"/>
        </w:rPr>
        <w:t>关键词</w:t>
      </w:r>
      <w:r w:rsidRPr="009D03D0">
        <w:rPr>
          <w:color w:val="000000" w:themeColor="text1"/>
        </w:rPr>
        <w:t xml:space="preserve">), </w:t>
      </w:r>
      <w:proofErr w:type="spellStart"/>
      <w:r w:rsidRPr="009D03D0">
        <w:rPr>
          <w:color w:val="000000" w:themeColor="text1"/>
        </w:rPr>
        <w:t>company_id</w:t>
      </w:r>
      <w:proofErr w:type="spellEnd"/>
      <w:r w:rsidRPr="009D03D0">
        <w:rPr>
          <w:color w:val="000000" w:themeColor="text1"/>
        </w:rPr>
        <w:t>(</w:t>
      </w:r>
      <w:r w:rsidRPr="009D03D0">
        <w:rPr>
          <w:rFonts w:hint="eastAsia"/>
          <w:color w:val="000000" w:themeColor="text1"/>
        </w:rPr>
        <w:t>公司</w:t>
      </w:r>
      <w:r w:rsidRPr="009D03D0">
        <w:rPr>
          <w:color w:val="000000" w:themeColor="text1"/>
        </w:rPr>
        <w:t>)</w:t>
      </w:r>
      <w:r w:rsidRPr="009D03D0">
        <w:rPr>
          <w:rFonts w:hint="eastAsia"/>
          <w:color w:val="000000" w:themeColor="text1"/>
        </w:rPr>
        <w:t>,</w:t>
      </w:r>
      <w:r w:rsidRPr="009D03D0">
        <w:rPr>
          <w:color w:val="000000" w:themeColor="text1"/>
        </w:rPr>
        <w:t xml:space="preserve"> </w:t>
      </w:r>
      <w:proofErr w:type="spellStart"/>
      <w:r w:rsidRPr="009D03D0">
        <w:rPr>
          <w:color w:val="000000" w:themeColor="text1"/>
        </w:rPr>
        <w:t>user_id</w:t>
      </w:r>
      <w:proofErr w:type="spellEnd"/>
      <w:r w:rsidRPr="009D03D0">
        <w:rPr>
          <w:color w:val="000000" w:themeColor="text1"/>
        </w:rPr>
        <w:t>(</w:t>
      </w:r>
      <w:r w:rsidRPr="009D03D0">
        <w:rPr>
          <w:rFonts w:hint="eastAsia"/>
          <w:color w:val="000000" w:themeColor="text1"/>
        </w:rPr>
        <w:t>用户</w:t>
      </w:r>
      <w:proofErr w:type="spellStart"/>
      <w:r w:rsidRPr="009D03D0">
        <w:rPr>
          <w:rFonts w:hint="eastAsia"/>
          <w:color w:val="000000" w:themeColor="text1"/>
        </w:rPr>
        <w:t>twitter</w:t>
      </w:r>
      <w:r w:rsidRPr="009D03D0">
        <w:rPr>
          <w:color w:val="000000" w:themeColor="text1"/>
        </w:rPr>
        <w:t>_</w:t>
      </w:r>
      <w:r w:rsidRPr="009D03D0">
        <w:rPr>
          <w:rFonts w:hint="eastAsia"/>
          <w:color w:val="000000" w:themeColor="text1"/>
        </w:rPr>
        <w:t>id</w:t>
      </w:r>
      <w:proofErr w:type="spellEnd"/>
      <w:r w:rsidRPr="009D03D0">
        <w:rPr>
          <w:color w:val="000000" w:themeColor="text1"/>
        </w:rPr>
        <w:t xml:space="preserve">), </w:t>
      </w:r>
      <w:proofErr w:type="spellStart"/>
      <w:r w:rsidRPr="009D03D0">
        <w:rPr>
          <w:color w:val="000000" w:themeColor="text1"/>
        </w:rPr>
        <w:t>usser_screen_name</w:t>
      </w:r>
      <w:proofErr w:type="spellEnd"/>
      <w:r w:rsidRPr="009D03D0">
        <w:rPr>
          <w:color w:val="000000" w:themeColor="text1"/>
        </w:rPr>
        <w:t>(</w:t>
      </w:r>
      <w:r w:rsidRPr="009D03D0">
        <w:rPr>
          <w:rFonts w:hint="eastAsia"/>
          <w:color w:val="000000" w:themeColor="text1"/>
        </w:rPr>
        <w:t>用户屏幕名</w:t>
      </w:r>
      <w:r w:rsidRPr="009D03D0">
        <w:rPr>
          <w:color w:val="000000" w:themeColor="text1"/>
        </w:rPr>
        <w:t xml:space="preserve">), </w:t>
      </w:r>
      <w:proofErr w:type="spellStart"/>
      <w:r w:rsidRPr="009D03D0">
        <w:rPr>
          <w:color w:val="000000" w:themeColor="text1"/>
        </w:rPr>
        <w:t>user_following</w:t>
      </w:r>
      <w:proofErr w:type="spellEnd"/>
      <w:r w:rsidRPr="009D03D0">
        <w:rPr>
          <w:color w:val="000000" w:themeColor="text1"/>
        </w:rPr>
        <w:t>(</w:t>
      </w:r>
      <w:r w:rsidRPr="009D03D0">
        <w:rPr>
          <w:rFonts w:hint="eastAsia"/>
          <w:color w:val="000000" w:themeColor="text1"/>
        </w:rPr>
        <w:t>用户的关注数</w:t>
      </w:r>
      <w:r w:rsidRPr="009D03D0">
        <w:rPr>
          <w:color w:val="000000" w:themeColor="text1"/>
        </w:rPr>
        <w:t xml:space="preserve">), </w:t>
      </w:r>
      <w:proofErr w:type="spellStart"/>
      <w:r w:rsidRPr="009D03D0">
        <w:rPr>
          <w:color w:val="000000" w:themeColor="text1"/>
        </w:rPr>
        <w:t>user_follower</w:t>
      </w:r>
      <w:proofErr w:type="spellEnd"/>
      <w:r w:rsidRPr="009D03D0">
        <w:rPr>
          <w:color w:val="000000" w:themeColor="text1"/>
        </w:rPr>
        <w:t>(</w:t>
      </w:r>
      <w:r w:rsidRPr="009D03D0">
        <w:rPr>
          <w:rFonts w:hint="eastAsia"/>
          <w:color w:val="000000" w:themeColor="text1"/>
        </w:rPr>
        <w:t>用户的被关注数</w:t>
      </w:r>
      <w:r w:rsidRPr="009D03D0">
        <w:rPr>
          <w:color w:val="000000" w:themeColor="text1"/>
        </w:rPr>
        <w:t xml:space="preserve">), </w:t>
      </w:r>
      <w:proofErr w:type="spellStart"/>
      <w:r w:rsidRPr="009D03D0">
        <w:rPr>
          <w:color w:val="000000" w:themeColor="text1"/>
        </w:rPr>
        <w:t>twitter_timestamp</w:t>
      </w:r>
      <w:proofErr w:type="spellEnd"/>
      <w:r w:rsidRPr="009D03D0">
        <w:rPr>
          <w:color w:val="000000" w:themeColor="text1"/>
        </w:rPr>
        <w:t>(</w:t>
      </w:r>
      <w:r w:rsidRPr="009D03D0">
        <w:rPr>
          <w:rFonts w:hint="eastAsia"/>
          <w:color w:val="000000" w:themeColor="text1"/>
        </w:rPr>
        <w:t>时间戳</w:t>
      </w:r>
      <w:r w:rsidRPr="009D03D0">
        <w:rPr>
          <w:color w:val="000000" w:themeColor="text1"/>
        </w:rPr>
        <w:t xml:space="preserve">), </w:t>
      </w:r>
      <w:proofErr w:type="spellStart"/>
      <w:r w:rsidRPr="009D03D0">
        <w:rPr>
          <w:color w:val="000000" w:themeColor="text1"/>
        </w:rPr>
        <w:t>ctime</w:t>
      </w:r>
      <w:proofErr w:type="spellEnd"/>
      <w:r w:rsidRPr="009D03D0">
        <w:rPr>
          <w:color w:val="000000" w:themeColor="text1"/>
        </w:rPr>
        <w:t>(</w:t>
      </w:r>
      <w:r w:rsidRPr="009D03D0">
        <w:rPr>
          <w:rFonts w:hint="eastAsia"/>
          <w:color w:val="000000" w:themeColor="text1"/>
        </w:rPr>
        <w:t>创建时间</w:t>
      </w:r>
      <w:r w:rsidRPr="009D03D0">
        <w:rPr>
          <w:color w:val="000000" w:themeColor="text1"/>
        </w:rPr>
        <w:t>)</w:t>
      </w:r>
    </w:p>
    <w:p w14:paraId="405DD83B" w14:textId="2740E6EB" w:rsidR="004243E2" w:rsidRPr="009D03D0" w:rsidRDefault="00DF3762" w:rsidP="004243E2">
      <w:pPr>
        <w:spacing w:line="288" w:lineRule="auto"/>
        <w:ind w:firstLine="480"/>
        <w:jc w:val="left"/>
        <w:rPr>
          <w:color w:val="000000" w:themeColor="text1"/>
        </w:rPr>
      </w:pPr>
      <w:r>
        <w:rPr>
          <w:rFonts w:hint="eastAsia"/>
          <w:color w:val="000000" w:themeColor="text1"/>
        </w:rPr>
        <w:t>推文</w:t>
      </w:r>
      <w:r w:rsidR="007D6061">
        <w:rPr>
          <w:rFonts w:hint="eastAsia"/>
          <w:color w:val="000000" w:themeColor="text1"/>
        </w:rPr>
        <w:t>库储存了</w:t>
      </w:r>
      <w:r w:rsidR="00270BAB" w:rsidRPr="009D03D0">
        <w:rPr>
          <w:rFonts w:hint="eastAsia"/>
          <w:color w:val="000000" w:themeColor="text1"/>
        </w:rPr>
        <w:t>经过词汇层转换预处理之后</w:t>
      </w:r>
      <w:r w:rsidR="007D6061">
        <w:rPr>
          <w:rFonts w:hint="eastAsia"/>
          <w:color w:val="000000" w:themeColor="text1"/>
        </w:rPr>
        <w:t>推文的全量内容。该库数据</w:t>
      </w:r>
      <w:r w:rsidR="004243E2" w:rsidRPr="009D03D0">
        <w:rPr>
          <w:rFonts w:hint="eastAsia"/>
          <w:color w:val="000000" w:themeColor="text1"/>
        </w:rPr>
        <w:t>主要为流处理系统重新计算使用</w:t>
      </w:r>
      <w:r w:rsidR="00270BAB">
        <w:rPr>
          <w:rFonts w:hint="eastAsia"/>
          <w:color w:val="000000" w:themeColor="text1"/>
        </w:rPr>
        <w:t>。</w:t>
      </w:r>
      <w:r w:rsidR="004243E2" w:rsidRPr="009D03D0">
        <w:rPr>
          <w:rFonts w:hint="eastAsia"/>
          <w:color w:val="000000" w:themeColor="text1"/>
        </w:rPr>
        <w:t>由于</w:t>
      </w:r>
      <w:r w:rsidR="00270BAB">
        <w:rPr>
          <w:rFonts w:hint="eastAsia"/>
          <w:color w:val="000000" w:themeColor="text1"/>
        </w:rPr>
        <w:t>该库</w:t>
      </w:r>
      <w:r w:rsidR="004243E2" w:rsidRPr="009D03D0">
        <w:rPr>
          <w:rFonts w:hint="eastAsia"/>
          <w:color w:val="000000" w:themeColor="text1"/>
        </w:rPr>
        <w:t>读写的并发频率都比较高，所以</w:t>
      </w:r>
      <w:r w:rsidR="00270BAB">
        <w:rPr>
          <w:rFonts w:hint="eastAsia"/>
          <w:color w:val="000000" w:themeColor="text1"/>
        </w:rPr>
        <w:t>数据库</w:t>
      </w:r>
      <w:r w:rsidR="004243E2" w:rsidRPr="009D03D0">
        <w:rPr>
          <w:rFonts w:hint="eastAsia"/>
          <w:color w:val="000000" w:themeColor="text1"/>
        </w:rPr>
        <w:t>进行了简单的读写分离</w:t>
      </w:r>
      <w:r w:rsidR="00270BAB">
        <w:rPr>
          <w:rFonts w:hint="eastAsia"/>
          <w:color w:val="000000" w:themeColor="text1"/>
        </w:rPr>
        <w:t>。</w:t>
      </w:r>
      <w:r w:rsidR="004243E2" w:rsidRPr="009D03D0">
        <w:rPr>
          <w:rFonts w:hint="eastAsia"/>
          <w:color w:val="000000" w:themeColor="text1"/>
        </w:rPr>
        <w:t>主库用于</w:t>
      </w:r>
      <w:r w:rsidR="00270BAB">
        <w:rPr>
          <w:rFonts w:hint="eastAsia"/>
          <w:color w:val="000000" w:themeColor="text1"/>
        </w:rPr>
        <w:t>写入</w:t>
      </w:r>
      <w:r w:rsidR="004243E2" w:rsidRPr="009D03D0">
        <w:rPr>
          <w:rFonts w:hint="eastAsia"/>
          <w:color w:val="000000" w:themeColor="text1"/>
        </w:rPr>
        <w:t>记录，从库</w:t>
      </w:r>
      <w:r w:rsidR="00270BAB">
        <w:rPr>
          <w:rFonts w:hint="eastAsia"/>
          <w:color w:val="000000" w:themeColor="text1"/>
        </w:rPr>
        <w:t>用于读取记录。从库每隔</w:t>
      </w:r>
      <w:r w:rsidR="004243E2" w:rsidRPr="009D03D0">
        <w:rPr>
          <w:rFonts w:hint="eastAsia"/>
          <w:color w:val="000000" w:themeColor="text1"/>
        </w:rPr>
        <w:t>一定时间会同步主库。读</w:t>
      </w:r>
      <w:r w:rsidR="00270BAB">
        <w:rPr>
          <w:rFonts w:hint="eastAsia"/>
          <w:color w:val="000000" w:themeColor="text1"/>
        </w:rPr>
        <w:t>库</w:t>
      </w:r>
      <w:r w:rsidR="004243E2" w:rsidRPr="009D03D0">
        <w:rPr>
          <w:rFonts w:hint="eastAsia"/>
          <w:color w:val="000000" w:themeColor="text1"/>
        </w:rPr>
        <w:t>的场景发生在因持久化要求需要重新计算的时候，写</w:t>
      </w:r>
      <w:r w:rsidR="00270BAB">
        <w:rPr>
          <w:rFonts w:hint="eastAsia"/>
          <w:color w:val="000000" w:themeColor="text1"/>
        </w:rPr>
        <w:t>库场景</w:t>
      </w:r>
      <w:r w:rsidR="004243E2" w:rsidRPr="009D03D0">
        <w:rPr>
          <w:rFonts w:hint="eastAsia"/>
          <w:color w:val="000000" w:themeColor="text1"/>
        </w:rPr>
        <w:t>发生在从</w:t>
      </w:r>
      <w:r w:rsidR="004243E2" w:rsidRPr="009D03D0">
        <w:rPr>
          <w:rFonts w:hint="eastAsia"/>
          <w:color w:val="000000" w:themeColor="text1"/>
        </w:rPr>
        <w:t>Kafka</w:t>
      </w:r>
      <w:r w:rsidR="004243E2" w:rsidRPr="009D03D0">
        <w:rPr>
          <w:rFonts w:hint="eastAsia"/>
          <w:color w:val="000000" w:themeColor="text1"/>
        </w:rPr>
        <w:t>读取数据进行字符层转换后</w:t>
      </w:r>
      <w:r w:rsidR="00270BAB">
        <w:rPr>
          <w:rFonts w:hint="eastAsia"/>
          <w:color w:val="000000" w:themeColor="text1"/>
        </w:rPr>
        <w:t>。数据库</w:t>
      </w:r>
      <w:r w:rsidR="004243E2" w:rsidRPr="009D03D0">
        <w:rPr>
          <w:rFonts w:hint="eastAsia"/>
          <w:color w:val="000000" w:themeColor="text1"/>
        </w:rPr>
        <w:t>主键为</w:t>
      </w:r>
      <w:r w:rsidR="004243E2" w:rsidRPr="009D03D0">
        <w:rPr>
          <w:rFonts w:hint="eastAsia"/>
          <w:color w:val="000000" w:themeColor="text1"/>
        </w:rPr>
        <w:t>id</w:t>
      </w:r>
      <w:r w:rsidR="004243E2" w:rsidRPr="009D03D0">
        <w:rPr>
          <w:rFonts w:hint="eastAsia"/>
          <w:color w:val="000000" w:themeColor="text1"/>
        </w:rPr>
        <w:t>，由于按照</w:t>
      </w:r>
      <w:r w:rsidR="004243E2" w:rsidRPr="009D03D0">
        <w:rPr>
          <w:rFonts w:hint="eastAsia"/>
          <w:color w:val="000000" w:themeColor="text1"/>
        </w:rPr>
        <w:t>topic</w:t>
      </w:r>
      <w:r w:rsidR="004243E2" w:rsidRPr="009D03D0">
        <w:rPr>
          <w:rFonts w:hint="eastAsia"/>
          <w:color w:val="000000" w:themeColor="text1"/>
        </w:rPr>
        <w:t>进行读取较多，</w:t>
      </w:r>
      <w:r w:rsidR="00270BAB">
        <w:rPr>
          <w:rFonts w:hint="eastAsia"/>
          <w:color w:val="000000" w:themeColor="text1"/>
        </w:rPr>
        <w:t>所以</w:t>
      </w:r>
      <w:proofErr w:type="spellStart"/>
      <w:r w:rsidR="004243E2" w:rsidRPr="009D03D0">
        <w:rPr>
          <w:rFonts w:hint="eastAsia"/>
          <w:color w:val="000000" w:themeColor="text1"/>
        </w:rPr>
        <w:t>company</w:t>
      </w:r>
      <w:r w:rsidR="004243E2" w:rsidRPr="009D03D0">
        <w:rPr>
          <w:color w:val="000000" w:themeColor="text1"/>
        </w:rPr>
        <w:t>_id</w:t>
      </w:r>
      <w:proofErr w:type="spellEnd"/>
      <w:r w:rsidR="004243E2" w:rsidRPr="009D03D0">
        <w:rPr>
          <w:rFonts w:hint="eastAsia"/>
          <w:color w:val="000000" w:themeColor="text1"/>
        </w:rPr>
        <w:t>设置了索引，</w:t>
      </w:r>
      <w:r w:rsidR="00270BAB">
        <w:rPr>
          <w:rFonts w:hint="eastAsia"/>
          <w:color w:val="000000" w:themeColor="text1"/>
        </w:rPr>
        <w:t>且</w:t>
      </w:r>
      <w:r w:rsidR="004243E2" w:rsidRPr="009D03D0">
        <w:rPr>
          <w:rFonts w:hint="eastAsia"/>
          <w:color w:val="000000" w:themeColor="text1"/>
        </w:rPr>
        <w:t>在维护过程中可能存在按照</w:t>
      </w:r>
      <w:proofErr w:type="spellStart"/>
      <w:r w:rsidR="004243E2" w:rsidRPr="009D03D0">
        <w:rPr>
          <w:rFonts w:hint="eastAsia"/>
          <w:color w:val="000000" w:themeColor="text1"/>
        </w:rPr>
        <w:t>t</w:t>
      </w:r>
      <w:r w:rsidR="004243E2" w:rsidRPr="009D03D0">
        <w:rPr>
          <w:color w:val="000000" w:themeColor="text1"/>
        </w:rPr>
        <w:t>witter_id</w:t>
      </w:r>
      <w:proofErr w:type="spellEnd"/>
      <w:r w:rsidR="004243E2" w:rsidRPr="009D03D0">
        <w:rPr>
          <w:rFonts w:hint="eastAsia"/>
          <w:color w:val="000000" w:themeColor="text1"/>
        </w:rPr>
        <w:t>查询的需求，</w:t>
      </w:r>
      <w:proofErr w:type="spellStart"/>
      <w:r w:rsidR="004243E2" w:rsidRPr="009D03D0">
        <w:rPr>
          <w:color w:val="000000" w:themeColor="text1"/>
        </w:rPr>
        <w:t>twitter_id</w:t>
      </w:r>
      <w:proofErr w:type="spellEnd"/>
      <w:r w:rsidR="004243E2" w:rsidRPr="009D03D0">
        <w:rPr>
          <w:rFonts w:hint="eastAsia"/>
          <w:color w:val="000000" w:themeColor="text1"/>
        </w:rPr>
        <w:t>也设置了索引。</w:t>
      </w:r>
    </w:p>
    <w:p w14:paraId="6B3D267F" w14:textId="77777777" w:rsidR="004243E2" w:rsidRPr="009D03D0" w:rsidRDefault="004243E2" w:rsidP="004243E2">
      <w:pPr>
        <w:pStyle w:val="a3"/>
        <w:numPr>
          <w:ilvl w:val="0"/>
          <w:numId w:val="15"/>
        </w:numPr>
        <w:spacing w:line="288" w:lineRule="auto"/>
        <w:ind w:firstLineChars="0"/>
        <w:jc w:val="left"/>
        <w:rPr>
          <w:color w:val="000000" w:themeColor="text1"/>
        </w:rPr>
      </w:pPr>
      <w:proofErr w:type="spellStart"/>
      <w:r w:rsidRPr="009D03D0">
        <w:rPr>
          <w:rFonts w:hint="eastAsia"/>
          <w:color w:val="000000" w:themeColor="text1"/>
        </w:rPr>
        <w:t>stock_result</w:t>
      </w:r>
      <w:proofErr w:type="spellEnd"/>
      <w:r w:rsidRPr="009D03D0">
        <w:rPr>
          <w:rFonts w:hint="eastAsia"/>
          <w:color w:val="000000" w:themeColor="text1"/>
        </w:rPr>
        <w:t>：</w:t>
      </w:r>
      <w:r w:rsidRPr="009D03D0">
        <w:rPr>
          <w:rFonts w:hint="eastAsia"/>
          <w:color w:val="000000" w:themeColor="text1"/>
        </w:rPr>
        <w:t>i</w:t>
      </w:r>
      <w:r w:rsidRPr="009D03D0">
        <w:rPr>
          <w:color w:val="000000" w:themeColor="text1"/>
        </w:rPr>
        <w:t xml:space="preserve">d(), </w:t>
      </w:r>
      <w:proofErr w:type="spellStart"/>
      <w:r w:rsidRPr="009D03D0">
        <w:rPr>
          <w:color w:val="000000" w:themeColor="text1"/>
        </w:rPr>
        <w:t>company_id</w:t>
      </w:r>
      <w:proofErr w:type="spellEnd"/>
      <w:r w:rsidRPr="009D03D0">
        <w:rPr>
          <w:color w:val="000000" w:themeColor="text1"/>
        </w:rPr>
        <w:t xml:space="preserve">, </w:t>
      </w:r>
      <w:proofErr w:type="spellStart"/>
      <w:r w:rsidRPr="009D03D0">
        <w:rPr>
          <w:color w:val="000000" w:themeColor="text1"/>
        </w:rPr>
        <w:t>prediction_result</w:t>
      </w:r>
      <w:proofErr w:type="spellEnd"/>
      <w:r w:rsidRPr="009D03D0">
        <w:rPr>
          <w:color w:val="000000" w:themeColor="text1"/>
        </w:rPr>
        <w:t xml:space="preserve">, date, </w:t>
      </w:r>
      <w:proofErr w:type="spellStart"/>
      <w:r w:rsidRPr="009D03D0">
        <w:rPr>
          <w:color w:val="000000" w:themeColor="text1"/>
        </w:rPr>
        <w:t>ctime</w:t>
      </w:r>
      <w:proofErr w:type="spellEnd"/>
    </w:p>
    <w:p w14:paraId="23FAD8E3" w14:textId="73D553FD" w:rsidR="004243E2" w:rsidRPr="009D03D0" w:rsidRDefault="004243E2" w:rsidP="00CE7551">
      <w:pPr>
        <w:spacing w:line="288" w:lineRule="auto"/>
        <w:ind w:left="420" w:firstLineChars="0" w:firstLine="0"/>
        <w:jc w:val="left"/>
        <w:rPr>
          <w:color w:val="000000" w:themeColor="text1"/>
        </w:rPr>
      </w:pPr>
      <w:r w:rsidRPr="009D03D0">
        <w:rPr>
          <w:rFonts w:hint="eastAsia"/>
          <w:color w:val="000000" w:themeColor="text1"/>
        </w:rPr>
        <w:t>结果数据主要用于存储计算</w:t>
      </w:r>
      <w:r w:rsidR="00270BAB">
        <w:rPr>
          <w:rFonts w:hint="eastAsia"/>
          <w:color w:val="000000" w:themeColor="text1"/>
        </w:rPr>
        <w:t>完成的预测结果</w:t>
      </w:r>
      <w:r w:rsidR="004365B0">
        <w:rPr>
          <w:rFonts w:hint="eastAsia"/>
          <w:color w:val="000000" w:themeColor="text1"/>
        </w:rPr>
        <w:t>。</w:t>
      </w:r>
    </w:p>
    <w:p w14:paraId="0FBE017F" w14:textId="77C3CB58" w:rsidR="004243E2" w:rsidRPr="009D03D0" w:rsidRDefault="004243E2" w:rsidP="004408EA">
      <w:pPr>
        <w:pStyle w:val="3"/>
        <w:spacing w:before="163" w:after="163"/>
      </w:pPr>
      <w:bookmarkStart w:id="338" w:name="_Toc2274943"/>
      <w:bookmarkStart w:id="339" w:name="_Toc3724991"/>
      <w:r w:rsidRPr="009D03D0">
        <w:rPr>
          <w:rFonts w:hint="eastAsia"/>
        </w:rPr>
        <w:t>7</w:t>
      </w:r>
      <w:r w:rsidRPr="009D03D0">
        <w:t xml:space="preserve">.5.2 </w:t>
      </w:r>
      <w:r w:rsidRPr="009D03D0">
        <w:rPr>
          <w:rFonts w:hint="eastAsia"/>
        </w:rPr>
        <w:t>Redis</w:t>
      </w:r>
      <w:r w:rsidRPr="009D03D0">
        <w:t xml:space="preserve"> </w:t>
      </w:r>
      <w:r w:rsidRPr="009D03D0">
        <w:rPr>
          <w:rFonts w:hint="eastAsia"/>
        </w:rPr>
        <w:t>非关系型数据库</w:t>
      </w:r>
      <w:bookmarkEnd w:id="338"/>
      <w:bookmarkEnd w:id="339"/>
    </w:p>
    <w:p w14:paraId="5E02692A" w14:textId="58B1E915" w:rsidR="004243E2" w:rsidRPr="009D03D0" w:rsidRDefault="004243E2" w:rsidP="004243E2">
      <w:pPr>
        <w:spacing w:line="288" w:lineRule="auto"/>
        <w:ind w:firstLine="480"/>
        <w:jc w:val="left"/>
        <w:rPr>
          <w:color w:val="000000" w:themeColor="text1"/>
        </w:rPr>
      </w:pPr>
      <w:r w:rsidRPr="009D03D0">
        <w:rPr>
          <w:rFonts w:hint="eastAsia"/>
          <w:color w:val="000000" w:themeColor="text1"/>
        </w:rPr>
        <w:t>Redis</w:t>
      </w:r>
      <w:r w:rsidRPr="009D03D0">
        <w:rPr>
          <w:rFonts w:hint="eastAsia"/>
          <w:color w:val="000000" w:themeColor="text1"/>
        </w:rPr>
        <w:t>作为基于内存的</w:t>
      </w:r>
      <w:r w:rsidRPr="009D03D0">
        <w:rPr>
          <w:rFonts w:hint="eastAsia"/>
          <w:color w:val="000000" w:themeColor="text1"/>
        </w:rPr>
        <w:t>NoSQL</w:t>
      </w:r>
      <w:r w:rsidRPr="009D03D0">
        <w:rPr>
          <w:rFonts w:hint="eastAsia"/>
          <w:color w:val="000000" w:themeColor="text1"/>
        </w:rPr>
        <w:t>的数据库，</w:t>
      </w:r>
      <w:r w:rsidR="00270BAB">
        <w:rPr>
          <w:rFonts w:hint="eastAsia"/>
          <w:color w:val="000000" w:themeColor="text1"/>
        </w:rPr>
        <w:t>是</w:t>
      </w:r>
      <w:r w:rsidRPr="009D03D0">
        <w:rPr>
          <w:rFonts w:hint="eastAsia"/>
          <w:color w:val="000000" w:themeColor="text1"/>
        </w:rPr>
        <w:t>频繁读取与写入热点数据的</w:t>
      </w:r>
      <w:r w:rsidR="00270BAB">
        <w:rPr>
          <w:rFonts w:hint="eastAsia"/>
          <w:color w:val="000000" w:themeColor="text1"/>
        </w:rPr>
        <w:t>解决方案</w:t>
      </w:r>
      <w:r w:rsidRPr="009D03D0">
        <w:rPr>
          <w:rFonts w:hint="eastAsia"/>
          <w:color w:val="000000" w:themeColor="text1"/>
        </w:rPr>
        <w:t>。</w:t>
      </w:r>
      <w:r w:rsidR="00270BAB">
        <w:rPr>
          <w:rFonts w:hint="eastAsia"/>
          <w:color w:val="000000" w:themeColor="text1"/>
        </w:rPr>
        <w:t>热点数据</w:t>
      </w:r>
      <w:r w:rsidRPr="009D03D0">
        <w:rPr>
          <w:rFonts w:hint="eastAsia"/>
          <w:color w:val="000000" w:themeColor="text1"/>
        </w:rPr>
        <w:t>包括</w:t>
      </w:r>
      <w:r w:rsidR="00270BAB">
        <w:rPr>
          <w:rFonts w:hint="eastAsia"/>
          <w:color w:val="000000" w:themeColor="text1"/>
        </w:rPr>
        <w:t>待</w:t>
      </w:r>
      <w:r w:rsidRPr="009D03D0">
        <w:rPr>
          <w:rFonts w:hint="eastAsia"/>
          <w:color w:val="000000" w:themeColor="text1"/>
        </w:rPr>
        <w:t>计算的词向量</w:t>
      </w:r>
      <w:r w:rsidR="00270BAB">
        <w:rPr>
          <w:rFonts w:hint="eastAsia"/>
          <w:color w:val="000000" w:themeColor="text1"/>
        </w:rPr>
        <w:t>、</w:t>
      </w:r>
      <w:r w:rsidRPr="009D03D0">
        <w:rPr>
          <w:rFonts w:hint="eastAsia"/>
          <w:color w:val="000000" w:themeColor="text1"/>
        </w:rPr>
        <w:t>词袋统计结果</w:t>
      </w:r>
      <w:r w:rsidR="00270BAB">
        <w:rPr>
          <w:rFonts w:hint="eastAsia"/>
          <w:color w:val="000000" w:themeColor="text1"/>
        </w:rPr>
        <w:t>等</w:t>
      </w:r>
      <w:r w:rsidRPr="009D03D0">
        <w:rPr>
          <w:rFonts w:hint="eastAsia"/>
          <w:color w:val="000000" w:themeColor="text1"/>
        </w:rPr>
        <w:t>。由于对于多种数据结构包括</w:t>
      </w:r>
      <w:r w:rsidRPr="009D03D0">
        <w:rPr>
          <w:rFonts w:hint="eastAsia"/>
          <w:color w:val="000000" w:themeColor="text1"/>
        </w:rPr>
        <w:t>List</w:t>
      </w:r>
      <w:r w:rsidRPr="009D03D0">
        <w:rPr>
          <w:rFonts w:hint="eastAsia"/>
          <w:color w:val="000000" w:themeColor="text1"/>
        </w:rPr>
        <w:t>数据结构的良好支持，</w:t>
      </w:r>
      <w:r w:rsidR="00270BAB">
        <w:rPr>
          <w:rFonts w:hint="eastAsia"/>
          <w:color w:val="000000" w:themeColor="text1"/>
        </w:rPr>
        <w:t>Redis</w:t>
      </w:r>
      <w:r w:rsidRPr="009D03D0">
        <w:rPr>
          <w:rFonts w:hint="eastAsia"/>
          <w:color w:val="000000" w:themeColor="text1"/>
        </w:rPr>
        <w:t>可以支持比较复杂的数据</w:t>
      </w:r>
      <w:r w:rsidR="00270BAB">
        <w:rPr>
          <w:rFonts w:hint="eastAsia"/>
          <w:color w:val="000000" w:themeColor="text1"/>
        </w:rPr>
        <w:t>如词向量的存储。</w:t>
      </w:r>
    </w:p>
    <w:p w14:paraId="1D894B13" w14:textId="77777777" w:rsidR="004243E2" w:rsidRPr="009D03D0" w:rsidRDefault="004243E2" w:rsidP="004243E2">
      <w:pPr>
        <w:spacing w:line="288" w:lineRule="auto"/>
        <w:ind w:firstLine="480"/>
        <w:jc w:val="left"/>
        <w:rPr>
          <w:color w:val="000000" w:themeColor="text1"/>
        </w:rPr>
      </w:pPr>
      <w:r w:rsidRPr="009D03D0">
        <w:rPr>
          <w:rFonts w:hint="eastAsia"/>
          <w:color w:val="000000" w:themeColor="text1"/>
        </w:rPr>
        <w:t>涉及到的</w:t>
      </w:r>
      <w:r w:rsidRPr="009D03D0">
        <w:rPr>
          <w:rFonts w:hint="eastAsia"/>
          <w:color w:val="000000" w:themeColor="text1"/>
        </w:rPr>
        <w:t>Redis</w:t>
      </w:r>
      <w:r w:rsidRPr="009D03D0">
        <w:rPr>
          <w:rFonts w:hint="eastAsia"/>
          <w:color w:val="000000" w:themeColor="text1"/>
        </w:rPr>
        <w:t>数据库有：</w:t>
      </w:r>
    </w:p>
    <w:p w14:paraId="3711D113" w14:textId="77777777" w:rsidR="004243E2" w:rsidRPr="009D03D0" w:rsidRDefault="004243E2" w:rsidP="004243E2">
      <w:pPr>
        <w:spacing w:line="288" w:lineRule="auto"/>
        <w:ind w:firstLine="480"/>
        <w:jc w:val="left"/>
        <w:rPr>
          <w:color w:val="000000" w:themeColor="text1"/>
        </w:rPr>
      </w:pPr>
      <w:r w:rsidRPr="009D03D0">
        <w:rPr>
          <w:color w:val="000000" w:themeColor="text1"/>
        </w:rPr>
        <w:t>1</w:t>
      </w:r>
      <w:r w:rsidRPr="009D03D0">
        <w:rPr>
          <w:rFonts w:hint="eastAsia"/>
          <w:color w:val="000000" w:themeColor="text1"/>
        </w:rPr>
        <w:t>．</w:t>
      </w:r>
      <w:proofErr w:type="spellStart"/>
      <w:r w:rsidRPr="009D03D0">
        <w:rPr>
          <w:rFonts w:hint="eastAsia"/>
          <w:color w:val="000000" w:themeColor="text1"/>
        </w:rPr>
        <w:t>t</w:t>
      </w:r>
      <w:r w:rsidRPr="009D03D0">
        <w:rPr>
          <w:color w:val="000000" w:themeColor="text1"/>
        </w:rPr>
        <w:t>witter_text</w:t>
      </w:r>
      <w:proofErr w:type="spellEnd"/>
      <w:r w:rsidRPr="009D03D0">
        <w:rPr>
          <w:color w:val="000000" w:themeColor="text1"/>
        </w:rPr>
        <w:t xml:space="preserve">: key </w:t>
      </w:r>
      <w:proofErr w:type="spellStart"/>
      <w:r w:rsidRPr="009D03D0">
        <w:rPr>
          <w:color w:val="000000" w:themeColor="text1"/>
        </w:rPr>
        <w:t>twitter_id</w:t>
      </w:r>
      <w:proofErr w:type="spellEnd"/>
      <w:r w:rsidRPr="009D03D0">
        <w:rPr>
          <w:color w:val="000000" w:themeColor="text1"/>
        </w:rPr>
        <w:t xml:space="preserve">, </w:t>
      </w:r>
      <w:proofErr w:type="spellStart"/>
      <w:r w:rsidRPr="009D03D0">
        <w:rPr>
          <w:color w:val="000000" w:themeColor="text1"/>
        </w:rPr>
        <w:t>value:twitter_json</w:t>
      </w:r>
      <w:proofErr w:type="spellEnd"/>
      <w:r w:rsidRPr="009D03D0">
        <w:rPr>
          <w:color w:val="000000" w:themeColor="text1"/>
        </w:rPr>
        <w:t xml:space="preserve">.(String </w:t>
      </w:r>
      <w:r w:rsidRPr="009D03D0">
        <w:rPr>
          <w:rFonts w:hint="eastAsia"/>
          <w:color w:val="000000" w:themeColor="text1"/>
        </w:rPr>
        <w:t>类型</w:t>
      </w:r>
      <w:r w:rsidRPr="009D03D0">
        <w:rPr>
          <w:color w:val="000000" w:themeColor="text1"/>
        </w:rPr>
        <w:t>)</w:t>
      </w:r>
    </w:p>
    <w:p w14:paraId="418E9015" w14:textId="77777777" w:rsidR="004243E2" w:rsidRPr="009D03D0" w:rsidRDefault="004243E2" w:rsidP="004243E2">
      <w:pPr>
        <w:spacing w:line="288" w:lineRule="auto"/>
        <w:ind w:firstLine="480"/>
        <w:jc w:val="left"/>
        <w:rPr>
          <w:color w:val="000000" w:themeColor="text1"/>
        </w:rPr>
      </w:pPr>
      <w:r w:rsidRPr="009D03D0">
        <w:rPr>
          <w:color w:val="000000" w:themeColor="text1"/>
        </w:rPr>
        <w:t>JSON</w:t>
      </w:r>
      <w:r w:rsidRPr="009D03D0">
        <w:rPr>
          <w:rFonts w:hint="eastAsia"/>
          <w:color w:val="000000" w:themeColor="text1"/>
        </w:rPr>
        <w:t>格式为：</w:t>
      </w:r>
    </w:p>
    <w:p w14:paraId="153A48BA" w14:textId="77777777" w:rsidR="004243E2" w:rsidRPr="009D03D0" w:rsidRDefault="004243E2" w:rsidP="004243E2">
      <w:pPr>
        <w:spacing w:line="288" w:lineRule="auto"/>
        <w:ind w:firstLine="480"/>
        <w:jc w:val="left"/>
        <w:rPr>
          <w:color w:val="000000" w:themeColor="text1"/>
        </w:rPr>
      </w:pPr>
      <w:r w:rsidRPr="009D03D0">
        <w:rPr>
          <w:rFonts w:hint="eastAsia"/>
          <w:color w:val="000000" w:themeColor="text1"/>
        </w:rPr>
        <w:t>{</w:t>
      </w:r>
    </w:p>
    <w:p w14:paraId="7804CBE7" w14:textId="77777777" w:rsidR="004243E2" w:rsidRPr="009D03D0" w:rsidRDefault="004243E2" w:rsidP="004243E2">
      <w:pPr>
        <w:spacing w:line="288" w:lineRule="auto"/>
        <w:ind w:firstLine="480"/>
        <w:jc w:val="left"/>
        <w:rPr>
          <w:color w:val="000000" w:themeColor="text1"/>
        </w:rPr>
      </w:pPr>
      <w:r w:rsidRPr="009D03D0">
        <w:rPr>
          <w:color w:val="000000" w:themeColor="text1"/>
        </w:rPr>
        <w:tab/>
        <w:t>“</w:t>
      </w:r>
      <w:proofErr w:type="spellStart"/>
      <w:r w:rsidRPr="009D03D0">
        <w:rPr>
          <w:color w:val="000000" w:themeColor="text1"/>
        </w:rPr>
        <w:t>twitter_id</w:t>
      </w:r>
      <w:proofErr w:type="spellEnd"/>
      <w:r w:rsidRPr="009D03D0">
        <w:rPr>
          <w:color w:val="000000" w:themeColor="text1"/>
        </w:rPr>
        <w:t>”:””,</w:t>
      </w:r>
    </w:p>
    <w:p w14:paraId="6B0F4FEE" w14:textId="196BB527" w:rsidR="004243E2" w:rsidRPr="009D03D0" w:rsidRDefault="004243E2" w:rsidP="004243E2">
      <w:pPr>
        <w:spacing w:line="288" w:lineRule="auto"/>
        <w:ind w:firstLine="480"/>
        <w:jc w:val="left"/>
        <w:rPr>
          <w:color w:val="000000" w:themeColor="text1"/>
        </w:rPr>
      </w:pPr>
      <w:r w:rsidRPr="009D03D0">
        <w:rPr>
          <w:color w:val="000000" w:themeColor="text1"/>
        </w:rPr>
        <w:tab/>
        <w:t>“</w:t>
      </w:r>
      <w:r w:rsidRPr="009D03D0">
        <w:rPr>
          <w:rFonts w:hint="eastAsia"/>
          <w:color w:val="000000" w:themeColor="text1"/>
        </w:rPr>
        <w:t>tex</w:t>
      </w:r>
      <w:r w:rsidRPr="009D03D0">
        <w:rPr>
          <w:color w:val="000000" w:themeColor="text1"/>
        </w:rPr>
        <w:t>t</w:t>
      </w:r>
      <w:r w:rsidR="00EA4697" w:rsidRPr="009D03D0">
        <w:rPr>
          <w:color w:val="000000" w:themeColor="text1"/>
        </w:rPr>
        <w:t>”: [</w:t>
      </w:r>
      <w:r w:rsidRPr="009D03D0">
        <w:rPr>
          <w:color w:val="000000" w:themeColor="text1"/>
        </w:rPr>
        <w:t>“</w:t>
      </w:r>
      <w:r w:rsidRPr="009D03D0">
        <w:rPr>
          <w:rFonts w:hint="eastAsia"/>
          <w:color w:val="000000" w:themeColor="text1"/>
        </w:rPr>
        <w:t>h</w:t>
      </w:r>
      <w:r w:rsidRPr="009D03D0">
        <w:rPr>
          <w:color w:val="000000" w:themeColor="text1"/>
        </w:rPr>
        <w:t>ello”, “world”, “stream”, “data”, “process”],</w:t>
      </w:r>
    </w:p>
    <w:p w14:paraId="457A56C5" w14:textId="77777777" w:rsidR="004243E2" w:rsidRPr="009D03D0" w:rsidRDefault="004243E2" w:rsidP="004243E2">
      <w:pPr>
        <w:spacing w:line="288" w:lineRule="auto"/>
        <w:ind w:firstLine="480"/>
        <w:jc w:val="left"/>
        <w:rPr>
          <w:color w:val="000000" w:themeColor="text1"/>
        </w:rPr>
      </w:pPr>
      <w:r w:rsidRPr="009D03D0">
        <w:rPr>
          <w:color w:val="000000" w:themeColor="text1"/>
        </w:rPr>
        <w:tab/>
        <w:t>“company_id”:”1”,</w:t>
      </w:r>
    </w:p>
    <w:p w14:paraId="015FA068" w14:textId="77777777" w:rsidR="004243E2" w:rsidRPr="009D03D0" w:rsidRDefault="004243E2" w:rsidP="004243E2">
      <w:pPr>
        <w:spacing w:line="288" w:lineRule="auto"/>
        <w:ind w:left="420" w:firstLine="480"/>
        <w:jc w:val="left"/>
        <w:rPr>
          <w:color w:val="000000" w:themeColor="text1"/>
        </w:rPr>
      </w:pPr>
      <w:r w:rsidRPr="009D03D0">
        <w:rPr>
          <w:color w:val="000000" w:themeColor="text1"/>
        </w:rPr>
        <w:lastRenderedPageBreak/>
        <w:t>“user_following”:”120”,</w:t>
      </w:r>
    </w:p>
    <w:p w14:paraId="4C996B48" w14:textId="36266E15" w:rsidR="004243E2" w:rsidRPr="009D03D0" w:rsidRDefault="00EA4697" w:rsidP="004243E2">
      <w:pPr>
        <w:spacing w:line="288" w:lineRule="auto"/>
        <w:ind w:left="420" w:firstLine="480"/>
        <w:jc w:val="left"/>
        <w:rPr>
          <w:color w:val="000000" w:themeColor="text1"/>
        </w:rPr>
      </w:pPr>
      <w:r w:rsidRPr="009D03D0">
        <w:rPr>
          <w:color w:val="000000" w:themeColor="text1"/>
        </w:rPr>
        <w:t>“user_follower”:”120”,</w:t>
      </w:r>
    </w:p>
    <w:p w14:paraId="34B57729" w14:textId="77777777" w:rsidR="004243E2" w:rsidRPr="009D03D0" w:rsidRDefault="004243E2" w:rsidP="004243E2">
      <w:pPr>
        <w:spacing w:line="288" w:lineRule="auto"/>
        <w:ind w:left="420" w:firstLine="480"/>
        <w:jc w:val="left"/>
        <w:rPr>
          <w:color w:val="000000" w:themeColor="text1"/>
        </w:rPr>
      </w:pPr>
      <w:r w:rsidRPr="009D03D0">
        <w:rPr>
          <w:color w:val="000000" w:themeColor="text1"/>
        </w:rPr>
        <w:t>“</w:t>
      </w:r>
      <w:proofErr w:type="spellStart"/>
      <w:r w:rsidRPr="009D03D0">
        <w:rPr>
          <w:color w:val="000000" w:themeColor="text1"/>
        </w:rPr>
        <w:t>twitter_timestamp</w:t>
      </w:r>
      <w:proofErr w:type="spellEnd"/>
      <w:r w:rsidRPr="009D03D0">
        <w:rPr>
          <w:color w:val="000000" w:themeColor="text1"/>
        </w:rPr>
        <w:t xml:space="preserve">”:””, </w:t>
      </w:r>
    </w:p>
    <w:p w14:paraId="63921B93" w14:textId="1E7B3B09" w:rsidR="004243E2" w:rsidRPr="009D03D0" w:rsidRDefault="004243E2" w:rsidP="00D27ECB">
      <w:pPr>
        <w:spacing w:line="288" w:lineRule="auto"/>
        <w:ind w:left="420" w:firstLine="480"/>
        <w:jc w:val="left"/>
        <w:rPr>
          <w:color w:val="000000" w:themeColor="text1"/>
        </w:rPr>
      </w:pPr>
      <w:r w:rsidRPr="009D03D0">
        <w:rPr>
          <w:color w:val="000000" w:themeColor="text1"/>
        </w:rPr>
        <w:t>“</w:t>
      </w:r>
      <w:proofErr w:type="spellStart"/>
      <w:r w:rsidRPr="009D03D0">
        <w:rPr>
          <w:color w:val="000000" w:themeColor="text1"/>
        </w:rPr>
        <w:t>ctime</w:t>
      </w:r>
      <w:proofErr w:type="spellEnd"/>
      <w:r w:rsidRPr="009D03D0">
        <w:rPr>
          <w:color w:val="000000" w:themeColor="text1"/>
        </w:rPr>
        <w:t>”</w:t>
      </w:r>
      <w:proofErr w:type="gramStart"/>
      <w:r w:rsidRPr="009D03D0">
        <w:rPr>
          <w:color w:val="000000" w:themeColor="text1"/>
        </w:rPr>
        <w:t>:”</w:t>
      </w:r>
      <w:proofErr w:type="spellStart"/>
      <w:r w:rsidRPr="009D03D0">
        <w:rPr>
          <w:color w:val="000000" w:themeColor="text1"/>
        </w:rPr>
        <w:t>unix</w:t>
      </w:r>
      <w:proofErr w:type="gramEnd"/>
      <w:r w:rsidRPr="009D03D0">
        <w:rPr>
          <w:color w:val="000000" w:themeColor="text1"/>
        </w:rPr>
        <w:t>_time_stamp</w:t>
      </w:r>
      <w:proofErr w:type="spellEnd"/>
      <w:r w:rsidRPr="009D03D0">
        <w:rPr>
          <w:color w:val="000000" w:themeColor="text1"/>
        </w:rPr>
        <w:t>”</w:t>
      </w:r>
    </w:p>
    <w:p w14:paraId="7738CBD0" w14:textId="77777777" w:rsidR="004243E2" w:rsidRPr="009D03D0" w:rsidRDefault="004243E2" w:rsidP="004243E2">
      <w:pPr>
        <w:spacing w:line="288" w:lineRule="auto"/>
        <w:ind w:firstLine="480"/>
        <w:jc w:val="left"/>
        <w:rPr>
          <w:color w:val="000000" w:themeColor="text1"/>
        </w:rPr>
      </w:pPr>
      <w:r w:rsidRPr="009D03D0">
        <w:rPr>
          <w:color w:val="000000" w:themeColor="text1"/>
        </w:rPr>
        <w:t>}</w:t>
      </w:r>
    </w:p>
    <w:p w14:paraId="58EFDC9A" w14:textId="0E3D3370" w:rsidR="004243E2" w:rsidRPr="009D03D0" w:rsidRDefault="004243E2" w:rsidP="004243E2">
      <w:pPr>
        <w:spacing w:line="288" w:lineRule="auto"/>
        <w:ind w:firstLine="480"/>
        <w:jc w:val="left"/>
        <w:rPr>
          <w:color w:val="000000" w:themeColor="text1"/>
        </w:rPr>
      </w:pPr>
      <w:r w:rsidRPr="009D03D0">
        <w:rPr>
          <w:rFonts w:hint="eastAsia"/>
          <w:color w:val="000000" w:themeColor="text1"/>
        </w:rPr>
        <w:t>Redis</w:t>
      </w:r>
      <w:r w:rsidRPr="009D03D0">
        <w:rPr>
          <w:rFonts w:hint="eastAsia"/>
          <w:color w:val="000000" w:themeColor="text1"/>
        </w:rPr>
        <w:t>对于内存的消耗</w:t>
      </w:r>
      <w:r w:rsidR="00270BAB">
        <w:rPr>
          <w:rFonts w:hint="eastAsia"/>
          <w:color w:val="000000" w:themeColor="text1"/>
        </w:rPr>
        <w:t>比较大，从设计角度</w:t>
      </w:r>
      <w:r w:rsidRPr="009D03D0">
        <w:rPr>
          <w:rFonts w:hint="eastAsia"/>
          <w:color w:val="000000" w:themeColor="text1"/>
        </w:rPr>
        <w:t>应当尽量节省</w:t>
      </w:r>
      <w:r w:rsidR="00270BAB">
        <w:rPr>
          <w:rFonts w:hint="eastAsia"/>
          <w:color w:val="000000" w:themeColor="text1"/>
        </w:rPr>
        <w:t>储存空间</w:t>
      </w:r>
      <w:r w:rsidRPr="009D03D0">
        <w:rPr>
          <w:rFonts w:hint="eastAsia"/>
          <w:color w:val="000000" w:themeColor="text1"/>
        </w:rPr>
        <w:t>，所以</w:t>
      </w:r>
      <w:r w:rsidR="00270BAB">
        <w:rPr>
          <w:rFonts w:hint="eastAsia"/>
          <w:color w:val="000000" w:themeColor="text1"/>
        </w:rPr>
        <w:t>数据库</w:t>
      </w:r>
      <w:r w:rsidRPr="009D03D0">
        <w:rPr>
          <w:rFonts w:hint="eastAsia"/>
          <w:color w:val="000000" w:themeColor="text1"/>
        </w:rPr>
        <w:t>仅保留了和计算直接相关</w:t>
      </w:r>
      <w:r w:rsidR="00270BAB">
        <w:rPr>
          <w:rFonts w:hint="eastAsia"/>
          <w:color w:val="000000" w:themeColor="text1"/>
        </w:rPr>
        <w:t>的数据</w:t>
      </w:r>
      <w:r w:rsidRPr="009D03D0">
        <w:rPr>
          <w:rFonts w:hint="eastAsia"/>
          <w:color w:val="000000" w:themeColor="text1"/>
        </w:rPr>
        <w:t>以及必要的维护数据。</w:t>
      </w:r>
    </w:p>
    <w:p w14:paraId="04EEEB79" w14:textId="3EDBC42E" w:rsidR="004243E2" w:rsidRPr="009D03D0" w:rsidRDefault="004243E2" w:rsidP="004243E2">
      <w:pPr>
        <w:spacing w:line="288" w:lineRule="auto"/>
        <w:ind w:firstLine="480"/>
        <w:jc w:val="left"/>
        <w:rPr>
          <w:color w:val="000000" w:themeColor="text1"/>
        </w:rPr>
      </w:pPr>
      <w:r w:rsidRPr="009D03D0">
        <w:rPr>
          <w:color w:val="000000" w:themeColor="text1"/>
        </w:rPr>
        <w:t>2</w:t>
      </w:r>
      <w:r w:rsidRPr="009D03D0">
        <w:rPr>
          <w:rFonts w:hint="eastAsia"/>
          <w:color w:val="000000" w:themeColor="text1"/>
        </w:rPr>
        <w:t>.</w:t>
      </w:r>
      <w:r w:rsidRPr="009D03D0">
        <w:rPr>
          <w:color w:val="000000" w:themeColor="text1"/>
        </w:rPr>
        <w:t xml:space="preserve"> </w:t>
      </w:r>
      <w:proofErr w:type="spellStart"/>
      <w:r w:rsidRPr="009D03D0">
        <w:rPr>
          <w:rFonts w:hint="eastAsia"/>
          <w:color w:val="000000" w:themeColor="text1"/>
        </w:rPr>
        <w:t>t</w:t>
      </w:r>
      <w:r w:rsidRPr="009D03D0">
        <w:rPr>
          <w:color w:val="000000" w:themeColor="text1"/>
        </w:rPr>
        <w:t>witter_sentiment</w:t>
      </w:r>
      <w:proofErr w:type="spellEnd"/>
      <w:r w:rsidRPr="009D03D0">
        <w:rPr>
          <w:color w:val="000000" w:themeColor="text1"/>
        </w:rPr>
        <w:t xml:space="preserve">: key </w:t>
      </w:r>
      <w:proofErr w:type="spellStart"/>
      <w:r w:rsidRPr="009D03D0">
        <w:rPr>
          <w:color w:val="000000" w:themeColor="text1"/>
        </w:rPr>
        <w:t>twitter_id</w:t>
      </w:r>
      <w:proofErr w:type="spellEnd"/>
      <w:r w:rsidRPr="009D03D0">
        <w:rPr>
          <w:color w:val="000000" w:themeColor="text1"/>
        </w:rPr>
        <w:t xml:space="preserve">, </w:t>
      </w:r>
      <w:r w:rsidR="00EA4697" w:rsidRPr="009D03D0">
        <w:rPr>
          <w:color w:val="000000" w:themeColor="text1"/>
        </w:rPr>
        <w:t>value: result</w:t>
      </w:r>
    </w:p>
    <w:p w14:paraId="5CCC272B" w14:textId="30B5E5AD" w:rsidR="004243E2" w:rsidRPr="009D03D0" w:rsidRDefault="00270BAB" w:rsidP="004243E2">
      <w:pPr>
        <w:spacing w:line="288" w:lineRule="auto"/>
        <w:ind w:firstLine="480"/>
        <w:jc w:val="left"/>
        <w:rPr>
          <w:color w:val="000000" w:themeColor="text1"/>
        </w:rPr>
      </w:pPr>
      <w:r>
        <w:rPr>
          <w:rFonts w:hint="eastAsia"/>
          <w:color w:val="000000" w:themeColor="text1"/>
        </w:rPr>
        <w:t>Result</w:t>
      </w:r>
      <w:r>
        <w:rPr>
          <w:rFonts w:hint="eastAsia"/>
          <w:color w:val="000000" w:themeColor="text1"/>
        </w:rPr>
        <w:t>数据库</w:t>
      </w:r>
      <w:r w:rsidR="004243E2" w:rsidRPr="009D03D0">
        <w:rPr>
          <w:rFonts w:hint="eastAsia"/>
          <w:color w:val="000000" w:themeColor="text1"/>
        </w:rPr>
        <w:t>用于存放降维与</w:t>
      </w:r>
      <w:r w:rsidR="004243E2" w:rsidRPr="009D03D0">
        <w:rPr>
          <w:rFonts w:hint="eastAsia"/>
          <w:color w:val="000000" w:themeColor="text1"/>
        </w:rPr>
        <w:t>word</w:t>
      </w:r>
      <w:r w:rsidR="004243E2" w:rsidRPr="009D03D0">
        <w:rPr>
          <w:color w:val="000000" w:themeColor="text1"/>
        </w:rPr>
        <w:t>2vec</w:t>
      </w:r>
      <w:r w:rsidR="004243E2" w:rsidRPr="009D03D0">
        <w:rPr>
          <w:rFonts w:hint="eastAsia"/>
          <w:color w:val="000000" w:themeColor="text1"/>
        </w:rPr>
        <w:t>的计算结果</w:t>
      </w:r>
      <w:r>
        <w:rPr>
          <w:rFonts w:hint="eastAsia"/>
          <w:color w:val="000000" w:themeColor="text1"/>
        </w:rPr>
        <w:t>。</w:t>
      </w:r>
      <w:r>
        <w:rPr>
          <w:rFonts w:hint="eastAsia"/>
          <w:color w:val="000000" w:themeColor="text1"/>
        </w:rPr>
        <w:t>result</w:t>
      </w:r>
      <w:r>
        <w:rPr>
          <w:rFonts w:hint="eastAsia"/>
          <w:color w:val="000000" w:themeColor="text1"/>
        </w:rPr>
        <w:t>值为一个数组变量，</w:t>
      </w:r>
      <w:r w:rsidR="004243E2" w:rsidRPr="009D03D0">
        <w:rPr>
          <w:rFonts w:hint="eastAsia"/>
          <w:color w:val="000000" w:themeColor="text1"/>
        </w:rPr>
        <w:t>在</w:t>
      </w:r>
      <w:r w:rsidR="004243E2" w:rsidRPr="009D03D0">
        <w:rPr>
          <w:rFonts w:hint="eastAsia"/>
          <w:color w:val="000000" w:themeColor="text1"/>
        </w:rPr>
        <w:t>PCA</w:t>
      </w:r>
      <w:r w:rsidR="004243E2" w:rsidRPr="009D03D0">
        <w:rPr>
          <w:rFonts w:hint="eastAsia"/>
          <w:color w:val="000000" w:themeColor="text1"/>
        </w:rPr>
        <w:t>算法中为二维</w:t>
      </w:r>
      <w:r>
        <w:rPr>
          <w:rFonts w:hint="eastAsia"/>
          <w:color w:val="000000" w:themeColor="text1"/>
        </w:rPr>
        <w:t>数组</w:t>
      </w:r>
      <w:r w:rsidR="004243E2" w:rsidRPr="009D03D0">
        <w:rPr>
          <w:rFonts w:hint="eastAsia"/>
          <w:color w:val="000000" w:themeColor="text1"/>
        </w:rPr>
        <w:t>，在其他算法可能为其他维</w:t>
      </w:r>
      <w:r>
        <w:rPr>
          <w:rFonts w:hint="eastAsia"/>
          <w:color w:val="000000" w:themeColor="text1"/>
        </w:rPr>
        <w:t>数组。</w:t>
      </w:r>
      <w:r>
        <w:rPr>
          <w:rFonts w:hint="eastAsia"/>
          <w:color w:val="000000" w:themeColor="text1"/>
        </w:rPr>
        <w:t>Result</w:t>
      </w:r>
      <w:r>
        <w:rPr>
          <w:rFonts w:hint="eastAsia"/>
          <w:color w:val="000000" w:themeColor="text1"/>
        </w:rPr>
        <w:t>数据库的数据会被下游算法实例读取，并</w:t>
      </w:r>
      <w:r w:rsidR="004243E2" w:rsidRPr="009D03D0">
        <w:rPr>
          <w:rFonts w:hint="eastAsia"/>
          <w:color w:val="000000" w:themeColor="text1"/>
        </w:rPr>
        <w:t>进行进一步的分类。</w:t>
      </w:r>
    </w:p>
    <w:p w14:paraId="1F078EE4" w14:textId="574F1D19" w:rsidR="004243E2" w:rsidRPr="009D03D0" w:rsidRDefault="004243E2" w:rsidP="004243E2">
      <w:pPr>
        <w:spacing w:line="288" w:lineRule="auto"/>
        <w:ind w:firstLine="480"/>
        <w:jc w:val="left"/>
        <w:rPr>
          <w:color w:val="000000" w:themeColor="text1"/>
        </w:rPr>
      </w:pPr>
      <w:r w:rsidRPr="009D03D0">
        <w:rPr>
          <w:color w:val="000000" w:themeColor="text1"/>
        </w:rPr>
        <w:t>3</w:t>
      </w:r>
      <w:r w:rsidRPr="009D03D0">
        <w:rPr>
          <w:rFonts w:hint="eastAsia"/>
          <w:color w:val="000000" w:themeColor="text1"/>
        </w:rPr>
        <w:t>.</w:t>
      </w:r>
      <w:r w:rsidRPr="009D03D0">
        <w:rPr>
          <w:color w:val="000000" w:themeColor="text1"/>
        </w:rPr>
        <w:t xml:space="preserve">twitter_prediction: </w:t>
      </w:r>
      <w:r w:rsidR="00EA4697" w:rsidRPr="009D03D0">
        <w:rPr>
          <w:color w:val="000000" w:themeColor="text1"/>
        </w:rPr>
        <w:t xml:space="preserve">key: </w:t>
      </w:r>
      <w:proofErr w:type="spellStart"/>
      <w:r w:rsidR="00EA4697" w:rsidRPr="009D03D0">
        <w:rPr>
          <w:color w:val="000000" w:themeColor="text1"/>
        </w:rPr>
        <w:t>company_id</w:t>
      </w:r>
      <w:proofErr w:type="spellEnd"/>
      <w:r w:rsidRPr="009D03D0">
        <w:rPr>
          <w:color w:val="000000" w:themeColor="text1"/>
        </w:rPr>
        <w:t xml:space="preserve">, </w:t>
      </w:r>
      <w:r w:rsidR="00EA4697" w:rsidRPr="009D03D0">
        <w:rPr>
          <w:color w:val="000000" w:themeColor="text1"/>
        </w:rPr>
        <w:t xml:space="preserve">value: </w:t>
      </w:r>
      <w:proofErr w:type="spellStart"/>
      <w:r w:rsidR="00EA4697" w:rsidRPr="009D03D0">
        <w:rPr>
          <w:color w:val="000000" w:themeColor="text1"/>
        </w:rPr>
        <w:t>price_prediction</w:t>
      </w:r>
      <w:proofErr w:type="spellEnd"/>
    </w:p>
    <w:p w14:paraId="00017462" w14:textId="57DEBA6C" w:rsidR="004243E2" w:rsidRPr="009D03D0" w:rsidRDefault="00270BAB" w:rsidP="004243E2">
      <w:pPr>
        <w:spacing w:line="288" w:lineRule="auto"/>
        <w:ind w:firstLine="480"/>
        <w:jc w:val="left"/>
        <w:rPr>
          <w:color w:val="000000" w:themeColor="text1"/>
        </w:rPr>
      </w:pPr>
      <w:r>
        <w:rPr>
          <w:rFonts w:hint="eastAsia"/>
          <w:color w:val="000000" w:themeColor="text1"/>
        </w:rPr>
        <w:t>预测数据库</w:t>
      </w:r>
      <w:r w:rsidR="004243E2" w:rsidRPr="009D03D0">
        <w:rPr>
          <w:rFonts w:hint="eastAsia"/>
          <w:color w:val="000000" w:themeColor="text1"/>
        </w:rPr>
        <w:t>存放时间序列的预测结果，</w:t>
      </w:r>
      <w:r>
        <w:rPr>
          <w:rFonts w:hint="eastAsia"/>
          <w:color w:val="000000" w:themeColor="text1"/>
        </w:rPr>
        <w:t>预测结果结果</w:t>
      </w:r>
      <w:r w:rsidR="004243E2" w:rsidRPr="009D03D0">
        <w:rPr>
          <w:rFonts w:hint="eastAsia"/>
          <w:color w:val="000000" w:themeColor="text1"/>
        </w:rPr>
        <w:t>会定期同步到</w:t>
      </w:r>
      <w:r w:rsidR="004243E2" w:rsidRPr="009D03D0">
        <w:rPr>
          <w:rFonts w:hint="eastAsia"/>
          <w:color w:val="000000" w:themeColor="text1"/>
        </w:rPr>
        <w:t>MySQL</w:t>
      </w:r>
      <w:r w:rsidR="004243E2" w:rsidRPr="009D03D0">
        <w:rPr>
          <w:rFonts w:hint="eastAsia"/>
          <w:color w:val="000000" w:themeColor="text1"/>
        </w:rPr>
        <w:t>数据库中提供给</w:t>
      </w:r>
      <w:r w:rsidR="004243E2" w:rsidRPr="009D03D0">
        <w:rPr>
          <w:rFonts w:hint="eastAsia"/>
          <w:color w:val="000000" w:themeColor="text1"/>
        </w:rPr>
        <w:t>Web</w:t>
      </w:r>
      <w:r w:rsidR="004243E2" w:rsidRPr="009D03D0">
        <w:rPr>
          <w:rFonts w:hint="eastAsia"/>
          <w:color w:val="000000" w:themeColor="text1"/>
        </w:rPr>
        <w:t>展示使用</w:t>
      </w:r>
      <w:r w:rsidR="004365B0">
        <w:rPr>
          <w:rFonts w:hint="eastAsia"/>
          <w:color w:val="000000" w:themeColor="text1"/>
        </w:rPr>
        <w:t>。</w:t>
      </w:r>
    </w:p>
    <w:p w14:paraId="52DA85E1" w14:textId="4B2FB51E" w:rsidR="004243E2" w:rsidRPr="009D03D0" w:rsidRDefault="004243E2" w:rsidP="004243E2">
      <w:pPr>
        <w:spacing w:line="288" w:lineRule="auto"/>
        <w:ind w:firstLine="480"/>
        <w:jc w:val="left"/>
        <w:rPr>
          <w:color w:val="000000" w:themeColor="text1"/>
        </w:rPr>
      </w:pPr>
      <w:r w:rsidRPr="009D03D0">
        <w:rPr>
          <w:rFonts w:hint="eastAsia"/>
          <w:color w:val="000000" w:themeColor="text1"/>
        </w:rPr>
        <w:t>Redis</w:t>
      </w:r>
      <w:r w:rsidRPr="009D03D0">
        <w:rPr>
          <w:rFonts w:hint="eastAsia"/>
          <w:color w:val="000000" w:themeColor="text1"/>
        </w:rPr>
        <w:t>自身提供了基于</w:t>
      </w:r>
      <w:r w:rsidR="00124A9F">
        <w:rPr>
          <w:rFonts w:hint="eastAsia"/>
          <w:color w:val="000000" w:themeColor="text1"/>
        </w:rPr>
        <w:t>RDB</w:t>
      </w:r>
      <w:r w:rsidRPr="009D03D0">
        <w:rPr>
          <w:rFonts w:hint="eastAsia"/>
          <w:color w:val="000000" w:themeColor="text1"/>
        </w:rPr>
        <w:t>与</w:t>
      </w:r>
      <w:r w:rsidR="00124A9F">
        <w:rPr>
          <w:rFonts w:hint="eastAsia"/>
          <w:color w:val="000000" w:themeColor="text1"/>
        </w:rPr>
        <w:t>AOF</w:t>
      </w:r>
      <w:r w:rsidRPr="009D03D0">
        <w:rPr>
          <w:rFonts w:hint="eastAsia"/>
          <w:color w:val="000000" w:themeColor="text1"/>
        </w:rPr>
        <w:t>两种持久化方案，</w:t>
      </w:r>
      <w:r w:rsidR="00270BAB">
        <w:rPr>
          <w:rFonts w:hint="eastAsia"/>
          <w:color w:val="000000" w:themeColor="text1"/>
        </w:rPr>
        <w:t>系统选取</w:t>
      </w:r>
      <w:r w:rsidRPr="009D03D0">
        <w:rPr>
          <w:rFonts w:hint="eastAsia"/>
          <w:color w:val="000000" w:themeColor="text1"/>
        </w:rPr>
        <w:t>基于快照的</w:t>
      </w:r>
      <w:r w:rsidR="00124A9F">
        <w:rPr>
          <w:color w:val="000000" w:themeColor="text1"/>
        </w:rPr>
        <w:t>AOF</w:t>
      </w:r>
      <w:r w:rsidRPr="009D03D0">
        <w:rPr>
          <w:rFonts w:hint="eastAsia"/>
          <w:color w:val="000000" w:themeColor="text1"/>
        </w:rPr>
        <w:t>的持久化方案</w:t>
      </w:r>
      <w:r w:rsidR="00270BAB">
        <w:rPr>
          <w:rFonts w:hint="eastAsia"/>
          <w:color w:val="000000" w:themeColor="text1"/>
        </w:rPr>
        <w:t>，确保</w:t>
      </w:r>
      <w:r w:rsidRPr="009D03D0">
        <w:rPr>
          <w:rFonts w:hint="eastAsia"/>
          <w:color w:val="000000" w:themeColor="text1"/>
        </w:rPr>
        <w:t>当发生断电等物理故障时，能快速恢复</w:t>
      </w:r>
      <w:r w:rsidR="00270BAB">
        <w:rPr>
          <w:rFonts w:hint="eastAsia"/>
          <w:color w:val="000000" w:themeColor="text1"/>
        </w:rPr>
        <w:t>备份</w:t>
      </w:r>
      <w:r w:rsidRPr="009D03D0">
        <w:rPr>
          <w:rFonts w:hint="eastAsia"/>
          <w:color w:val="000000" w:themeColor="text1"/>
        </w:rPr>
        <w:t>。</w:t>
      </w:r>
    </w:p>
    <w:p w14:paraId="244EDE03" w14:textId="7FB8ADBE" w:rsidR="004243E2" w:rsidRPr="009D03D0" w:rsidRDefault="00270BAB" w:rsidP="004243E2">
      <w:pPr>
        <w:spacing w:line="288" w:lineRule="auto"/>
        <w:ind w:firstLine="480"/>
        <w:jc w:val="left"/>
        <w:rPr>
          <w:color w:val="000000" w:themeColor="text1"/>
        </w:rPr>
      </w:pPr>
      <w:r>
        <w:rPr>
          <w:rFonts w:hint="eastAsia"/>
          <w:color w:val="000000" w:themeColor="text1"/>
        </w:rPr>
        <w:t>除此之外，</w:t>
      </w:r>
      <w:r w:rsidR="004243E2" w:rsidRPr="009D03D0">
        <w:rPr>
          <w:rFonts w:hint="eastAsia"/>
          <w:color w:val="000000" w:themeColor="text1"/>
        </w:rPr>
        <w:t>Redis</w:t>
      </w:r>
      <w:r w:rsidR="004243E2" w:rsidRPr="009D03D0">
        <w:rPr>
          <w:rFonts w:hint="eastAsia"/>
          <w:color w:val="000000" w:themeColor="text1"/>
        </w:rPr>
        <w:t>的本身的热淘汰机制会使得历史的推文数据以及历史的情感数据被清理</w:t>
      </w:r>
      <w:r>
        <w:rPr>
          <w:rFonts w:hint="eastAsia"/>
          <w:color w:val="000000" w:themeColor="text1"/>
        </w:rPr>
        <w:t>。</w:t>
      </w:r>
      <w:r w:rsidR="004243E2" w:rsidRPr="009D03D0">
        <w:rPr>
          <w:rFonts w:hint="eastAsia"/>
          <w:color w:val="000000" w:themeColor="text1"/>
        </w:rPr>
        <w:t>如果需要重新计算，可以考虑从</w:t>
      </w:r>
      <w:r>
        <w:rPr>
          <w:rFonts w:hint="eastAsia"/>
          <w:color w:val="000000" w:themeColor="text1"/>
        </w:rPr>
        <w:t>存储</w:t>
      </w:r>
      <w:r w:rsidR="004243E2" w:rsidRPr="009D03D0">
        <w:rPr>
          <w:rFonts w:hint="eastAsia"/>
          <w:color w:val="000000" w:themeColor="text1"/>
        </w:rPr>
        <w:t>预处理</w:t>
      </w:r>
      <w:r>
        <w:rPr>
          <w:rFonts w:hint="eastAsia"/>
          <w:color w:val="000000" w:themeColor="text1"/>
        </w:rPr>
        <w:t>数据</w:t>
      </w:r>
      <w:r w:rsidR="004243E2" w:rsidRPr="009D03D0">
        <w:rPr>
          <w:rFonts w:hint="eastAsia"/>
          <w:color w:val="000000" w:themeColor="text1"/>
        </w:rPr>
        <w:t>的</w:t>
      </w:r>
      <w:r w:rsidR="00EA4697" w:rsidRPr="009D03D0">
        <w:rPr>
          <w:color w:val="000000" w:themeColor="text1"/>
        </w:rPr>
        <w:t>MySQL</w:t>
      </w:r>
      <w:r w:rsidR="004243E2" w:rsidRPr="009D03D0">
        <w:rPr>
          <w:rFonts w:hint="eastAsia"/>
          <w:color w:val="000000" w:themeColor="text1"/>
        </w:rPr>
        <w:t>数据库中读入待计算的推文</w:t>
      </w:r>
      <w:r>
        <w:rPr>
          <w:rFonts w:hint="eastAsia"/>
          <w:color w:val="000000" w:themeColor="text1"/>
        </w:rPr>
        <w:t>重新</w:t>
      </w:r>
      <w:r w:rsidR="004243E2" w:rsidRPr="009D03D0">
        <w:rPr>
          <w:rFonts w:hint="eastAsia"/>
          <w:color w:val="000000" w:themeColor="text1"/>
        </w:rPr>
        <w:t>进行计算，也可以按照中间数据的</w:t>
      </w:r>
      <w:r w:rsidR="004243E2" w:rsidRPr="009D03D0">
        <w:rPr>
          <w:rFonts w:hint="eastAsia"/>
          <w:color w:val="000000" w:themeColor="text1"/>
        </w:rPr>
        <w:t>AOF</w:t>
      </w:r>
      <w:r w:rsidR="004243E2" w:rsidRPr="009D03D0">
        <w:rPr>
          <w:rFonts w:hint="eastAsia"/>
          <w:color w:val="000000" w:themeColor="text1"/>
        </w:rPr>
        <w:t>快照</w:t>
      </w:r>
      <w:r>
        <w:rPr>
          <w:rFonts w:hint="eastAsia"/>
          <w:color w:val="000000" w:themeColor="text1"/>
        </w:rPr>
        <w:t>多个版本</w:t>
      </w:r>
      <w:r w:rsidR="004243E2" w:rsidRPr="009D03D0">
        <w:rPr>
          <w:rFonts w:hint="eastAsia"/>
          <w:color w:val="000000" w:themeColor="text1"/>
        </w:rPr>
        <w:t>进行回滚</w:t>
      </w:r>
      <w:r>
        <w:rPr>
          <w:rFonts w:hint="eastAsia"/>
          <w:color w:val="000000" w:themeColor="text1"/>
        </w:rPr>
        <w:t>。</w:t>
      </w:r>
      <w:r w:rsidR="004243E2" w:rsidRPr="009D03D0">
        <w:rPr>
          <w:rFonts w:hint="eastAsia"/>
          <w:color w:val="000000" w:themeColor="text1"/>
        </w:rPr>
        <w:t>但是</w:t>
      </w:r>
      <w:r w:rsidR="004243E2" w:rsidRPr="009D03D0">
        <w:rPr>
          <w:rFonts w:hint="eastAsia"/>
          <w:color w:val="000000" w:themeColor="text1"/>
        </w:rPr>
        <w:t>Redis</w:t>
      </w:r>
      <w:r w:rsidR="004243E2" w:rsidRPr="009D03D0">
        <w:rPr>
          <w:rFonts w:hint="eastAsia"/>
          <w:color w:val="000000" w:themeColor="text1"/>
        </w:rPr>
        <w:t>的回滚过程会造成</w:t>
      </w:r>
      <w:r>
        <w:rPr>
          <w:rFonts w:hint="eastAsia"/>
          <w:color w:val="000000" w:themeColor="text1"/>
        </w:rPr>
        <w:t>此刻</w:t>
      </w:r>
      <w:r w:rsidR="004243E2" w:rsidRPr="009D03D0">
        <w:rPr>
          <w:rFonts w:hint="eastAsia"/>
          <w:color w:val="000000" w:themeColor="text1"/>
        </w:rPr>
        <w:t>新</w:t>
      </w:r>
      <w:r>
        <w:rPr>
          <w:rFonts w:hint="eastAsia"/>
          <w:color w:val="000000" w:themeColor="text1"/>
        </w:rPr>
        <w:t>到来</w:t>
      </w:r>
      <w:r w:rsidR="004243E2" w:rsidRPr="009D03D0">
        <w:rPr>
          <w:rFonts w:hint="eastAsia"/>
          <w:color w:val="000000" w:themeColor="text1"/>
        </w:rPr>
        <w:t>的数据无法</w:t>
      </w:r>
      <w:r>
        <w:rPr>
          <w:rFonts w:hint="eastAsia"/>
          <w:color w:val="000000" w:themeColor="text1"/>
        </w:rPr>
        <w:t>被</w:t>
      </w:r>
      <w:r w:rsidR="004243E2" w:rsidRPr="009D03D0">
        <w:rPr>
          <w:rFonts w:hint="eastAsia"/>
          <w:color w:val="000000" w:themeColor="text1"/>
        </w:rPr>
        <w:t>计算，</w:t>
      </w:r>
      <w:r>
        <w:rPr>
          <w:rFonts w:hint="eastAsia"/>
          <w:color w:val="000000" w:themeColor="text1"/>
        </w:rPr>
        <w:t>这</w:t>
      </w:r>
      <w:r w:rsidR="004243E2" w:rsidRPr="009D03D0">
        <w:rPr>
          <w:rFonts w:hint="eastAsia"/>
          <w:color w:val="000000" w:themeColor="text1"/>
        </w:rPr>
        <w:t>需要结合具体情境具体考虑使用具体何种重新计算的方法。</w:t>
      </w:r>
    </w:p>
    <w:p w14:paraId="00A7CF31" w14:textId="3B4A46C9" w:rsidR="004243E2" w:rsidRPr="009D03D0" w:rsidRDefault="004243E2" w:rsidP="004243E2">
      <w:pPr>
        <w:spacing w:line="288" w:lineRule="auto"/>
        <w:ind w:firstLine="480"/>
        <w:jc w:val="left"/>
        <w:rPr>
          <w:color w:val="000000" w:themeColor="text1"/>
        </w:rPr>
      </w:pPr>
      <w:r w:rsidRPr="009D03D0">
        <w:rPr>
          <w:rFonts w:hint="eastAsia"/>
          <w:color w:val="000000" w:themeColor="text1"/>
        </w:rPr>
        <w:t>每一个特定公司</w:t>
      </w:r>
      <w:r w:rsidR="00BA1BAF">
        <w:rPr>
          <w:rFonts w:hint="eastAsia"/>
          <w:color w:val="000000" w:themeColor="text1"/>
        </w:rPr>
        <w:t>的股价预测的过程</w:t>
      </w:r>
      <w:r w:rsidRPr="009D03D0">
        <w:rPr>
          <w:rFonts w:hint="eastAsia"/>
          <w:color w:val="000000" w:themeColor="text1"/>
        </w:rPr>
        <w:t>，</w:t>
      </w:r>
      <w:r w:rsidR="00BA1BAF">
        <w:rPr>
          <w:rFonts w:hint="eastAsia"/>
          <w:color w:val="000000" w:themeColor="text1"/>
        </w:rPr>
        <w:t>从</w:t>
      </w:r>
      <w:r w:rsidR="00270BAB">
        <w:rPr>
          <w:rFonts w:hint="eastAsia"/>
          <w:color w:val="000000" w:themeColor="text1"/>
        </w:rPr>
        <w:t>数据获取阶段按照不同关键词分类</w:t>
      </w:r>
      <w:r w:rsidRPr="009D03D0">
        <w:rPr>
          <w:rFonts w:hint="eastAsia"/>
          <w:color w:val="000000" w:themeColor="text1"/>
        </w:rPr>
        <w:t>，</w:t>
      </w:r>
      <w:r w:rsidR="00BA1BAF">
        <w:rPr>
          <w:rFonts w:hint="eastAsia"/>
          <w:color w:val="000000" w:themeColor="text1"/>
        </w:rPr>
        <w:t>到</w:t>
      </w:r>
      <w:r w:rsidRPr="009D03D0">
        <w:rPr>
          <w:rFonts w:hint="eastAsia"/>
          <w:color w:val="000000" w:themeColor="text1"/>
        </w:rPr>
        <w:t>不同的公司</w:t>
      </w:r>
      <w:r w:rsidR="00270BAB">
        <w:rPr>
          <w:rFonts w:hint="eastAsia"/>
          <w:color w:val="000000" w:themeColor="text1"/>
        </w:rPr>
        <w:t>、</w:t>
      </w:r>
      <w:r w:rsidRPr="009D03D0">
        <w:rPr>
          <w:rFonts w:hint="eastAsia"/>
          <w:color w:val="000000" w:themeColor="text1"/>
        </w:rPr>
        <w:t>话题的计算模块部署在不同的机器上，</w:t>
      </w:r>
      <w:r w:rsidR="00270BAB">
        <w:rPr>
          <w:rFonts w:hint="eastAsia"/>
          <w:color w:val="000000" w:themeColor="text1"/>
        </w:rPr>
        <w:t>最后</w:t>
      </w:r>
      <w:r w:rsidR="00BA1BAF">
        <w:rPr>
          <w:rFonts w:hint="eastAsia"/>
          <w:color w:val="000000" w:themeColor="text1"/>
        </w:rPr>
        <w:t>按照</w:t>
      </w:r>
      <w:r w:rsidRPr="009D03D0">
        <w:rPr>
          <w:rFonts w:hint="eastAsia"/>
          <w:color w:val="000000" w:themeColor="text1"/>
        </w:rPr>
        <w:t>话题区分了不同参数的模型</w:t>
      </w:r>
      <w:r w:rsidR="00BA1BAF">
        <w:rPr>
          <w:rFonts w:hint="eastAsia"/>
          <w:color w:val="000000" w:themeColor="text1"/>
        </w:rPr>
        <w:t>，都有其特定的数据流向。</w:t>
      </w:r>
      <w:r w:rsidRPr="009D03D0">
        <w:rPr>
          <w:rFonts w:hint="eastAsia"/>
          <w:color w:val="000000" w:themeColor="text1"/>
        </w:rPr>
        <w:t>但是所有的数据</w:t>
      </w:r>
      <w:r w:rsidR="00BA1BAF">
        <w:rPr>
          <w:rFonts w:hint="eastAsia"/>
          <w:color w:val="000000" w:themeColor="text1"/>
        </w:rPr>
        <w:t>被</w:t>
      </w:r>
      <w:r w:rsidRPr="009D03D0">
        <w:rPr>
          <w:rFonts w:hint="eastAsia"/>
          <w:color w:val="000000" w:themeColor="text1"/>
        </w:rPr>
        <w:t>统一存放在同一</w:t>
      </w:r>
      <w:r w:rsidR="00BA1BAF">
        <w:rPr>
          <w:rFonts w:hint="eastAsia"/>
          <w:color w:val="000000" w:themeColor="text1"/>
        </w:rPr>
        <w:t>个</w:t>
      </w:r>
      <w:r w:rsidR="00BA1BAF">
        <w:rPr>
          <w:rFonts w:hint="eastAsia"/>
          <w:color w:val="000000" w:themeColor="text1"/>
        </w:rPr>
        <w:t>Redis</w:t>
      </w:r>
      <w:r w:rsidR="00BA1BAF">
        <w:rPr>
          <w:rFonts w:hint="eastAsia"/>
          <w:color w:val="000000" w:themeColor="text1"/>
        </w:rPr>
        <w:t>实例</w:t>
      </w:r>
      <w:r w:rsidRPr="009D03D0">
        <w:rPr>
          <w:rFonts w:hint="eastAsia"/>
          <w:color w:val="000000" w:themeColor="text1"/>
        </w:rPr>
        <w:t>内，所以</w:t>
      </w:r>
      <w:r w:rsidR="00BA1BAF">
        <w:rPr>
          <w:rFonts w:hint="eastAsia"/>
          <w:color w:val="000000" w:themeColor="text1"/>
        </w:rPr>
        <w:t>Redis</w:t>
      </w:r>
      <w:r w:rsidRPr="009D03D0">
        <w:rPr>
          <w:rFonts w:hint="eastAsia"/>
          <w:color w:val="000000" w:themeColor="text1"/>
        </w:rPr>
        <w:t>在</w:t>
      </w:r>
      <w:r w:rsidRPr="009D03D0">
        <w:rPr>
          <w:rFonts w:hint="eastAsia"/>
          <w:color w:val="000000" w:themeColor="text1"/>
        </w:rPr>
        <w:t>key</w:t>
      </w:r>
      <w:r w:rsidRPr="009D03D0">
        <w:rPr>
          <w:rFonts w:hint="eastAsia"/>
          <w:color w:val="000000" w:themeColor="text1"/>
        </w:rPr>
        <w:t>值选择时必须要按照公司</w:t>
      </w:r>
      <w:r w:rsidR="00BA1BAF">
        <w:rPr>
          <w:rFonts w:hint="eastAsia"/>
          <w:color w:val="000000" w:themeColor="text1"/>
        </w:rPr>
        <w:t>、</w:t>
      </w:r>
      <w:r w:rsidRPr="009D03D0">
        <w:rPr>
          <w:rFonts w:hint="eastAsia"/>
          <w:color w:val="000000" w:themeColor="text1"/>
        </w:rPr>
        <w:t>话题进行区分。</w:t>
      </w:r>
    </w:p>
    <w:p w14:paraId="40C443D2" w14:textId="3704C151" w:rsidR="004243E2" w:rsidRPr="009D03D0" w:rsidRDefault="00BA1BAF" w:rsidP="004243E2">
      <w:pPr>
        <w:spacing w:line="288" w:lineRule="auto"/>
        <w:ind w:firstLine="480"/>
        <w:jc w:val="left"/>
        <w:rPr>
          <w:color w:val="000000" w:themeColor="text1"/>
        </w:rPr>
      </w:pPr>
      <w:r>
        <w:rPr>
          <w:rFonts w:hint="eastAsia"/>
          <w:color w:val="000000" w:themeColor="text1"/>
        </w:rPr>
        <w:t>整个数据计算模块的</w:t>
      </w:r>
      <w:r>
        <w:rPr>
          <w:rFonts w:hint="eastAsia"/>
          <w:color w:val="000000" w:themeColor="text1"/>
        </w:rPr>
        <w:t>Redis</w:t>
      </w:r>
      <w:r w:rsidR="004243E2" w:rsidRPr="009D03D0">
        <w:rPr>
          <w:rFonts w:hint="eastAsia"/>
          <w:color w:val="000000" w:themeColor="text1"/>
        </w:rPr>
        <w:t>存储方案</w:t>
      </w:r>
      <w:r>
        <w:rPr>
          <w:rFonts w:hint="eastAsia"/>
          <w:color w:val="000000" w:themeColor="text1"/>
        </w:rPr>
        <w:t>设计</w:t>
      </w:r>
      <w:r w:rsidR="004243E2" w:rsidRPr="009D03D0">
        <w:rPr>
          <w:rFonts w:hint="eastAsia"/>
          <w:color w:val="000000" w:themeColor="text1"/>
        </w:rPr>
        <w:t>如图</w:t>
      </w:r>
      <w:r w:rsidR="00E13EF0">
        <w:rPr>
          <w:rFonts w:hint="eastAsia"/>
          <w:color w:val="000000" w:themeColor="text1"/>
        </w:rPr>
        <w:t>7</w:t>
      </w:r>
      <w:r w:rsidR="00E13EF0">
        <w:rPr>
          <w:color w:val="000000" w:themeColor="text1"/>
        </w:rPr>
        <w:t>-5</w:t>
      </w:r>
      <w:r w:rsidR="004243E2" w:rsidRPr="009D03D0">
        <w:rPr>
          <w:rFonts w:hint="eastAsia"/>
          <w:color w:val="000000" w:themeColor="text1"/>
        </w:rPr>
        <w:t>所示，箭头方向表示了数据的流向。</w:t>
      </w:r>
    </w:p>
    <w:p w14:paraId="446AB1E5" w14:textId="77777777" w:rsidR="004243E2" w:rsidRPr="009D03D0" w:rsidRDefault="004243E2" w:rsidP="004243E2">
      <w:pPr>
        <w:spacing w:line="288" w:lineRule="auto"/>
        <w:ind w:firstLine="480"/>
        <w:jc w:val="left"/>
        <w:rPr>
          <w:color w:val="000000" w:themeColor="text1"/>
        </w:rPr>
      </w:pPr>
    </w:p>
    <w:p w14:paraId="4C3784FE" w14:textId="77777777" w:rsidR="004243E2" w:rsidRPr="00944031" w:rsidRDefault="004243E2" w:rsidP="00467A4C">
      <w:pPr>
        <w:pStyle w:val="aff0"/>
      </w:pPr>
      <w:r w:rsidRPr="00944031">
        <w:rPr>
          <w:noProof/>
        </w:rPr>
        <w:lastRenderedPageBreak/>
        <w:drawing>
          <wp:inline distT="0" distB="0" distL="0" distR="0" wp14:anchorId="5C8D423D" wp14:editId="0BF81B36">
            <wp:extent cx="5063501" cy="8093413"/>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 r="5499"/>
                    <a:stretch/>
                  </pic:blipFill>
                  <pic:spPr bwMode="auto">
                    <a:xfrm>
                      <a:off x="0" y="0"/>
                      <a:ext cx="5083099" cy="8124738"/>
                    </a:xfrm>
                    <a:prstGeom prst="rect">
                      <a:avLst/>
                    </a:prstGeom>
                    <a:ln>
                      <a:noFill/>
                    </a:ln>
                    <a:extLst>
                      <a:ext uri="{53640926-AAD7-44D8-BBD7-CCE9431645EC}">
                        <a14:shadowObscured xmlns:a14="http://schemas.microsoft.com/office/drawing/2010/main"/>
                      </a:ext>
                    </a:extLst>
                  </pic:spPr>
                </pic:pic>
              </a:graphicData>
            </a:graphic>
          </wp:inline>
        </w:drawing>
      </w:r>
    </w:p>
    <w:p w14:paraId="08F5E635" w14:textId="487BB4D9" w:rsidR="004243E2" w:rsidRPr="00944031" w:rsidRDefault="00EA4697" w:rsidP="00467A4C">
      <w:pPr>
        <w:pStyle w:val="aff0"/>
      </w:pPr>
      <w:r w:rsidRPr="00944031">
        <w:t>图</w:t>
      </w:r>
      <w:r w:rsidRPr="00944031">
        <w:t xml:space="preserve">7-5  </w:t>
      </w:r>
      <w:r w:rsidR="00BA1BAF">
        <w:rPr>
          <w:rFonts w:hint="eastAsia"/>
        </w:rPr>
        <w:t>数据计算模块的</w:t>
      </w:r>
      <w:r w:rsidR="00BA1BAF">
        <w:rPr>
          <w:rFonts w:hint="eastAsia"/>
        </w:rPr>
        <w:t>Redis</w:t>
      </w:r>
      <w:r w:rsidR="00BA1BAF">
        <w:rPr>
          <w:rFonts w:hint="eastAsia"/>
        </w:rPr>
        <w:t>存储方案</w:t>
      </w:r>
      <w:r w:rsidRPr="00944031">
        <w:t>示意图</w:t>
      </w:r>
    </w:p>
    <w:p w14:paraId="507CCA1C" w14:textId="4DF8CAAC" w:rsidR="004243E2" w:rsidRPr="004408EA" w:rsidRDefault="004243E2" w:rsidP="004408EA">
      <w:pPr>
        <w:pStyle w:val="2"/>
        <w:spacing w:before="326" w:after="326"/>
      </w:pPr>
      <w:bookmarkStart w:id="340" w:name="_Toc2274944"/>
      <w:bookmarkStart w:id="341" w:name="_Toc2329330"/>
      <w:bookmarkStart w:id="342" w:name="_Toc3724992"/>
      <w:r w:rsidRPr="004408EA">
        <w:rPr>
          <w:rFonts w:hint="eastAsia"/>
        </w:rPr>
        <w:lastRenderedPageBreak/>
        <w:t>7</w:t>
      </w:r>
      <w:r w:rsidRPr="004408EA">
        <w:t xml:space="preserve">.6 </w:t>
      </w:r>
      <w:r w:rsidRPr="004408EA">
        <w:rPr>
          <w:rFonts w:hint="eastAsia"/>
        </w:rPr>
        <w:t>基于</w:t>
      </w:r>
      <w:r w:rsidRPr="004408EA">
        <w:rPr>
          <w:rFonts w:hint="eastAsia"/>
        </w:rPr>
        <w:t>Web</w:t>
      </w:r>
      <w:r w:rsidRPr="004408EA">
        <w:rPr>
          <w:rFonts w:hint="eastAsia"/>
        </w:rPr>
        <w:t>平台的大数据可视化的数据展示模块</w:t>
      </w:r>
      <w:bookmarkEnd w:id="340"/>
      <w:bookmarkEnd w:id="341"/>
      <w:bookmarkEnd w:id="342"/>
    </w:p>
    <w:p w14:paraId="2846BB92" w14:textId="642E644D" w:rsidR="004243E2" w:rsidRPr="009D03D0" w:rsidRDefault="004243E2" w:rsidP="004243E2">
      <w:pPr>
        <w:spacing w:line="288" w:lineRule="auto"/>
        <w:ind w:firstLine="480"/>
        <w:jc w:val="left"/>
        <w:rPr>
          <w:color w:val="000000" w:themeColor="text1"/>
        </w:rPr>
      </w:pPr>
      <w:commentRangeStart w:id="343"/>
      <w:r w:rsidRPr="009D03D0">
        <w:rPr>
          <w:rFonts w:hint="eastAsia"/>
          <w:color w:val="000000" w:themeColor="text1"/>
        </w:rPr>
        <w:t>Web</w:t>
      </w:r>
      <w:r w:rsidRPr="009D03D0">
        <w:rPr>
          <w:rFonts w:hint="eastAsia"/>
          <w:color w:val="000000" w:themeColor="text1"/>
        </w:rPr>
        <w:t>模块主要由</w:t>
      </w:r>
      <w:r w:rsidRPr="009D03D0">
        <w:rPr>
          <w:rFonts w:hint="eastAsia"/>
          <w:color w:val="000000" w:themeColor="text1"/>
        </w:rPr>
        <w:t>Spring</w:t>
      </w:r>
      <w:r w:rsidRPr="009D03D0">
        <w:rPr>
          <w:color w:val="000000" w:themeColor="text1"/>
        </w:rPr>
        <w:t xml:space="preserve"> </w:t>
      </w:r>
      <w:r w:rsidRPr="009D03D0">
        <w:rPr>
          <w:rFonts w:hint="eastAsia"/>
          <w:color w:val="000000" w:themeColor="text1"/>
        </w:rPr>
        <w:t>MVC</w:t>
      </w:r>
      <w:r w:rsidRPr="009D03D0">
        <w:rPr>
          <w:rFonts w:hint="eastAsia"/>
          <w:color w:val="000000" w:themeColor="text1"/>
        </w:rPr>
        <w:t>搭建，按照</w:t>
      </w:r>
      <w:r w:rsidRPr="009D03D0">
        <w:rPr>
          <w:rFonts w:hint="eastAsia"/>
          <w:color w:val="000000" w:themeColor="text1"/>
        </w:rPr>
        <w:t>Web</w:t>
      </w:r>
      <w:r w:rsidRPr="009D03D0">
        <w:rPr>
          <w:rFonts w:hint="eastAsia"/>
          <w:color w:val="000000" w:themeColor="text1"/>
        </w:rPr>
        <w:t>项目的架构分为</w:t>
      </w:r>
      <w:r w:rsidR="003969BD">
        <w:rPr>
          <w:rFonts w:hint="eastAsia"/>
          <w:color w:val="000000" w:themeColor="text1"/>
        </w:rPr>
        <w:t>View</w:t>
      </w:r>
      <w:r w:rsidR="003969BD">
        <w:rPr>
          <w:color w:val="000000" w:themeColor="text1"/>
        </w:rPr>
        <w:t xml:space="preserve">, </w:t>
      </w:r>
      <w:r w:rsidR="003969BD">
        <w:rPr>
          <w:rFonts w:hint="eastAsia"/>
          <w:color w:val="000000" w:themeColor="text1"/>
        </w:rPr>
        <w:t>Controller</w:t>
      </w:r>
      <w:r w:rsidR="003969BD">
        <w:rPr>
          <w:color w:val="000000" w:themeColor="text1"/>
        </w:rPr>
        <w:t>, Service</w:t>
      </w:r>
      <w:r w:rsidRPr="009D03D0">
        <w:rPr>
          <w:rFonts w:hint="eastAsia"/>
          <w:color w:val="000000" w:themeColor="text1"/>
        </w:rPr>
        <w:t>三个部分：</w:t>
      </w:r>
      <w:commentRangeEnd w:id="343"/>
      <w:r w:rsidR="00585FD0">
        <w:rPr>
          <w:rStyle w:val="ac"/>
        </w:rPr>
        <w:commentReference w:id="343"/>
      </w:r>
    </w:p>
    <w:p w14:paraId="3C968C95" w14:textId="2380461B" w:rsidR="004243E2" w:rsidRPr="00BA1BAF" w:rsidRDefault="004243E2" w:rsidP="00BA1BAF">
      <w:pPr>
        <w:ind w:firstLine="480"/>
      </w:pPr>
      <w:r w:rsidRPr="00BA1BAF">
        <w:rPr>
          <w:rFonts w:hint="eastAsia"/>
        </w:rPr>
        <w:t>View</w:t>
      </w:r>
      <w:r w:rsidR="000A5FF2">
        <w:rPr>
          <w:rFonts w:hint="eastAsia"/>
        </w:rPr>
        <w:t>（前端）</w:t>
      </w:r>
      <w:r w:rsidRPr="00BA1BAF">
        <w:rPr>
          <w:rFonts w:hint="eastAsia"/>
        </w:rPr>
        <w:t>：主要提供前端的展示效果，对于计算完成的可视化的结果，主要使用了</w:t>
      </w:r>
      <w:proofErr w:type="spellStart"/>
      <w:r w:rsidRPr="00BA1BAF">
        <w:rPr>
          <w:rFonts w:hint="eastAsia"/>
        </w:rPr>
        <w:t>echarts</w:t>
      </w:r>
      <w:proofErr w:type="spellEnd"/>
      <w:r w:rsidRPr="00BA1BAF">
        <w:rPr>
          <w:rFonts w:hint="eastAsia"/>
        </w:rPr>
        <w:t>前端</w:t>
      </w:r>
      <w:proofErr w:type="spellStart"/>
      <w:r w:rsidRPr="00BA1BAF">
        <w:rPr>
          <w:rFonts w:hint="eastAsia"/>
        </w:rPr>
        <w:t>js</w:t>
      </w:r>
      <w:proofErr w:type="spellEnd"/>
      <w:r w:rsidRPr="00BA1BAF">
        <w:rPr>
          <w:rFonts w:hint="eastAsia"/>
        </w:rPr>
        <w:t>框架，可以用比较直观的图标展示丰富数据。例如</w:t>
      </w:r>
      <w:proofErr w:type="spellStart"/>
      <w:r w:rsidRPr="00BA1BAF">
        <w:rPr>
          <w:rFonts w:hint="eastAsia"/>
        </w:rPr>
        <w:t>echarts</w:t>
      </w:r>
      <w:proofErr w:type="spellEnd"/>
      <w:r w:rsidRPr="00BA1BAF">
        <w:rPr>
          <w:rFonts w:hint="eastAsia"/>
        </w:rPr>
        <w:t>展示股价的方案如图</w:t>
      </w:r>
      <w:r w:rsidR="00E13EF0" w:rsidRPr="00BA1BAF">
        <w:rPr>
          <w:rFonts w:hint="eastAsia"/>
        </w:rPr>
        <w:t>7</w:t>
      </w:r>
      <w:r w:rsidR="00E13EF0" w:rsidRPr="00BA1BAF">
        <w:t>-6</w:t>
      </w:r>
      <w:r w:rsidRPr="00BA1BAF">
        <w:rPr>
          <w:rFonts w:hint="eastAsia"/>
        </w:rPr>
        <w:t>所示：</w:t>
      </w:r>
    </w:p>
    <w:p w14:paraId="769C00F9" w14:textId="77777777" w:rsidR="004243E2" w:rsidRPr="00944031" w:rsidRDefault="004243E2" w:rsidP="00467A4C">
      <w:pPr>
        <w:pStyle w:val="aff0"/>
        <w:rPr>
          <w:b/>
        </w:rPr>
      </w:pPr>
      <w:r w:rsidRPr="00944031">
        <w:rPr>
          <w:noProof/>
        </w:rPr>
        <w:drawing>
          <wp:inline distT="0" distB="0" distL="0" distR="0" wp14:anchorId="7671A712" wp14:editId="01235235">
            <wp:extent cx="5270500" cy="3907155"/>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0500" cy="3907155"/>
                    </a:xfrm>
                    <a:prstGeom prst="rect">
                      <a:avLst/>
                    </a:prstGeom>
                  </pic:spPr>
                </pic:pic>
              </a:graphicData>
            </a:graphic>
          </wp:inline>
        </w:drawing>
      </w:r>
    </w:p>
    <w:p w14:paraId="59DE5049" w14:textId="6588FD67" w:rsidR="004243E2" w:rsidRPr="00944031" w:rsidRDefault="00EA4697" w:rsidP="00467A4C">
      <w:pPr>
        <w:pStyle w:val="aff0"/>
      </w:pPr>
      <w:r w:rsidRPr="00944031">
        <w:t>图</w:t>
      </w:r>
      <w:r w:rsidRPr="00944031">
        <w:t xml:space="preserve">7-6 </w:t>
      </w:r>
      <w:r w:rsidRPr="00944031">
        <w:t>股价界面展示示意图</w:t>
      </w:r>
    </w:p>
    <w:p w14:paraId="40BAD5DD" w14:textId="131D62A0" w:rsidR="004243E2" w:rsidRPr="009D03D0" w:rsidRDefault="004243E2" w:rsidP="004243E2">
      <w:pPr>
        <w:spacing w:line="288" w:lineRule="auto"/>
        <w:ind w:firstLine="480"/>
        <w:jc w:val="left"/>
        <w:rPr>
          <w:color w:val="000000" w:themeColor="text1"/>
        </w:rPr>
      </w:pPr>
      <w:r w:rsidRPr="009D03D0">
        <w:rPr>
          <w:rFonts w:hint="eastAsia"/>
          <w:color w:val="000000" w:themeColor="text1"/>
        </w:rPr>
        <w:t>除此之外，用户与内部</w:t>
      </w:r>
      <w:r w:rsidR="00BA1BAF">
        <w:rPr>
          <w:rFonts w:hint="eastAsia"/>
          <w:color w:val="000000" w:themeColor="text1"/>
        </w:rPr>
        <w:t>系统</w:t>
      </w:r>
      <w:r w:rsidRPr="009D03D0">
        <w:rPr>
          <w:rFonts w:hint="eastAsia"/>
          <w:color w:val="000000" w:themeColor="text1"/>
        </w:rPr>
        <w:t>交互的设计主要在于表格的提交方式，通过三段步进式设计，用户分别选择股指</w:t>
      </w:r>
      <w:r w:rsidR="00BA1BAF">
        <w:rPr>
          <w:rFonts w:hint="eastAsia"/>
          <w:color w:val="000000" w:themeColor="text1"/>
        </w:rPr>
        <w:t>、</w:t>
      </w:r>
      <w:r w:rsidRPr="009D03D0">
        <w:rPr>
          <w:rFonts w:hint="eastAsia"/>
          <w:color w:val="000000" w:themeColor="text1"/>
        </w:rPr>
        <w:t>公司，数据展示时间</w:t>
      </w:r>
      <w:r w:rsidR="00BA1BAF">
        <w:rPr>
          <w:rFonts w:hint="eastAsia"/>
          <w:color w:val="000000" w:themeColor="text1"/>
        </w:rPr>
        <w:t>、</w:t>
      </w:r>
      <w:r w:rsidRPr="009D03D0">
        <w:rPr>
          <w:rFonts w:hint="eastAsia"/>
          <w:color w:val="000000" w:themeColor="text1"/>
        </w:rPr>
        <w:t>计算窗口长度</w:t>
      </w:r>
      <w:r w:rsidR="00BA1BAF">
        <w:rPr>
          <w:rFonts w:hint="eastAsia"/>
          <w:color w:val="000000" w:themeColor="text1"/>
        </w:rPr>
        <w:t>、</w:t>
      </w:r>
      <w:r w:rsidRPr="009D03D0">
        <w:rPr>
          <w:rFonts w:hint="eastAsia"/>
          <w:color w:val="000000" w:themeColor="text1"/>
        </w:rPr>
        <w:t>列表或图像展示</w:t>
      </w:r>
      <w:r w:rsidR="00BA1BAF">
        <w:rPr>
          <w:rFonts w:hint="eastAsia"/>
          <w:color w:val="000000" w:themeColor="text1"/>
        </w:rPr>
        <w:t>方式</w:t>
      </w:r>
      <w:r w:rsidRPr="009D03D0">
        <w:rPr>
          <w:rFonts w:hint="eastAsia"/>
          <w:color w:val="000000" w:themeColor="text1"/>
        </w:rPr>
        <w:t>，将所需要展示的形式提交给后台。其用户交互界面如图</w:t>
      </w:r>
      <w:r w:rsidR="00E13EF0">
        <w:rPr>
          <w:rFonts w:hint="eastAsia"/>
          <w:color w:val="000000" w:themeColor="text1"/>
        </w:rPr>
        <w:t>7</w:t>
      </w:r>
      <w:r w:rsidR="00E13EF0">
        <w:rPr>
          <w:color w:val="000000" w:themeColor="text1"/>
        </w:rPr>
        <w:t>-7</w:t>
      </w:r>
      <w:r w:rsidRPr="009D03D0">
        <w:rPr>
          <w:rFonts w:hint="eastAsia"/>
          <w:color w:val="000000" w:themeColor="text1"/>
        </w:rPr>
        <w:t>所示</w:t>
      </w:r>
      <w:r w:rsidR="004365B0">
        <w:rPr>
          <w:rFonts w:hint="eastAsia"/>
          <w:color w:val="000000" w:themeColor="text1"/>
        </w:rPr>
        <w:t>：</w:t>
      </w:r>
    </w:p>
    <w:p w14:paraId="5AAB54DA" w14:textId="77777777" w:rsidR="004243E2" w:rsidRPr="009D03D0" w:rsidRDefault="004243E2" w:rsidP="004243E2">
      <w:pPr>
        <w:spacing w:line="288" w:lineRule="auto"/>
        <w:ind w:firstLine="480"/>
        <w:jc w:val="center"/>
        <w:rPr>
          <w:noProof/>
          <w:color w:val="000000" w:themeColor="text1"/>
        </w:rPr>
      </w:pPr>
    </w:p>
    <w:p w14:paraId="79E319AA" w14:textId="77777777" w:rsidR="004243E2" w:rsidRPr="00944031" w:rsidRDefault="004243E2" w:rsidP="00467A4C">
      <w:pPr>
        <w:pStyle w:val="aff0"/>
      </w:pPr>
      <w:r w:rsidRPr="00944031">
        <w:rPr>
          <w:rFonts w:hint="eastAsia"/>
          <w:noProof/>
        </w:rPr>
        <w:lastRenderedPageBreak/>
        <w:drawing>
          <wp:inline distT="0" distB="0" distL="0" distR="0" wp14:anchorId="431567B0" wp14:editId="273799C4">
            <wp:extent cx="4732255" cy="4703780"/>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3">
                      <a:extLst>
                        <a:ext uri="{28A0092B-C50C-407E-A947-70E740481C1C}">
                          <a14:useLocalDpi xmlns:a14="http://schemas.microsoft.com/office/drawing/2010/main" val="0"/>
                        </a:ext>
                      </a:extLst>
                    </a:blip>
                    <a:srcRect l="21509" t="14322" r="21487" b="7603"/>
                    <a:stretch/>
                  </pic:blipFill>
                  <pic:spPr bwMode="auto">
                    <a:xfrm>
                      <a:off x="0" y="0"/>
                      <a:ext cx="4749333" cy="4720755"/>
                    </a:xfrm>
                    <a:prstGeom prst="rect">
                      <a:avLst/>
                    </a:prstGeom>
                    <a:noFill/>
                    <a:ln>
                      <a:noFill/>
                    </a:ln>
                    <a:extLst>
                      <a:ext uri="{53640926-AAD7-44D8-BBD7-CCE9431645EC}">
                        <a14:shadowObscured xmlns:a14="http://schemas.microsoft.com/office/drawing/2010/main"/>
                      </a:ext>
                    </a:extLst>
                  </pic:spPr>
                </pic:pic>
              </a:graphicData>
            </a:graphic>
          </wp:inline>
        </w:drawing>
      </w:r>
    </w:p>
    <w:p w14:paraId="185C933C" w14:textId="0A5EB1B7" w:rsidR="004243E2" w:rsidRPr="00944031" w:rsidRDefault="00EA4697" w:rsidP="000C7F4F">
      <w:pPr>
        <w:pStyle w:val="aff0"/>
      </w:pPr>
      <w:r w:rsidRPr="00944031">
        <w:t>图</w:t>
      </w:r>
      <w:r w:rsidRPr="00944031">
        <w:t>7-7  Web</w:t>
      </w:r>
      <w:r w:rsidRPr="00944031">
        <w:t>页面表单提交示意图</w:t>
      </w:r>
    </w:p>
    <w:p w14:paraId="32891DAB" w14:textId="1D7B1D31" w:rsidR="004243E2" w:rsidRPr="009D03D0" w:rsidRDefault="004243E2" w:rsidP="004243E2">
      <w:pPr>
        <w:spacing w:line="288" w:lineRule="auto"/>
        <w:ind w:firstLine="480"/>
        <w:jc w:val="left"/>
        <w:rPr>
          <w:color w:val="000000" w:themeColor="text1"/>
        </w:rPr>
      </w:pPr>
      <w:r w:rsidRPr="009D03D0">
        <w:rPr>
          <w:rFonts w:hint="eastAsia"/>
          <w:color w:val="000000" w:themeColor="text1"/>
        </w:rPr>
        <w:t>Controller</w:t>
      </w:r>
      <w:r w:rsidRPr="009D03D0">
        <w:rPr>
          <w:rFonts w:hint="eastAsia"/>
          <w:color w:val="000000" w:themeColor="text1"/>
        </w:rPr>
        <w:t>：接收用户提交的表格，组装成对应的参数</w:t>
      </w:r>
      <w:r w:rsidR="00BF5F2F">
        <w:rPr>
          <w:rFonts w:hint="eastAsia"/>
          <w:color w:val="000000" w:themeColor="text1"/>
        </w:rPr>
        <w:t>，并</w:t>
      </w:r>
      <w:r w:rsidRPr="009D03D0">
        <w:rPr>
          <w:rFonts w:hint="eastAsia"/>
          <w:color w:val="000000" w:themeColor="text1"/>
        </w:rPr>
        <w:t>对后台服务进行调用，例如</w:t>
      </w:r>
      <w:r w:rsidR="00BF5F2F">
        <w:rPr>
          <w:rFonts w:hint="eastAsia"/>
          <w:color w:val="000000" w:themeColor="text1"/>
        </w:rPr>
        <w:t>查</w:t>
      </w:r>
      <w:r w:rsidRPr="009D03D0">
        <w:rPr>
          <w:rFonts w:hint="eastAsia"/>
          <w:color w:val="000000" w:themeColor="text1"/>
        </w:rPr>
        <w:t>数据库</w:t>
      </w:r>
      <w:r w:rsidR="00BF5F2F">
        <w:rPr>
          <w:rFonts w:hint="eastAsia"/>
          <w:color w:val="000000" w:themeColor="text1"/>
        </w:rPr>
        <w:t>的</w:t>
      </w:r>
      <w:r w:rsidRPr="009D03D0">
        <w:rPr>
          <w:rFonts w:hint="eastAsia"/>
          <w:color w:val="000000" w:themeColor="text1"/>
        </w:rPr>
        <w:t>服务，返回前端封装数据</w:t>
      </w:r>
      <w:r w:rsidR="00BF5F2F">
        <w:rPr>
          <w:rFonts w:hint="eastAsia"/>
          <w:color w:val="000000" w:themeColor="text1"/>
        </w:rPr>
        <w:t>的服务</w:t>
      </w:r>
      <w:r w:rsidRPr="009D03D0">
        <w:rPr>
          <w:rFonts w:hint="eastAsia"/>
          <w:color w:val="000000" w:themeColor="text1"/>
        </w:rPr>
        <w:t>，完成页面之间跳转</w:t>
      </w:r>
      <w:r w:rsidR="00BF5F2F">
        <w:rPr>
          <w:rFonts w:hint="eastAsia"/>
          <w:color w:val="000000" w:themeColor="text1"/>
        </w:rPr>
        <w:t>的服务等</w:t>
      </w:r>
      <w:r w:rsidRPr="009D03D0">
        <w:rPr>
          <w:rFonts w:hint="eastAsia"/>
          <w:color w:val="000000" w:themeColor="text1"/>
        </w:rPr>
        <w:t>。</w:t>
      </w:r>
    </w:p>
    <w:p w14:paraId="5143FDCA" w14:textId="3DDD9636" w:rsidR="004243E2" w:rsidRPr="009D03D0" w:rsidRDefault="004243E2" w:rsidP="004243E2">
      <w:pPr>
        <w:spacing w:line="288" w:lineRule="auto"/>
        <w:ind w:firstLine="480"/>
        <w:jc w:val="left"/>
        <w:rPr>
          <w:color w:val="000000" w:themeColor="text1"/>
        </w:rPr>
      </w:pPr>
      <w:r w:rsidRPr="009D03D0">
        <w:rPr>
          <w:rFonts w:hint="eastAsia"/>
          <w:color w:val="000000" w:themeColor="text1"/>
        </w:rPr>
        <w:t>Service</w:t>
      </w:r>
      <w:r w:rsidRPr="009D03D0">
        <w:rPr>
          <w:rFonts w:hint="eastAsia"/>
          <w:color w:val="000000" w:themeColor="text1"/>
        </w:rPr>
        <w:t>：完成后台的业务，例如该将用户的查询请求提交给</w:t>
      </w:r>
      <w:r w:rsidR="00BF5F2F">
        <w:rPr>
          <w:rFonts w:hint="eastAsia"/>
          <w:color w:val="000000" w:themeColor="text1"/>
        </w:rPr>
        <w:t>数据接入对象</w:t>
      </w:r>
      <w:r w:rsidRPr="009D03D0">
        <w:rPr>
          <w:rFonts w:hint="eastAsia"/>
          <w:color w:val="000000" w:themeColor="text1"/>
        </w:rPr>
        <w:t>(</w:t>
      </w:r>
      <w:r w:rsidRPr="009D03D0">
        <w:rPr>
          <w:color w:val="000000" w:themeColor="text1"/>
        </w:rPr>
        <w:t>Data Access Object</w:t>
      </w:r>
      <w:r w:rsidR="00BF5F2F">
        <w:rPr>
          <w:color w:val="000000" w:themeColor="text1"/>
        </w:rPr>
        <w:t>, DA</w:t>
      </w:r>
      <w:r w:rsidR="00BF5F2F">
        <w:rPr>
          <w:rFonts w:hint="eastAsia"/>
          <w:color w:val="000000" w:themeColor="text1"/>
        </w:rPr>
        <w:t>O</w:t>
      </w:r>
      <w:r w:rsidRPr="009D03D0">
        <w:rPr>
          <w:color w:val="000000" w:themeColor="text1"/>
        </w:rPr>
        <w:t>)</w:t>
      </w:r>
      <w:r w:rsidRPr="009D03D0">
        <w:rPr>
          <w:rFonts w:hint="eastAsia"/>
          <w:color w:val="000000" w:themeColor="text1"/>
        </w:rPr>
        <w:t>，</w:t>
      </w:r>
      <w:r w:rsidR="00BF5F2F">
        <w:rPr>
          <w:rFonts w:hint="eastAsia"/>
          <w:color w:val="000000" w:themeColor="text1"/>
        </w:rPr>
        <w:t>并</w:t>
      </w:r>
      <w:r w:rsidRPr="009D03D0">
        <w:rPr>
          <w:rFonts w:hint="eastAsia"/>
          <w:color w:val="000000" w:themeColor="text1"/>
        </w:rPr>
        <w:t>从数据库中获取对应的数据返回给</w:t>
      </w:r>
      <w:r w:rsidRPr="009D03D0">
        <w:rPr>
          <w:rFonts w:hint="eastAsia"/>
          <w:color w:val="000000" w:themeColor="text1"/>
        </w:rPr>
        <w:t>Controller</w:t>
      </w:r>
      <w:r w:rsidR="00BF5F2F">
        <w:rPr>
          <w:rFonts w:hint="eastAsia"/>
          <w:color w:val="000000" w:themeColor="text1"/>
        </w:rPr>
        <w:t>。</w:t>
      </w:r>
    </w:p>
    <w:p w14:paraId="386C11F7" w14:textId="799CA7D1" w:rsidR="004243E2" w:rsidRPr="009D03D0" w:rsidRDefault="004243E2" w:rsidP="004243E2">
      <w:pPr>
        <w:spacing w:line="288" w:lineRule="auto"/>
        <w:ind w:firstLine="480"/>
        <w:jc w:val="left"/>
        <w:rPr>
          <w:color w:val="000000" w:themeColor="text1"/>
        </w:rPr>
      </w:pPr>
      <w:r w:rsidRPr="009D03D0">
        <w:rPr>
          <w:rFonts w:hint="eastAsia"/>
          <w:color w:val="000000" w:themeColor="text1"/>
        </w:rPr>
        <w:t>Web</w:t>
      </w:r>
      <w:r w:rsidRPr="009D03D0">
        <w:rPr>
          <w:rFonts w:hint="eastAsia"/>
          <w:color w:val="000000" w:themeColor="text1"/>
        </w:rPr>
        <w:t>工程的逻辑如图</w:t>
      </w:r>
      <w:r w:rsidR="00E13EF0">
        <w:rPr>
          <w:rFonts w:hint="eastAsia"/>
          <w:color w:val="000000" w:themeColor="text1"/>
        </w:rPr>
        <w:t>7</w:t>
      </w:r>
      <w:r w:rsidR="00E13EF0">
        <w:rPr>
          <w:color w:val="000000" w:themeColor="text1"/>
        </w:rPr>
        <w:t>-8</w:t>
      </w:r>
      <w:r w:rsidRPr="009D03D0">
        <w:rPr>
          <w:rFonts w:hint="eastAsia"/>
          <w:color w:val="000000" w:themeColor="text1"/>
        </w:rPr>
        <w:t>所示：</w:t>
      </w:r>
    </w:p>
    <w:p w14:paraId="24F9F392" w14:textId="14002D10" w:rsidR="004243E2" w:rsidRPr="00944031" w:rsidRDefault="0089102D" w:rsidP="00467A4C">
      <w:pPr>
        <w:pStyle w:val="aff0"/>
      </w:pPr>
      <w:r>
        <w:rPr>
          <w:noProof/>
        </w:rPr>
        <w:lastRenderedPageBreak/>
        <mc:AlternateContent>
          <mc:Choice Requires="wps">
            <w:drawing>
              <wp:anchor distT="0" distB="0" distL="114300" distR="114300" simplePos="0" relativeHeight="251660288" behindDoc="0" locked="0" layoutInCell="1" allowOverlap="1" wp14:anchorId="65CD6DB7" wp14:editId="346B2A38">
                <wp:simplePos x="0" y="0"/>
                <wp:positionH relativeFrom="column">
                  <wp:posOffset>1512418</wp:posOffset>
                </wp:positionH>
                <wp:positionV relativeFrom="paragraph">
                  <wp:posOffset>4198925</wp:posOffset>
                </wp:positionV>
                <wp:extent cx="0" cy="654710"/>
                <wp:effectExtent l="76200" t="38100" r="57150" b="12065"/>
                <wp:wrapNone/>
                <wp:docPr id="43" name="直接箭头连接符 43"/>
                <wp:cNvGraphicFramePr/>
                <a:graphic xmlns:a="http://schemas.openxmlformats.org/drawingml/2006/main">
                  <a:graphicData uri="http://schemas.microsoft.com/office/word/2010/wordprocessingShape">
                    <wps:wsp>
                      <wps:cNvCnPr/>
                      <wps:spPr>
                        <a:xfrm flipV="1">
                          <a:off x="0" y="0"/>
                          <a:ext cx="0" cy="6547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397A7D2" id="_x0000_t32" coordsize="21600,21600" o:spt="32" o:oned="t" path="m,l21600,21600e" filled="f">
                <v:path arrowok="t" fillok="f" o:connecttype="none"/>
                <o:lock v:ext="edit" shapetype="t"/>
              </v:shapetype>
              <v:shape id="直接箭头连接符 43" o:spid="_x0000_s1026" type="#_x0000_t32" style="position:absolute;left:0;text-align:left;margin-left:119.1pt;margin-top:330.6pt;width:0;height:51.5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" strokecolor="black [3200]" strokeweight=".5pt">
                <v:stroke endarrow="block" joinstyle="miter"/>
              </v:shape>
            </w:pict>
          </mc:Fallback>
        </mc:AlternateContent>
      </w:r>
      <w:r w:rsidR="004243E2" w:rsidRPr="00944031">
        <w:rPr>
          <w:noProof/>
        </w:rPr>
        <w:drawing>
          <wp:inline distT="0" distB="0" distL="0" distR="0" wp14:anchorId="1B12B671" wp14:editId="37EDD668">
            <wp:extent cx="4901938" cy="570275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7539"/>
                    <a:stretch/>
                  </pic:blipFill>
                  <pic:spPr bwMode="auto">
                    <a:xfrm>
                      <a:off x="0" y="0"/>
                      <a:ext cx="4961915" cy="5772534"/>
                    </a:xfrm>
                    <a:prstGeom prst="rect">
                      <a:avLst/>
                    </a:prstGeom>
                    <a:ln>
                      <a:noFill/>
                    </a:ln>
                    <a:extLst>
                      <a:ext uri="{53640926-AAD7-44D8-BBD7-CCE9431645EC}">
                        <a14:shadowObscured xmlns:a14="http://schemas.microsoft.com/office/drawing/2010/main"/>
                      </a:ext>
                    </a:extLst>
                  </pic:spPr>
                </pic:pic>
              </a:graphicData>
            </a:graphic>
          </wp:inline>
        </w:drawing>
      </w:r>
    </w:p>
    <w:p w14:paraId="3122CE14" w14:textId="77777777" w:rsidR="00434771" w:rsidRPr="00944031" w:rsidRDefault="00EA4697" w:rsidP="00467A4C">
      <w:pPr>
        <w:pStyle w:val="aff0"/>
        <w:sectPr w:rsidR="00434771" w:rsidRPr="00944031" w:rsidSect="00A17FB6">
          <w:headerReference w:type="default" r:id="rId85"/>
          <w:headerReference w:type="first" r:id="rId86"/>
          <w:pgSz w:w="11906" w:h="16838"/>
          <w:pgMar w:top="1440" w:right="1800" w:bottom="1440" w:left="1800" w:header="851" w:footer="992" w:gutter="0"/>
          <w:cols w:space="425"/>
          <w:docGrid w:type="lines" w:linePitch="326"/>
        </w:sectPr>
      </w:pPr>
      <w:r w:rsidRPr="00944031">
        <w:t>图</w:t>
      </w:r>
      <w:r w:rsidRPr="00944031">
        <w:t>7-8  Web</w:t>
      </w:r>
      <w:r w:rsidRPr="00944031">
        <w:t>工程架构</w:t>
      </w:r>
      <w:commentRangeStart w:id="344"/>
      <w:r w:rsidRPr="00944031">
        <w:t>示意图</w:t>
      </w:r>
      <w:commentRangeEnd w:id="344"/>
      <w:r w:rsidR="00263BF4">
        <w:rPr>
          <w:rStyle w:val="ac"/>
          <w:rFonts w:eastAsia="宋体" w:cstheme="minorBidi"/>
        </w:rPr>
        <w:commentReference w:id="344"/>
      </w:r>
    </w:p>
    <w:p w14:paraId="1E55005E" w14:textId="155C3A90" w:rsidR="003B6B3E" w:rsidRPr="009D03D0" w:rsidRDefault="003B6B3E" w:rsidP="004408EA">
      <w:pPr>
        <w:pStyle w:val="1"/>
        <w:spacing w:after="652"/>
      </w:pPr>
      <w:bookmarkStart w:id="345" w:name="_Toc2274945"/>
      <w:bookmarkStart w:id="346" w:name="_Toc2329331"/>
      <w:bookmarkStart w:id="347" w:name="_Toc3724993"/>
      <w:bookmarkStart w:id="348" w:name="OLE_LINK2"/>
      <w:bookmarkStart w:id="349" w:name="OLE_LINK1"/>
      <w:r w:rsidRPr="009D03D0">
        <w:rPr>
          <w:rFonts w:hint="eastAsia"/>
        </w:rPr>
        <w:lastRenderedPageBreak/>
        <w:t xml:space="preserve">第八章 </w:t>
      </w:r>
      <w:r w:rsidR="00412A3F" w:rsidRPr="00412A3F">
        <w:rPr>
          <w:rFonts w:hint="eastAsia"/>
        </w:rPr>
        <w:t>基于流处理平台的股价预测</w:t>
      </w:r>
      <w:r w:rsidRPr="009D03D0">
        <w:rPr>
          <w:rFonts w:hint="eastAsia"/>
        </w:rPr>
        <w:t>系统的测试</w:t>
      </w:r>
      <w:bookmarkEnd w:id="345"/>
      <w:bookmarkEnd w:id="346"/>
      <w:bookmarkEnd w:id="347"/>
    </w:p>
    <w:p w14:paraId="3DFBE101" w14:textId="0440AF03" w:rsidR="003B6B3E" w:rsidRPr="009D03D0" w:rsidRDefault="003B6B3E" w:rsidP="003B6B3E">
      <w:pPr>
        <w:spacing w:line="400" w:lineRule="exact"/>
        <w:ind w:firstLineChars="202" w:firstLine="485"/>
        <w:rPr>
          <w:rFonts w:cs="Times New Roman"/>
          <w:color w:val="000000" w:themeColor="text1"/>
          <w:szCs w:val="24"/>
        </w:rPr>
      </w:pPr>
      <w:r w:rsidRPr="009D03D0">
        <w:rPr>
          <w:rFonts w:cs="Times New Roman" w:hint="eastAsia"/>
          <w:color w:val="000000" w:themeColor="text1"/>
          <w:szCs w:val="24"/>
        </w:rPr>
        <w:t>本章主</w:t>
      </w:r>
      <w:r w:rsidR="000A5FF2">
        <w:rPr>
          <w:rFonts w:cs="Times New Roman" w:hint="eastAsia"/>
          <w:color w:val="000000" w:themeColor="text1"/>
          <w:szCs w:val="24"/>
        </w:rPr>
        <w:t>要对系统功能进行详细的测试，</w:t>
      </w:r>
      <w:commentRangeStart w:id="350"/>
      <w:r w:rsidR="000A5FF2">
        <w:rPr>
          <w:rFonts w:cs="Times New Roman" w:hint="eastAsia"/>
          <w:color w:val="000000" w:themeColor="text1"/>
          <w:szCs w:val="24"/>
        </w:rPr>
        <w:t>由于系统的目标是设计一套</w:t>
      </w:r>
      <w:proofErr w:type="gramStart"/>
      <w:r w:rsidR="000A5FF2">
        <w:rPr>
          <w:rFonts w:cs="Times New Roman" w:hint="eastAsia"/>
          <w:color w:val="000000" w:themeColor="text1"/>
          <w:szCs w:val="24"/>
        </w:rPr>
        <w:t>流处理</w:t>
      </w:r>
      <w:proofErr w:type="gramEnd"/>
      <w:r w:rsidR="000A5FF2">
        <w:rPr>
          <w:rFonts w:cs="Times New Roman" w:hint="eastAsia"/>
          <w:color w:val="000000" w:themeColor="text1"/>
          <w:szCs w:val="24"/>
        </w:rPr>
        <w:t>系统</w:t>
      </w:r>
      <w:commentRangeEnd w:id="350"/>
      <w:r w:rsidR="00585FD0">
        <w:rPr>
          <w:rStyle w:val="ac"/>
        </w:rPr>
        <w:commentReference w:id="350"/>
      </w:r>
      <w:r w:rsidR="000A5FF2">
        <w:rPr>
          <w:rFonts w:cs="Times New Roman" w:hint="eastAsia"/>
          <w:color w:val="000000" w:themeColor="text1"/>
          <w:szCs w:val="24"/>
        </w:rPr>
        <w:t>。</w:t>
      </w:r>
      <w:r w:rsidRPr="009D03D0">
        <w:rPr>
          <w:rFonts w:cs="Times New Roman" w:hint="eastAsia"/>
          <w:color w:val="000000" w:themeColor="text1"/>
          <w:szCs w:val="24"/>
        </w:rPr>
        <w:t>所以</w:t>
      </w:r>
      <w:r w:rsidR="000A5FF2">
        <w:rPr>
          <w:rFonts w:cs="Times New Roman" w:hint="eastAsia"/>
          <w:color w:val="000000" w:themeColor="text1"/>
          <w:szCs w:val="24"/>
        </w:rPr>
        <w:t>系统需求</w:t>
      </w:r>
      <w:r w:rsidR="00BF5F2F">
        <w:rPr>
          <w:rFonts w:cs="Times New Roman" w:hint="eastAsia"/>
          <w:color w:val="000000" w:themeColor="text1"/>
          <w:szCs w:val="24"/>
        </w:rPr>
        <w:t>对</w:t>
      </w:r>
      <w:r w:rsidRPr="009D03D0">
        <w:rPr>
          <w:rFonts w:cs="Times New Roman" w:hint="eastAsia"/>
          <w:color w:val="000000" w:themeColor="text1"/>
          <w:szCs w:val="24"/>
        </w:rPr>
        <w:t>可用性要求比较高，</w:t>
      </w:r>
      <w:r w:rsidR="000A5FF2">
        <w:rPr>
          <w:rFonts w:cs="Times New Roman" w:hint="eastAsia"/>
          <w:color w:val="000000" w:themeColor="text1"/>
          <w:szCs w:val="24"/>
        </w:rPr>
        <w:t>同时</w:t>
      </w:r>
      <w:r w:rsidRPr="009D03D0">
        <w:rPr>
          <w:rFonts w:cs="Times New Roman" w:hint="eastAsia"/>
          <w:color w:val="000000" w:themeColor="text1"/>
          <w:szCs w:val="24"/>
        </w:rPr>
        <w:t>需要优秀完备的测试环境进行支持</w:t>
      </w:r>
      <w:r w:rsidR="00BF5F2F">
        <w:rPr>
          <w:rFonts w:cs="Times New Roman" w:hint="eastAsia"/>
          <w:color w:val="000000" w:themeColor="text1"/>
          <w:szCs w:val="24"/>
        </w:rPr>
        <w:t>。</w:t>
      </w:r>
      <w:r w:rsidRPr="009D03D0">
        <w:rPr>
          <w:rFonts w:cs="Times New Roman" w:hint="eastAsia"/>
          <w:color w:val="000000" w:themeColor="text1"/>
          <w:szCs w:val="24"/>
        </w:rPr>
        <w:t>本章内容也是保证系统可用的必不可少的一部分。测试主要包括功能性测试，以及性能测试两个方面。</w:t>
      </w:r>
    </w:p>
    <w:p w14:paraId="02F3A874" w14:textId="77777777" w:rsidR="003B6B3E" w:rsidRPr="004408EA" w:rsidRDefault="003B6B3E" w:rsidP="004408EA">
      <w:pPr>
        <w:pStyle w:val="2"/>
        <w:spacing w:before="326" w:after="326"/>
      </w:pPr>
      <w:bookmarkStart w:id="352" w:name="_Toc2274946"/>
      <w:bookmarkStart w:id="353" w:name="_Toc2329332"/>
      <w:bookmarkStart w:id="354" w:name="_Toc3724994"/>
      <w:r w:rsidRPr="004408EA">
        <w:t xml:space="preserve">8.1 </w:t>
      </w:r>
      <w:r w:rsidRPr="004408EA">
        <w:rPr>
          <w:rFonts w:hint="eastAsia"/>
        </w:rPr>
        <w:t>测试环境</w:t>
      </w:r>
      <w:bookmarkEnd w:id="352"/>
      <w:bookmarkEnd w:id="353"/>
      <w:bookmarkEnd w:id="354"/>
    </w:p>
    <w:p w14:paraId="58920962" w14:textId="7CCB6108" w:rsidR="003B6B3E" w:rsidRPr="009D03D0" w:rsidRDefault="003B6B3E" w:rsidP="003B6B3E">
      <w:pPr>
        <w:ind w:firstLine="480"/>
        <w:rPr>
          <w:color w:val="000000" w:themeColor="text1"/>
        </w:rPr>
      </w:pPr>
      <w:r w:rsidRPr="009D03D0">
        <w:rPr>
          <w:rFonts w:hint="eastAsia"/>
          <w:color w:val="000000" w:themeColor="text1"/>
        </w:rPr>
        <w:t>本系统的测试环境都由</w:t>
      </w:r>
      <w:r w:rsidRPr="009D03D0">
        <w:rPr>
          <w:color w:val="000000" w:themeColor="text1"/>
        </w:rPr>
        <w:t>docker</w:t>
      </w:r>
      <w:r w:rsidRPr="009D03D0">
        <w:rPr>
          <w:rFonts w:hint="eastAsia"/>
          <w:color w:val="000000" w:themeColor="text1"/>
        </w:rPr>
        <w:t>进行装箱</w:t>
      </w:r>
      <w:r w:rsidR="00BF5F2F">
        <w:rPr>
          <w:rFonts w:hint="eastAsia"/>
          <w:color w:val="000000" w:themeColor="text1"/>
        </w:rPr>
        <w:t>。</w:t>
      </w:r>
      <w:r w:rsidRPr="009D03D0">
        <w:rPr>
          <w:color w:val="000000" w:themeColor="text1"/>
        </w:rPr>
        <w:t>docker</w:t>
      </w:r>
      <w:r w:rsidRPr="009D03D0">
        <w:rPr>
          <w:rFonts w:hint="eastAsia"/>
          <w:color w:val="000000" w:themeColor="text1"/>
        </w:rPr>
        <w:t>是一个开源的应用容器引擎，可以让开发者打包他们的应用以及依赖包到一个轻量级、可移植的容器中，然后发布到任何流行的</w:t>
      </w:r>
      <w:r w:rsidRPr="009D03D0">
        <w:rPr>
          <w:color w:val="000000" w:themeColor="text1"/>
        </w:rPr>
        <w:t>Linux</w:t>
      </w:r>
      <w:r w:rsidRPr="009D03D0">
        <w:rPr>
          <w:rFonts w:hint="eastAsia"/>
          <w:color w:val="000000" w:themeColor="text1"/>
        </w:rPr>
        <w:t>机器上，也可以实现虚拟化。使用</w:t>
      </w:r>
      <w:r w:rsidRPr="009D03D0">
        <w:rPr>
          <w:color w:val="000000" w:themeColor="text1"/>
        </w:rPr>
        <w:t>docker</w:t>
      </w:r>
      <w:r w:rsidRPr="009D03D0">
        <w:rPr>
          <w:rFonts w:hint="eastAsia"/>
          <w:color w:val="000000" w:themeColor="text1"/>
        </w:rPr>
        <w:t>可以方便在本地</w:t>
      </w:r>
      <w:r w:rsidRPr="009D03D0">
        <w:rPr>
          <w:color w:val="000000" w:themeColor="text1"/>
        </w:rPr>
        <w:t>PC</w:t>
      </w:r>
      <w:r w:rsidRPr="009D03D0">
        <w:rPr>
          <w:rFonts w:hint="eastAsia"/>
          <w:color w:val="000000" w:themeColor="text1"/>
        </w:rPr>
        <w:t>测试，然后在服务器上部署。测试的环境如表</w:t>
      </w:r>
      <w:r w:rsidR="00E13EF0">
        <w:rPr>
          <w:rFonts w:hint="eastAsia"/>
          <w:color w:val="000000" w:themeColor="text1"/>
        </w:rPr>
        <w:t>8</w:t>
      </w:r>
      <w:r w:rsidR="00E13EF0">
        <w:rPr>
          <w:color w:val="000000" w:themeColor="text1"/>
        </w:rPr>
        <w:t>-1</w:t>
      </w:r>
      <w:r w:rsidRPr="009D03D0">
        <w:rPr>
          <w:rFonts w:hint="eastAsia"/>
          <w:color w:val="000000" w:themeColor="text1"/>
        </w:rPr>
        <w:t>所示：</w:t>
      </w:r>
    </w:p>
    <w:p w14:paraId="757EEAFD" w14:textId="769533F3" w:rsidR="003B6B3E" w:rsidRPr="00944031" w:rsidRDefault="00EA4697" w:rsidP="000C7F4F">
      <w:pPr>
        <w:pStyle w:val="aff0"/>
      </w:pPr>
      <w:r w:rsidRPr="00944031">
        <w:t>表</w:t>
      </w:r>
      <w:r w:rsidRPr="00944031">
        <w:t xml:space="preserve">8-1 </w:t>
      </w:r>
      <w:r w:rsidRPr="00944031">
        <w:t>测试环境示意表</w:t>
      </w:r>
    </w:p>
    <w:tbl>
      <w:tblPr>
        <w:tblW w:w="0" w:type="auto"/>
        <w:tblLook w:val="04A0" w:firstRow="1" w:lastRow="0" w:firstColumn="1" w:lastColumn="0" w:noHBand="0" w:noVBand="1"/>
      </w:tblPr>
      <w:tblGrid>
        <w:gridCol w:w="2263"/>
        <w:gridCol w:w="2410"/>
        <w:gridCol w:w="3617"/>
      </w:tblGrid>
      <w:tr w:rsidR="003B6B3E" w:rsidRPr="009D03D0" w14:paraId="5EFBD991"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2109DC74"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软件</w:t>
            </w:r>
            <w:r w:rsidRPr="004365B0">
              <w:rPr>
                <w:rFonts w:eastAsia="STKaiti" w:cs="Times New Roman"/>
                <w:color w:val="000000" w:themeColor="text1"/>
                <w:sz w:val="21"/>
              </w:rPr>
              <w:t>/</w:t>
            </w:r>
            <w:r w:rsidRPr="004365B0">
              <w:rPr>
                <w:rFonts w:eastAsia="STKaiti" w:cs="Times New Roman"/>
                <w:color w:val="000000" w:themeColor="text1"/>
                <w:sz w:val="21"/>
              </w:rPr>
              <w:t>框架名称</w:t>
            </w:r>
          </w:p>
        </w:tc>
        <w:tc>
          <w:tcPr>
            <w:tcW w:w="2410" w:type="dxa"/>
            <w:tcBorders>
              <w:top w:val="single" w:sz="4" w:space="0" w:color="auto"/>
              <w:left w:val="single" w:sz="4" w:space="0" w:color="auto"/>
              <w:bottom w:val="single" w:sz="4" w:space="0" w:color="auto"/>
              <w:right w:val="single" w:sz="4" w:space="0" w:color="auto"/>
            </w:tcBorders>
            <w:hideMark/>
          </w:tcPr>
          <w:p w14:paraId="125B2164"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软件</w:t>
            </w:r>
            <w:r w:rsidRPr="004365B0">
              <w:rPr>
                <w:rFonts w:eastAsia="STKaiti" w:cs="Times New Roman"/>
                <w:color w:val="000000" w:themeColor="text1"/>
                <w:sz w:val="21"/>
              </w:rPr>
              <w:t>/</w:t>
            </w:r>
            <w:r w:rsidRPr="004365B0">
              <w:rPr>
                <w:rFonts w:eastAsia="STKaiti" w:cs="Times New Roman"/>
                <w:color w:val="000000" w:themeColor="text1"/>
                <w:sz w:val="21"/>
              </w:rPr>
              <w:t>框架版本</w:t>
            </w:r>
          </w:p>
        </w:tc>
        <w:tc>
          <w:tcPr>
            <w:tcW w:w="3617" w:type="dxa"/>
            <w:tcBorders>
              <w:top w:val="single" w:sz="4" w:space="0" w:color="auto"/>
              <w:left w:val="single" w:sz="4" w:space="0" w:color="auto"/>
              <w:bottom w:val="single" w:sz="4" w:space="0" w:color="auto"/>
              <w:right w:val="single" w:sz="4" w:space="0" w:color="auto"/>
            </w:tcBorders>
            <w:hideMark/>
          </w:tcPr>
          <w:p w14:paraId="4D1CA53C"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功能</w:t>
            </w:r>
          </w:p>
        </w:tc>
      </w:tr>
      <w:tr w:rsidR="003B6B3E" w:rsidRPr="009D03D0" w14:paraId="017DB20A"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7ED689A8"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Windows 10</w:t>
            </w:r>
          </w:p>
        </w:tc>
        <w:tc>
          <w:tcPr>
            <w:tcW w:w="2410" w:type="dxa"/>
            <w:tcBorders>
              <w:top w:val="single" w:sz="4" w:space="0" w:color="auto"/>
              <w:left w:val="single" w:sz="4" w:space="0" w:color="auto"/>
              <w:bottom w:val="single" w:sz="4" w:space="0" w:color="auto"/>
              <w:right w:val="single" w:sz="4" w:space="0" w:color="auto"/>
            </w:tcBorders>
            <w:hideMark/>
          </w:tcPr>
          <w:p w14:paraId="076BE726"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1809</w:t>
            </w:r>
          </w:p>
        </w:tc>
        <w:tc>
          <w:tcPr>
            <w:tcW w:w="3617" w:type="dxa"/>
            <w:tcBorders>
              <w:top w:val="single" w:sz="4" w:space="0" w:color="auto"/>
              <w:left w:val="single" w:sz="4" w:space="0" w:color="auto"/>
              <w:bottom w:val="single" w:sz="4" w:space="0" w:color="auto"/>
              <w:right w:val="single" w:sz="4" w:space="0" w:color="auto"/>
            </w:tcBorders>
            <w:hideMark/>
          </w:tcPr>
          <w:p w14:paraId="518F4CAF"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PC</w:t>
            </w:r>
            <w:r w:rsidRPr="004365B0">
              <w:rPr>
                <w:rFonts w:eastAsia="STKaiti" w:cs="Times New Roman"/>
                <w:color w:val="000000" w:themeColor="text1"/>
                <w:sz w:val="21"/>
              </w:rPr>
              <w:t>操作系统</w:t>
            </w:r>
          </w:p>
        </w:tc>
      </w:tr>
      <w:tr w:rsidR="003B6B3E" w:rsidRPr="009D03D0" w14:paraId="6579685D"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4E23E2A7"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JDK</w:t>
            </w:r>
          </w:p>
        </w:tc>
        <w:tc>
          <w:tcPr>
            <w:tcW w:w="2410" w:type="dxa"/>
            <w:tcBorders>
              <w:top w:val="single" w:sz="4" w:space="0" w:color="auto"/>
              <w:left w:val="single" w:sz="4" w:space="0" w:color="auto"/>
              <w:bottom w:val="single" w:sz="4" w:space="0" w:color="auto"/>
              <w:right w:val="single" w:sz="4" w:space="0" w:color="auto"/>
            </w:tcBorders>
            <w:hideMark/>
          </w:tcPr>
          <w:p w14:paraId="51BB0346"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1.8</w:t>
            </w:r>
          </w:p>
        </w:tc>
        <w:tc>
          <w:tcPr>
            <w:tcW w:w="3617" w:type="dxa"/>
            <w:tcBorders>
              <w:top w:val="single" w:sz="4" w:space="0" w:color="auto"/>
              <w:left w:val="single" w:sz="4" w:space="0" w:color="auto"/>
              <w:bottom w:val="single" w:sz="4" w:space="0" w:color="auto"/>
              <w:right w:val="single" w:sz="4" w:space="0" w:color="auto"/>
            </w:tcBorders>
            <w:hideMark/>
          </w:tcPr>
          <w:p w14:paraId="0E797B3C"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数据获取模块</w:t>
            </w:r>
            <w:r w:rsidRPr="004365B0">
              <w:rPr>
                <w:rFonts w:eastAsia="STKaiti" w:cs="Times New Roman"/>
                <w:color w:val="000000" w:themeColor="text1"/>
                <w:sz w:val="21"/>
              </w:rPr>
              <w:t>/</w:t>
            </w:r>
            <w:proofErr w:type="spellStart"/>
            <w:r w:rsidRPr="004365B0">
              <w:rPr>
                <w:rFonts w:eastAsia="STKaiti" w:cs="Times New Roman"/>
                <w:color w:val="000000" w:themeColor="text1"/>
                <w:sz w:val="21"/>
              </w:rPr>
              <w:t>Netty</w:t>
            </w:r>
            <w:proofErr w:type="spellEnd"/>
            <w:r w:rsidRPr="004365B0">
              <w:rPr>
                <w:rFonts w:eastAsia="STKaiti" w:cs="Times New Roman"/>
                <w:color w:val="000000" w:themeColor="text1"/>
                <w:sz w:val="21"/>
              </w:rPr>
              <w:t xml:space="preserve">/Kafka/Spark Streaming </w:t>
            </w:r>
            <w:r w:rsidRPr="004365B0">
              <w:rPr>
                <w:rFonts w:eastAsia="STKaiti" w:cs="Times New Roman"/>
                <w:color w:val="000000" w:themeColor="text1"/>
                <w:sz w:val="21"/>
              </w:rPr>
              <w:t>采用的语言</w:t>
            </w:r>
          </w:p>
        </w:tc>
      </w:tr>
      <w:tr w:rsidR="003B6B3E" w:rsidRPr="009D03D0" w14:paraId="55C5CD91"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7DA5A122"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Python</w:t>
            </w:r>
          </w:p>
        </w:tc>
        <w:tc>
          <w:tcPr>
            <w:tcW w:w="2410" w:type="dxa"/>
            <w:tcBorders>
              <w:top w:val="single" w:sz="4" w:space="0" w:color="auto"/>
              <w:left w:val="single" w:sz="4" w:space="0" w:color="auto"/>
              <w:bottom w:val="single" w:sz="4" w:space="0" w:color="auto"/>
              <w:right w:val="single" w:sz="4" w:space="0" w:color="auto"/>
            </w:tcBorders>
            <w:hideMark/>
          </w:tcPr>
          <w:p w14:paraId="56237E06"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3.6</w:t>
            </w:r>
          </w:p>
        </w:tc>
        <w:tc>
          <w:tcPr>
            <w:tcW w:w="3617" w:type="dxa"/>
            <w:tcBorders>
              <w:top w:val="single" w:sz="4" w:space="0" w:color="auto"/>
              <w:left w:val="single" w:sz="4" w:space="0" w:color="auto"/>
              <w:bottom w:val="single" w:sz="4" w:space="0" w:color="auto"/>
              <w:right w:val="single" w:sz="4" w:space="0" w:color="auto"/>
            </w:tcBorders>
            <w:hideMark/>
          </w:tcPr>
          <w:p w14:paraId="2AA6A2F1" w14:textId="11F32B6D"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计算平台使用的语言，大部分计算模块基于</w:t>
            </w:r>
            <w:r w:rsidRPr="004365B0">
              <w:rPr>
                <w:rFonts w:eastAsia="STKaiti" w:cs="Times New Roman"/>
                <w:color w:val="000000" w:themeColor="text1"/>
                <w:sz w:val="21"/>
              </w:rPr>
              <w:t>Python</w:t>
            </w:r>
            <w:r w:rsidR="00F5569D">
              <w:rPr>
                <w:rFonts w:eastAsia="STKaiti" w:cs="Times New Roman"/>
                <w:color w:val="000000" w:themeColor="text1"/>
                <w:sz w:val="21"/>
              </w:rPr>
              <w:t>.</w:t>
            </w:r>
          </w:p>
        </w:tc>
      </w:tr>
      <w:tr w:rsidR="003B6B3E" w:rsidRPr="009D03D0" w14:paraId="2A889599"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206C2199"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Spring BOOT</w:t>
            </w:r>
          </w:p>
        </w:tc>
        <w:tc>
          <w:tcPr>
            <w:tcW w:w="2410" w:type="dxa"/>
            <w:tcBorders>
              <w:top w:val="single" w:sz="4" w:space="0" w:color="auto"/>
              <w:left w:val="single" w:sz="4" w:space="0" w:color="auto"/>
              <w:bottom w:val="single" w:sz="4" w:space="0" w:color="auto"/>
              <w:right w:val="single" w:sz="4" w:space="0" w:color="auto"/>
            </w:tcBorders>
            <w:hideMark/>
          </w:tcPr>
          <w:p w14:paraId="6F51AFF7"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2.0</w:t>
            </w:r>
          </w:p>
        </w:tc>
        <w:tc>
          <w:tcPr>
            <w:tcW w:w="3617" w:type="dxa"/>
            <w:tcBorders>
              <w:top w:val="single" w:sz="4" w:space="0" w:color="auto"/>
              <w:left w:val="single" w:sz="4" w:space="0" w:color="auto"/>
              <w:bottom w:val="single" w:sz="4" w:space="0" w:color="auto"/>
              <w:right w:val="single" w:sz="4" w:space="0" w:color="auto"/>
            </w:tcBorders>
            <w:hideMark/>
          </w:tcPr>
          <w:p w14:paraId="2BD87837"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快速搭建的</w:t>
            </w:r>
            <w:r w:rsidRPr="004365B0">
              <w:rPr>
                <w:rFonts w:eastAsia="STKaiti" w:cs="Times New Roman"/>
                <w:color w:val="000000" w:themeColor="text1"/>
                <w:sz w:val="21"/>
              </w:rPr>
              <w:t>Web</w:t>
            </w:r>
            <w:r w:rsidRPr="004365B0">
              <w:rPr>
                <w:rFonts w:eastAsia="STKaiti" w:cs="Times New Roman"/>
                <w:color w:val="000000" w:themeColor="text1"/>
                <w:sz w:val="21"/>
              </w:rPr>
              <w:t>框架</w:t>
            </w:r>
          </w:p>
        </w:tc>
      </w:tr>
      <w:tr w:rsidR="003B6B3E" w:rsidRPr="009D03D0" w14:paraId="5C02E3FE"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54DFCA39"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MySQL</w:t>
            </w:r>
          </w:p>
        </w:tc>
        <w:tc>
          <w:tcPr>
            <w:tcW w:w="2410" w:type="dxa"/>
            <w:tcBorders>
              <w:top w:val="single" w:sz="4" w:space="0" w:color="auto"/>
              <w:left w:val="single" w:sz="4" w:space="0" w:color="auto"/>
              <w:bottom w:val="single" w:sz="4" w:space="0" w:color="auto"/>
              <w:right w:val="single" w:sz="4" w:space="0" w:color="auto"/>
            </w:tcBorders>
            <w:hideMark/>
          </w:tcPr>
          <w:p w14:paraId="285DDD07"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5.5</w:t>
            </w:r>
          </w:p>
        </w:tc>
        <w:tc>
          <w:tcPr>
            <w:tcW w:w="3617" w:type="dxa"/>
            <w:tcBorders>
              <w:top w:val="single" w:sz="4" w:space="0" w:color="auto"/>
              <w:left w:val="single" w:sz="4" w:space="0" w:color="auto"/>
              <w:bottom w:val="single" w:sz="4" w:space="0" w:color="auto"/>
              <w:right w:val="single" w:sz="4" w:space="0" w:color="auto"/>
            </w:tcBorders>
            <w:hideMark/>
          </w:tcPr>
          <w:p w14:paraId="33F513BC"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关系型数据库</w:t>
            </w:r>
          </w:p>
        </w:tc>
      </w:tr>
      <w:tr w:rsidR="003B6B3E" w:rsidRPr="009D03D0" w14:paraId="415D3A20"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75F17929"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Redis</w:t>
            </w:r>
          </w:p>
        </w:tc>
        <w:tc>
          <w:tcPr>
            <w:tcW w:w="2410" w:type="dxa"/>
            <w:tcBorders>
              <w:top w:val="single" w:sz="4" w:space="0" w:color="auto"/>
              <w:left w:val="single" w:sz="4" w:space="0" w:color="auto"/>
              <w:bottom w:val="single" w:sz="4" w:space="0" w:color="auto"/>
              <w:right w:val="single" w:sz="4" w:space="0" w:color="auto"/>
            </w:tcBorders>
            <w:hideMark/>
          </w:tcPr>
          <w:p w14:paraId="4BC21DB1"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4.5</w:t>
            </w:r>
          </w:p>
        </w:tc>
        <w:tc>
          <w:tcPr>
            <w:tcW w:w="3617" w:type="dxa"/>
            <w:tcBorders>
              <w:top w:val="single" w:sz="4" w:space="0" w:color="auto"/>
              <w:left w:val="single" w:sz="4" w:space="0" w:color="auto"/>
              <w:bottom w:val="single" w:sz="4" w:space="0" w:color="auto"/>
              <w:right w:val="single" w:sz="4" w:space="0" w:color="auto"/>
            </w:tcBorders>
            <w:hideMark/>
          </w:tcPr>
          <w:p w14:paraId="70F9FC9E"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非关系型缓存数据库</w:t>
            </w:r>
          </w:p>
        </w:tc>
      </w:tr>
      <w:tr w:rsidR="003B6B3E" w:rsidRPr="009D03D0" w14:paraId="24DBCF7D"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308BB9DD" w14:textId="77777777" w:rsidR="003B6B3E" w:rsidRPr="004365B0" w:rsidRDefault="003B6B3E" w:rsidP="00467A4C">
            <w:pPr>
              <w:ind w:firstLineChars="0" w:firstLine="0"/>
              <w:jc w:val="left"/>
              <w:rPr>
                <w:rFonts w:eastAsia="STKaiti" w:cs="Times New Roman"/>
                <w:color w:val="000000" w:themeColor="text1"/>
                <w:sz w:val="21"/>
              </w:rPr>
            </w:pPr>
            <w:proofErr w:type="spellStart"/>
            <w:r w:rsidRPr="004365B0">
              <w:rPr>
                <w:rFonts w:eastAsia="STKaiti" w:cs="Times New Roman"/>
                <w:color w:val="000000" w:themeColor="text1"/>
                <w:sz w:val="21"/>
              </w:rPr>
              <w:t>Netty</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7B661DC3"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4.1</w:t>
            </w:r>
          </w:p>
        </w:tc>
        <w:tc>
          <w:tcPr>
            <w:tcW w:w="3617" w:type="dxa"/>
            <w:tcBorders>
              <w:top w:val="single" w:sz="4" w:space="0" w:color="auto"/>
              <w:left w:val="single" w:sz="4" w:space="0" w:color="auto"/>
              <w:bottom w:val="single" w:sz="4" w:space="0" w:color="auto"/>
              <w:right w:val="single" w:sz="4" w:space="0" w:color="auto"/>
            </w:tcBorders>
            <w:hideMark/>
          </w:tcPr>
          <w:p w14:paraId="1790B0D0"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高可用通信框架</w:t>
            </w:r>
          </w:p>
        </w:tc>
      </w:tr>
      <w:tr w:rsidR="003B6B3E" w:rsidRPr="009D03D0" w14:paraId="261A6814"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1FB3C388" w14:textId="77777777" w:rsidR="003B6B3E" w:rsidRPr="004365B0" w:rsidRDefault="003B6B3E" w:rsidP="00467A4C">
            <w:pPr>
              <w:ind w:firstLineChars="0" w:firstLine="0"/>
              <w:jc w:val="left"/>
              <w:rPr>
                <w:rFonts w:eastAsia="STKaiti" w:cs="Times New Roman"/>
                <w:color w:val="000000" w:themeColor="text1"/>
                <w:sz w:val="21"/>
              </w:rPr>
            </w:pPr>
            <w:proofErr w:type="spellStart"/>
            <w:r w:rsidRPr="004365B0">
              <w:rPr>
                <w:rFonts w:eastAsia="STKaiti" w:cs="Times New Roman"/>
                <w:color w:val="000000" w:themeColor="text1"/>
                <w:sz w:val="21"/>
              </w:rPr>
              <w:t>RocketMQ</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4E60F912"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4.3.2</w:t>
            </w:r>
          </w:p>
        </w:tc>
        <w:tc>
          <w:tcPr>
            <w:tcW w:w="3617" w:type="dxa"/>
            <w:tcBorders>
              <w:top w:val="single" w:sz="4" w:space="0" w:color="auto"/>
              <w:left w:val="single" w:sz="4" w:space="0" w:color="auto"/>
              <w:bottom w:val="single" w:sz="4" w:space="0" w:color="auto"/>
              <w:right w:val="single" w:sz="4" w:space="0" w:color="auto"/>
            </w:tcBorders>
            <w:hideMark/>
          </w:tcPr>
          <w:p w14:paraId="793FF802"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Kafka</w:t>
            </w:r>
            <w:r w:rsidRPr="004365B0">
              <w:rPr>
                <w:rFonts w:eastAsia="STKaiti" w:cs="Times New Roman"/>
                <w:color w:val="000000" w:themeColor="text1"/>
                <w:sz w:val="21"/>
              </w:rPr>
              <w:t>消息队列</w:t>
            </w:r>
          </w:p>
        </w:tc>
      </w:tr>
      <w:tr w:rsidR="003B6B3E" w:rsidRPr="009D03D0" w14:paraId="58EC1CB4" w14:textId="77777777" w:rsidTr="00BF5F2F">
        <w:trPr>
          <w:trHeight w:val="318"/>
        </w:trPr>
        <w:tc>
          <w:tcPr>
            <w:tcW w:w="2263" w:type="dxa"/>
            <w:tcBorders>
              <w:top w:val="single" w:sz="4" w:space="0" w:color="auto"/>
              <w:left w:val="single" w:sz="4" w:space="0" w:color="auto"/>
              <w:bottom w:val="single" w:sz="4" w:space="0" w:color="auto"/>
              <w:right w:val="single" w:sz="4" w:space="0" w:color="auto"/>
            </w:tcBorders>
            <w:hideMark/>
          </w:tcPr>
          <w:p w14:paraId="5E178AC6"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Spark Streaming</w:t>
            </w:r>
          </w:p>
        </w:tc>
        <w:tc>
          <w:tcPr>
            <w:tcW w:w="2410" w:type="dxa"/>
            <w:tcBorders>
              <w:top w:val="single" w:sz="4" w:space="0" w:color="auto"/>
              <w:left w:val="single" w:sz="4" w:space="0" w:color="auto"/>
              <w:bottom w:val="single" w:sz="4" w:space="0" w:color="auto"/>
              <w:right w:val="single" w:sz="4" w:space="0" w:color="auto"/>
            </w:tcBorders>
            <w:hideMark/>
          </w:tcPr>
          <w:p w14:paraId="4833C105"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2.4</w:t>
            </w:r>
          </w:p>
        </w:tc>
        <w:tc>
          <w:tcPr>
            <w:tcW w:w="3617" w:type="dxa"/>
            <w:tcBorders>
              <w:top w:val="single" w:sz="4" w:space="0" w:color="auto"/>
              <w:left w:val="single" w:sz="4" w:space="0" w:color="auto"/>
              <w:bottom w:val="single" w:sz="4" w:space="0" w:color="auto"/>
              <w:right w:val="single" w:sz="4" w:space="0" w:color="auto"/>
            </w:tcBorders>
            <w:hideMark/>
          </w:tcPr>
          <w:p w14:paraId="0480B6A9"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流处理框架，</w:t>
            </w:r>
            <w:r w:rsidRPr="004365B0">
              <w:rPr>
                <w:rFonts w:eastAsia="STKaiti" w:cs="Times New Roman"/>
                <w:color w:val="000000" w:themeColor="text1"/>
                <w:sz w:val="21"/>
              </w:rPr>
              <w:t>Hadoop 2.7</w:t>
            </w:r>
          </w:p>
        </w:tc>
      </w:tr>
    </w:tbl>
    <w:p w14:paraId="7515FEC7" w14:textId="77777777" w:rsidR="003B6B3E" w:rsidRPr="009D03D0" w:rsidRDefault="003B6B3E" w:rsidP="003B6B3E">
      <w:pPr>
        <w:ind w:firstLine="480"/>
        <w:rPr>
          <w:color w:val="000000" w:themeColor="text1"/>
        </w:rPr>
      </w:pPr>
    </w:p>
    <w:p w14:paraId="67DC0CE1" w14:textId="0D625291" w:rsidR="003B6B3E" w:rsidRPr="004408EA" w:rsidRDefault="003B6B3E" w:rsidP="004408EA">
      <w:pPr>
        <w:pStyle w:val="2"/>
        <w:spacing w:before="326" w:after="326"/>
      </w:pPr>
      <w:bookmarkStart w:id="355" w:name="_Toc2274947"/>
      <w:bookmarkStart w:id="356" w:name="_Toc2329333"/>
      <w:bookmarkStart w:id="357" w:name="_Toc3724995"/>
      <w:r w:rsidRPr="004408EA">
        <w:t xml:space="preserve">8.2 </w:t>
      </w:r>
      <w:r w:rsidRPr="004408EA">
        <w:rPr>
          <w:rFonts w:hint="eastAsia"/>
        </w:rPr>
        <w:t>功能</w:t>
      </w:r>
      <w:bookmarkEnd w:id="355"/>
      <w:bookmarkEnd w:id="356"/>
      <w:r w:rsidR="00A17FB6">
        <w:rPr>
          <w:rFonts w:hint="eastAsia"/>
        </w:rPr>
        <w:t>测试</w:t>
      </w:r>
      <w:bookmarkEnd w:id="357"/>
    </w:p>
    <w:p w14:paraId="7FE705DA" w14:textId="7E76961A" w:rsidR="003B6B3E" w:rsidRPr="009D03D0" w:rsidRDefault="003B6B3E" w:rsidP="003B6B3E">
      <w:pPr>
        <w:ind w:firstLine="480"/>
        <w:rPr>
          <w:color w:val="000000" w:themeColor="text1"/>
        </w:rPr>
      </w:pPr>
      <w:r w:rsidRPr="009D03D0">
        <w:rPr>
          <w:rFonts w:hint="eastAsia"/>
          <w:color w:val="000000" w:themeColor="text1"/>
        </w:rPr>
        <w:t>本系统的主要功能模块需要通过单元化测试，单元化测试应该相互独立，单元测试覆盖应该尽可能全面，单元测试应该使用</w:t>
      </w:r>
      <w:r w:rsidRPr="009D03D0">
        <w:rPr>
          <w:color w:val="000000" w:themeColor="text1"/>
        </w:rPr>
        <w:t>Assert</w:t>
      </w:r>
      <w:r w:rsidRPr="009D03D0">
        <w:rPr>
          <w:rFonts w:hint="eastAsia"/>
          <w:color w:val="000000" w:themeColor="text1"/>
        </w:rPr>
        <w:t>断言方式对于通过有完备性的表达（通过即通过，不通过需要统一抛出携带信息的异常，而不是打印日志）。对于大部分的</w:t>
      </w:r>
      <w:r w:rsidRPr="009D03D0">
        <w:rPr>
          <w:color w:val="000000" w:themeColor="text1"/>
        </w:rPr>
        <w:t>Java</w:t>
      </w:r>
      <w:r w:rsidRPr="009D03D0">
        <w:rPr>
          <w:rFonts w:hint="eastAsia"/>
          <w:color w:val="000000" w:themeColor="text1"/>
        </w:rPr>
        <w:t>平台代码，采用</w:t>
      </w:r>
      <w:r w:rsidRPr="009D03D0">
        <w:rPr>
          <w:color w:val="000000" w:themeColor="text1"/>
        </w:rPr>
        <w:t>Mockito</w:t>
      </w:r>
      <w:r w:rsidRPr="009D03D0">
        <w:rPr>
          <w:rFonts w:hint="eastAsia"/>
          <w:color w:val="000000" w:themeColor="text1"/>
        </w:rPr>
        <w:t>与</w:t>
      </w:r>
      <w:r w:rsidRPr="009D03D0">
        <w:rPr>
          <w:color w:val="000000" w:themeColor="text1"/>
        </w:rPr>
        <w:t>Junit</w:t>
      </w:r>
      <w:r w:rsidRPr="009D03D0">
        <w:rPr>
          <w:rFonts w:hint="eastAsia"/>
          <w:color w:val="000000" w:themeColor="text1"/>
        </w:rPr>
        <w:t>框架实现功能测试。</w:t>
      </w:r>
    </w:p>
    <w:p w14:paraId="5CD86E89" w14:textId="77777777" w:rsidR="003B6B3E" w:rsidRPr="009D03D0" w:rsidRDefault="003B6B3E" w:rsidP="003B6B3E">
      <w:pPr>
        <w:ind w:firstLine="480"/>
        <w:jc w:val="left"/>
        <w:rPr>
          <w:color w:val="000000" w:themeColor="text1"/>
        </w:rPr>
      </w:pPr>
    </w:p>
    <w:p w14:paraId="76155ECC" w14:textId="77777777" w:rsidR="003B6B3E" w:rsidRPr="009D03D0" w:rsidRDefault="003B6B3E" w:rsidP="004408EA">
      <w:pPr>
        <w:pStyle w:val="3"/>
        <w:spacing w:before="163" w:after="163"/>
      </w:pPr>
      <w:bookmarkStart w:id="358" w:name="_Toc2274948"/>
      <w:bookmarkStart w:id="359" w:name="_Toc3724996"/>
      <w:r w:rsidRPr="009D03D0">
        <w:lastRenderedPageBreak/>
        <w:t>8.2.1</w:t>
      </w:r>
      <w:r w:rsidRPr="009D03D0">
        <w:rPr>
          <w:rFonts w:hint="eastAsia"/>
        </w:rPr>
        <w:t>数据获取模块</w:t>
      </w:r>
      <w:bookmarkEnd w:id="358"/>
      <w:bookmarkEnd w:id="359"/>
    </w:p>
    <w:p w14:paraId="12103804" w14:textId="48D608A1" w:rsidR="003B6B3E" w:rsidRPr="009D03D0" w:rsidRDefault="003B6B3E" w:rsidP="009D03D0">
      <w:pPr>
        <w:ind w:firstLine="480"/>
        <w:jc w:val="left"/>
        <w:rPr>
          <w:color w:val="000000" w:themeColor="text1"/>
        </w:rPr>
      </w:pPr>
      <w:r w:rsidRPr="009D03D0">
        <w:rPr>
          <w:rFonts w:hint="eastAsia"/>
          <w:color w:val="000000" w:themeColor="text1"/>
        </w:rPr>
        <w:t>数据获取模块</w:t>
      </w:r>
      <w:r w:rsidR="000D737E">
        <w:rPr>
          <w:rFonts w:hint="eastAsia"/>
          <w:color w:val="000000" w:themeColor="text1"/>
        </w:rPr>
        <w:t>的测试</w:t>
      </w:r>
      <w:r w:rsidRPr="009D03D0">
        <w:rPr>
          <w:rFonts w:hint="eastAsia"/>
          <w:color w:val="000000" w:themeColor="text1"/>
        </w:rPr>
        <w:t>主要测试</w:t>
      </w:r>
      <w:proofErr w:type="spellStart"/>
      <w:r w:rsidRPr="009D03D0">
        <w:rPr>
          <w:color w:val="000000" w:themeColor="text1"/>
        </w:rPr>
        <w:t>Tweepy</w:t>
      </w:r>
      <w:proofErr w:type="spellEnd"/>
      <w:r w:rsidR="000D737E">
        <w:rPr>
          <w:rFonts w:hint="eastAsia"/>
          <w:color w:val="000000" w:themeColor="text1"/>
        </w:rPr>
        <w:t>组件</w:t>
      </w:r>
      <w:r w:rsidRPr="009D03D0">
        <w:rPr>
          <w:rFonts w:hint="eastAsia"/>
          <w:color w:val="000000" w:themeColor="text1"/>
        </w:rPr>
        <w:t>的调用情况，例如指定关键字能否获取推文，指定</w:t>
      </w:r>
      <w:r w:rsidRPr="009D03D0">
        <w:rPr>
          <w:color w:val="000000" w:themeColor="text1"/>
        </w:rPr>
        <w:t>JSON</w:t>
      </w:r>
      <w:r w:rsidRPr="009D03D0">
        <w:rPr>
          <w:rFonts w:hint="eastAsia"/>
          <w:color w:val="000000" w:themeColor="text1"/>
        </w:rPr>
        <w:t>推文能否推送到本地</w:t>
      </w:r>
      <w:proofErr w:type="spellStart"/>
      <w:r w:rsidRPr="009D03D0">
        <w:rPr>
          <w:color w:val="000000" w:themeColor="text1"/>
        </w:rPr>
        <w:t>Netty</w:t>
      </w:r>
      <w:proofErr w:type="spellEnd"/>
      <w:r w:rsidRPr="009D03D0">
        <w:rPr>
          <w:rFonts w:hint="eastAsia"/>
          <w:color w:val="000000" w:themeColor="text1"/>
        </w:rPr>
        <w:t>的</w:t>
      </w:r>
      <w:r w:rsidRPr="009D03D0">
        <w:rPr>
          <w:color w:val="000000" w:themeColor="text1"/>
        </w:rPr>
        <w:t>Socket</w:t>
      </w:r>
      <w:r w:rsidRPr="009D03D0">
        <w:rPr>
          <w:rFonts w:hint="eastAsia"/>
          <w:color w:val="000000" w:themeColor="text1"/>
        </w:rPr>
        <w:t>接口，还需要考虑特殊情况下网络不可预测产生的影响</w:t>
      </w:r>
      <w:r w:rsidR="00E13EF0">
        <w:rPr>
          <w:rFonts w:hint="eastAsia"/>
          <w:color w:val="000000" w:themeColor="text1"/>
        </w:rPr>
        <w:t>。测试结果如表</w:t>
      </w:r>
      <w:r w:rsidR="00E13EF0">
        <w:rPr>
          <w:color w:val="000000" w:themeColor="text1"/>
        </w:rPr>
        <w:t>8-2</w:t>
      </w:r>
      <w:r w:rsidR="00E13EF0">
        <w:rPr>
          <w:rFonts w:hint="eastAsia"/>
          <w:color w:val="000000" w:themeColor="text1"/>
        </w:rPr>
        <w:t>所示</w:t>
      </w:r>
      <w:r w:rsidR="00813CE8">
        <w:rPr>
          <w:rFonts w:hint="eastAsia"/>
          <w:color w:val="000000" w:themeColor="text1"/>
        </w:rPr>
        <w:t>：</w:t>
      </w:r>
    </w:p>
    <w:p w14:paraId="1341A4DB" w14:textId="2B78C36B" w:rsidR="003B6B3E" w:rsidRPr="00944031" w:rsidRDefault="00EA4697" w:rsidP="000C7F4F">
      <w:pPr>
        <w:pStyle w:val="aff0"/>
      </w:pPr>
      <w:r w:rsidRPr="00944031">
        <w:t>表</w:t>
      </w:r>
      <w:r w:rsidRPr="00944031">
        <w:t xml:space="preserve">8-2 </w:t>
      </w:r>
      <w:r w:rsidR="003B6B3E" w:rsidRPr="00944031">
        <w:t>数据获取模块</w:t>
      </w:r>
      <w:r w:rsidRPr="00944031">
        <w:t>主要测试</w:t>
      </w:r>
    </w:p>
    <w:tbl>
      <w:tblPr>
        <w:tblW w:w="0" w:type="auto"/>
        <w:tblLook w:val="04A0" w:firstRow="1" w:lastRow="0" w:firstColumn="1" w:lastColumn="0" w:noHBand="0" w:noVBand="1"/>
      </w:tblPr>
      <w:tblGrid>
        <w:gridCol w:w="1838"/>
        <w:gridCol w:w="2268"/>
        <w:gridCol w:w="1276"/>
        <w:gridCol w:w="2908"/>
      </w:tblGrid>
      <w:tr w:rsidR="003B6B3E" w:rsidRPr="009D03D0" w14:paraId="259E2A70" w14:textId="77777777" w:rsidTr="000D737E">
        <w:trPr>
          <w:cantSplit/>
          <w:trHeight w:val="318"/>
          <w:tblHeader/>
        </w:trPr>
        <w:tc>
          <w:tcPr>
            <w:tcW w:w="1838" w:type="dxa"/>
            <w:tcBorders>
              <w:top w:val="single" w:sz="4" w:space="0" w:color="auto"/>
              <w:left w:val="single" w:sz="4" w:space="0" w:color="auto"/>
              <w:bottom w:val="single" w:sz="4" w:space="0" w:color="auto"/>
              <w:right w:val="single" w:sz="4" w:space="0" w:color="auto"/>
            </w:tcBorders>
            <w:hideMark/>
          </w:tcPr>
          <w:p w14:paraId="585E3043" w14:textId="77777777" w:rsidR="003B6B3E" w:rsidRPr="000D737E" w:rsidRDefault="003B6B3E" w:rsidP="000D737E">
            <w:pPr>
              <w:pStyle w:val="aff1"/>
            </w:pPr>
            <w:r w:rsidRPr="000D737E">
              <w:t>用例</w:t>
            </w:r>
            <w:r w:rsidRPr="000D737E">
              <w:t>/Mock</w:t>
            </w:r>
            <w:r w:rsidRPr="000D737E">
              <w:t>对象</w:t>
            </w:r>
          </w:p>
        </w:tc>
        <w:tc>
          <w:tcPr>
            <w:tcW w:w="2268" w:type="dxa"/>
            <w:tcBorders>
              <w:top w:val="single" w:sz="4" w:space="0" w:color="auto"/>
              <w:left w:val="single" w:sz="4" w:space="0" w:color="auto"/>
              <w:bottom w:val="single" w:sz="4" w:space="0" w:color="auto"/>
              <w:right w:val="single" w:sz="4" w:space="0" w:color="auto"/>
            </w:tcBorders>
            <w:hideMark/>
          </w:tcPr>
          <w:p w14:paraId="306E57DA" w14:textId="77777777" w:rsidR="003B6B3E" w:rsidRPr="000D737E" w:rsidRDefault="003B6B3E" w:rsidP="000D737E">
            <w:pPr>
              <w:pStyle w:val="aff1"/>
            </w:pPr>
            <w:r w:rsidRPr="000D737E">
              <w:t>说明</w:t>
            </w:r>
          </w:p>
        </w:tc>
        <w:tc>
          <w:tcPr>
            <w:tcW w:w="1276" w:type="dxa"/>
            <w:tcBorders>
              <w:top w:val="single" w:sz="4" w:space="0" w:color="auto"/>
              <w:left w:val="single" w:sz="4" w:space="0" w:color="auto"/>
              <w:bottom w:val="single" w:sz="4" w:space="0" w:color="auto"/>
              <w:right w:val="single" w:sz="4" w:space="0" w:color="auto"/>
            </w:tcBorders>
            <w:hideMark/>
          </w:tcPr>
          <w:p w14:paraId="142D140C" w14:textId="77777777" w:rsidR="003B6B3E" w:rsidRPr="000D737E" w:rsidRDefault="003B6B3E" w:rsidP="000D737E">
            <w:pPr>
              <w:pStyle w:val="aff1"/>
            </w:pPr>
            <w:r w:rsidRPr="000D737E">
              <w:t>结果</w:t>
            </w:r>
          </w:p>
        </w:tc>
        <w:tc>
          <w:tcPr>
            <w:tcW w:w="2908" w:type="dxa"/>
            <w:tcBorders>
              <w:top w:val="single" w:sz="4" w:space="0" w:color="auto"/>
              <w:left w:val="single" w:sz="4" w:space="0" w:color="auto"/>
              <w:bottom w:val="single" w:sz="4" w:space="0" w:color="auto"/>
              <w:right w:val="single" w:sz="4" w:space="0" w:color="auto"/>
            </w:tcBorders>
            <w:hideMark/>
          </w:tcPr>
          <w:p w14:paraId="2066DFA3" w14:textId="77777777" w:rsidR="003B6B3E" w:rsidRPr="000D737E" w:rsidRDefault="003B6B3E" w:rsidP="000D737E">
            <w:pPr>
              <w:pStyle w:val="aff1"/>
            </w:pPr>
            <w:r w:rsidRPr="000D737E">
              <w:t>备注</w:t>
            </w:r>
          </w:p>
        </w:tc>
      </w:tr>
      <w:tr w:rsidR="003B6B3E" w:rsidRPr="009D03D0" w14:paraId="7A404143" w14:textId="77777777" w:rsidTr="000D737E">
        <w:trPr>
          <w:cantSplit/>
          <w:trHeight w:val="318"/>
        </w:trPr>
        <w:tc>
          <w:tcPr>
            <w:tcW w:w="1838" w:type="dxa"/>
            <w:tcBorders>
              <w:top w:val="single" w:sz="4" w:space="0" w:color="auto"/>
              <w:left w:val="single" w:sz="4" w:space="0" w:color="auto"/>
              <w:bottom w:val="single" w:sz="4" w:space="0" w:color="auto"/>
              <w:right w:val="single" w:sz="4" w:space="0" w:color="auto"/>
            </w:tcBorders>
            <w:hideMark/>
          </w:tcPr>
          <w:p w14:paraId="3FCEC355" w14:textId="5FD7F404" w:rsidR="003B6B3E" w:rsidRPr="000D737E" w:rsidRDefault="003B6B3E" w:rsidP="000D737E">
            <w:pPr>
              <w:pStyle w:val="aff1"/>
            </w:pPr>
            <w:r w:rsidRPr="000D737E">
              <w:t>关键字</w:t>
            </w:r>
            <w:r w:rsidR="000A3288">
              <w:rPr>
                <w:rFonts w:hint="eastAsia"/>
              </w:rPr>
              <w:t>“</w:t>
            </w:r>
            <w:r w:rsidRPr="000D737E">
              <w:t>Donald Trump</w:t>
            </w:r>
            <w:r w:rsidR="000A3288">
              <w:rPr>
                <w:rFonts w:hint="eastAsia"/>
              </w:rPr>
              <w:t>”</w:t>
            </w:r>
          </w:p>
        </w:tc>
        <w:tc>
          <w:tcPr>
            <w:tcW w:w="2268" w:type="dxa"/>
            <w:tcBorders>
              <w:top w:val="single" w:sz="4" w:space="0" w:color="auto"/>
              <w:left w:val="single" w:sz="4" w:space="0" w:color="auto"/>
              <w:bottom w:val="single" w:sz="4" w:space="0" w:color="auto"/>
              <w:right w:val="single" w:sz="4" w:space="0" w:color="auto"/>
            </w:tcBorders>
            <w:hideMark/>
          </w:tcPr>
          <w:p w14:paraId="7A287A01" w14:textId="26F48764" w:rsidR="003B6B3E" w:rsidRPr="000D737E" w:rsidRDefault="003B6B3E" w:rsidP="000D737E">
            <w:pPr>
              <w:pStyle w:val="aff1"/>
            </w:pPr>
            <w:r w:rsidRPr="000D737E">
              <w:t>测试根据关键字获取实时推文的功能</w:t>
            </w:r>
            <w:r w:rsidR="00CA6D76" w:rsidRPr="000D737E">
              <w:rPr>
                <w:rFonts w:hint="eastAsia"/>
              </w:rPr>
              <w:t>。</w:t>
            </w:r>
          </w:p>
        </w:tc>
        <w:tc>
          <w:tcPr>
            <w:tcW w:w="1276" w:type="dxa"/>
            <w:tcBorders>
              <w:top w:val="single" w:sz="4" w:space="0" w:color="auto"/>
              <w:left w:val="single" w:sz="4" w:space="0" w:color="auto"/>
              <w:bottom w:val="single" w:sz="4" w:space="0" w:color="auto"/>
              <w:right w:val="single" w:sz="4" w:space="0" w:color="auto"/>
            </w:tcBorders>
            <w:hideMark/>
          </w:tcPr>
          <w:p w14:paraId="7DDD684D" w14:textId="77777777" w:rsidR="003B6B3E" w:rsidRPr="000D737E" w:rsidRDefault="003B6B3E" w:rsidP="000D737E">
            <w:pPr>
              <w:pStyle w:val="aff1"/>
            </w:pPr>
            <w:r w:rsidRPr="000D737E">
              <w:t>符合预期</w:t>
            </w:r>
          </w:p>
        </w:tc>
        <w:tc>
          <w:tcPr>
            <w:tcW w:w="2908" w:type="dxa"/>
            <w:tcBorders>
              <w:top w:val="single" w:sz="4" w:space="0" w:color="auto"/>
              <w:left w:val="single" w:sz="4" w:space="0" w:color="auto"/>
              <w:bottom w:val="single" w:sz="4" w:space="0" w:color="auto"/>
              <w:right w:val="single" w:sz="4" w:space="0" w:color="auto"/>
            </w:tcBorders>
            <w:hideMark/>
          </w:tcPr>
          <w:p w14:paraId="31F76090" w14:textId="77777777" w:rsidR="003B6B3E" w:rsidRPr="000D737E" w:rsidRDefault="003B6B3E" w:rsidP="000D737E">
            <w:pPr>
              <w:pStyle w:val="aff1"/>
            </w:pPr>
            <w:r w:rsidRPr="000D737E">
              <w:t>选择的关键字推文过多（如</w:t>
            </w:r>
            <w:r w:rsidRPr="000D737E">
              <w:t xml:space="preserve"> like</w:t>
            </w:r>
            <w:r w:rsidRPr="000D737E">
              <w:t>），会导致结果为抽样数据，数据流传输量的最大值为允许的带宽。</w:t>
            </w:r>
          </w:p>
        </w:tc>
      </w:tr>
      <w:tr w:rsidR="003B6B3E" w:rsidRPr="009D03D0" w14:paraId="2BAE9FAF" w14:textId="77777777" w:rsidTr="000D737E">
        <w:trPr>
          <w:cantSplit/>
          <w:trHeight w:val="318"/>
        </w:trPr>
        <w:tc>
          <w:tcPr>
            <w:tcW w:w="1838" w:type="dxa"/>
            <w:tcBorders>
              <w:top w:val="single" w:sz="4" w:space="0" w:color="auto"/>
              <w:left w:val="single" w:sz="4" w:space="0" w:color="auto"/>
              <w:bottom w:val="single" w:sz="4" w:space="0" w:color="auto"/>
              <w:right w:val="single" w:sz="4" w:space="0" w:color="auto"/>
            </w:tcBorders>
            <w:hideMark/>
          </w:tcPr>
          <w:p w14:paraId="0E149616" w14:textId="77777777" w:rsidR="003B6B3E" w:rsidRPr="000D737E" w:rsidRDefault="003B6B3E" w:rsidP="000D737E">
            <w:pPr>
              <w:pStyle w:val="aff1"/>
            </w:pPr>
            <w:r w:rsidRPr="000D737E">
              <w:t>地区</w:t>
            </w:r>
            <w:r w:rsidRPr="000D737E">
              <w:t>“North America”</w:t>
            </w:r>
          </w:p>
        </w:tc>
        <w:tc>
          <w:tcPr>
            <w:tcW w:w="2268" w:type="dxa"/>
            <w:tcBorders>
              <w:top w:val="single" w:sz="4" w:space="0" w:color="auto"/>
              <w:left w:val="single" w:sz="4" w:space="0" w:color="auto"/>
              <w:bottom w:val="single" w:sz="4" w:space="0" w:color="auto"/>
              <w:right w:val="single" w:sz="4" w:space="0" w:color="auto"/>
            </w:tcBorders>
            <w:hideMark/>
          </w:tcPr>
          <w:p w14:paraId="46CE8F73" w14:textId="22AB76AD" w:rsidR="003B6B3E" w:rsidRPr="000D737E" w:rsidRDefault="003B6B3E" w:rsidP="000D737E">
            <w:pPr>
              <w:pStyle w:val="aff1"/>
            </w:pPr>
            <w:r w:rsidRPr="000D737E">
              <w:t>根据用户所在地区获取热点词汇</w:t>
            </w:r>
            <w:r w:rsidR="00CA6D76" w:rsidRPr="000D737E">
              <w:rPr>
                <w:rFonts w:hint="eastAsia"/>
              </w:rPr>
              <w:t>。</w:t>
            </w:r>
          </w:p>
        </w:tc>
        <w:tc>
          <w:tcPr>
            <w:tcW w:w="1276" w:type="dxa"/>
            <w:tcBorders>
              <w:top w:val="single" w:sz="4" w:space="0" w:color="auto"/>
              <w:left w:val="single" w:sz="4" w:space="0" w:color="auto"/>
              <w:bottom w:val="single" w:sz="4" w:space="0" w:color="auto"/>
              <w:right w:val="single" w:sz="4" w:space="0" w:color="auto"/>
            </w:tcBorders>
            <w:hideMark/>
          </w:tcPr>
          <w:p w14:paraId="7D621739" w14:textId="77777777" w:rsidR="003B6B3E" w:rsidRPr="000D737E" w:rsidRDefault="003B6B3E" w:rsidP="000D737E">
            <w:pPr>
              <w:pStyle w:val="aff1"/>
            </w:pPr>
            <w:r w:rsidRPr="000D737E">
              <w:t>符合预期</w:t>
            </w:r>
          </w:p>
        </w:tc>
        <w:tc>
          <w:tcPr>
            <w:tcW w:w="2908" w:type="dxa"/>
            <w:tcBorders>
              <w:top w:val="single" w:sz="4" w:space="0" w:color="auto"/>
              <w:left w:val="single" w:sz="4" w:space="0" w:color="auto"/>
              <w:bottom w:val="single" w:sz="4" w:space="0" w:color="auto"/>
              <w:right w:val="single" w:sz="4" w:space="0" w:color="auto"/>
            </w:tcBorders>
            <w:hideMark/>
          </w:tcPr>
          <w:p w14:paraId="3721EDDA" w14:textId="38D5BBC8" w:rsidR="003B6B3E" w:rsidRPr="000D737E" w:rsidRDefault="003B6B3E" w:rsidP="000D737E">
            <w:pPr>
              <w:pStyle w:val="aff1"/>
            </w:pPr>
            <w:r w:rsidRPr="000D737E">
              <w:t>和</w:t>
            </w:r>
            <w:r w:rsidRPr="000D737E">
              <w:t>Trends</w:t>
            </w:r>
            <w:r w:rsidRPr="000D737E">
              <w:t>相关的推文数量庞大，需要考虑加入过滤器筛选</w:t>
            </w:r>
            <w:r w:rsidR="00F5569D" w:rsidRPr="000D737E">
              <w:rPr>
                <w:rFonts w:hint="eastAsia"/>
              </w:rPr>
              <w:t>。</w:t>
            </w:r>
          </w:p>
        </w:tc>
      </w:tr>
      <w:tr w:rsidR="003B6B3E" w:rsidRPr="009D03D0" w14:paraId="75FA9F47" w14:textId="77777777" w:rsidTr="000D737E">
        <w:trPr>
          <w:cantSplit/>
          <w:trHeight w:val="318"/>
        </w:trPr>
        <w:tc>
          <w:tcPr>
            <w:tcW w:w="1838" w:type="dxa"/>
            <w:tcBorders>
              <w:top w:val="single" w:sz="4" w:space="0" w:color="auto"/>
              <w:left w:val="single" w:sz="4" w:space="0" w:color="auto"/>
              <w:bottom w:val="single" w:sz="4" w:space="0" w:color="auto"/>
              <w:right w:val="single" w:sz="4" w:space="0" w:color="auto"/>
            </w:tcBorders>
            <w:hideMark/>
          </w:tcPr>
          <w:p w14:paraId="6530CE18" w14:textId="77777777" w:rsidR="003B6B3E" w:rsidRPr="000D737E" w:rsidRDefault="003B6B3E" w:rsidP="000D737E">
            <w:pPr>
              <w:pStyle w:val="aff1"/>
            </w:pPr>
            <w:r w:rsidRPr="000D737E">
              <w:t>推文</w:t>
            </w:r>
            <w:r w:rsidRPr="000D737E">
              <w:t>JSON</w:t>
            </w:r>
            <w:r w:rsidRPr="000D737E">
              <w:t>报文</w:t>
            </w:r>
          </w:p>
        </w:tc>
        <w:tc>
          <w:tcPr>
            <w:tcW w:w="2268" w:type="dxa"/>
            <w:tcBorders>
              <w:top w:val="single" w:sz="4" w:space="0" w:color="auto"/>
              <w:left w:val="single" w:sz="4" w:space="0" w:color="auto"/>
              <w:bottom w:val="single" w:sz="4" w:space="0" w:color="auto"/>
              <w:right w:val="single" w:sz="4" w:space="0" w:color="auto"/>
            </w:tcBorders>
            <w:hideMark/>
          </w:tcPr>
          <w:p w14:paraId="1C5F608A" w14:textId="36136F8E" w:rsidR="003B6B3E" w:rsidRPr="000D737E" w:rsidRDefault="003B6B3E" w:rsidP="000D737E">
            <w:pPr>
              <w:pStyle w:val="aff1"/>
            </w:pPr>
            <w:r w:rsidRPr="000D737E">
              <w:t>将获取到的</w:t>
            </w:r>
            <w:r w:rsidRPr="000D737E">
              <w:t>JSON</w:t>
            </w:r>
            <w:r w:rsidRPr="000D737E">
              <w:t>报文发到本地</w:t>
            </w:r>
            <w:r w:rsidRPr="000D737E">
              <w:t>Socket</w:t>
            </w:r>
            <w:r w:rsidRPr="000D737E">
              <w:t>用于</w:t>
            </w:r>
            <w:proofErr w:type="spellStart"/>
            <w:r w:rsidRPr="000D737E">
              <w:t>Netty</w:t>
            </w:r>
            <w:proofErr w:type="spellEnd"/>
            <w:r w:rsidRPr="000D737E">
              <w:t>接收</w:t>
            </w:r>
            <w:r w:rsidR="00CA6D76" w:rsidRPr="000D737E">
              <w:rPr>
                <w:rFonts w:hint="eastAsia"/>
              </w:rPr>
              <w:t>。</w:t>
            </w:r>
          </w:p>
        </w:tc>
        <w:tc>
          <w:tcPr>
            <w:tcW w:w="1276" w:type="dxa"/>
            <w:tcBorders>
              <w:top w:val="single" w:sz="4" w:space="0" w:color="auto"/>
              <w:left w:val="single" w:sz="4" w:space="0" w:color="auto"/>
              <w:bottom w:val="single" w:sz="4" w:space="0" w:color="auto"/>
              <w:right w:val="single" w:sz="4" w:space="0" w:color="auto"/>
            </w:tcBorders>
            <w:hideMark/>
          </w:tcPr>
          <w:p w14:paraId="12073E3D" w14:textId="77777777" w:rsidR="003B6B3E" w:rsidRPr="000D737E" w:rsidRDefault="003B6B3E" w:rsidP="000D737E">
            <w:pPr>
              <w:pStyle w:val="aff1"/>
            </w:pPr>
            <w:r w:rsidRPr="000D737E">
              <w:t>符合预期</w:t>
            </w:r>
          </w:p>
        </w:tc>
        <w:tc>
          <w:tcPr>
            <w:tcW w:w="2908" w:type="dxa"/>
            <w:tcBorders>
              <w:top w:val="single" w:sz="4" w:space="0" w:color="auto"/>
              <w:left w:val="single" w:sz="4" w:space="0" w:color="auto"/>
              <w:bottom w:val="single" w:sz="4" w:space="0" w:color="auto"/>
              <w:right w:val="single" w:sz="4" w:space="0" w:color="auto"/>
            </w:tcBorders>
            <w:hideMark/>
          </w:tcPr>
          <w:p w14:paraId="3AEB752A" w14:textId="7A91B08F" w:rsidR="003B6B3E" w:rsidRPr="000D737E" w:rsidRDefault="003B6B3E" w:rsidP="000D737E">
            <w:pPr>
              <w:pStyle w:val="aff1"/>
            </w:pPr>
            <w:r w:rsidRPr="000D737E">
              <w:t>缓冲区的选择至关重要，过小会导致溢出，过大会导致响应慢</w:t>
            </w:r>
            <w:r w:rsidR="00F5569D" w:rsidRPr="000D737E">
              <w:rPr>
                <w:rFonts w:hint="eastAsia"/>
              </w:rPr>
              <w:t>。</w:t>
            </w:r>
          </w:p>
        </w:tc>
      </w:tr>
      <w:tr w:rsidR="003B6B3E" w:rsidRPr="009D03D0" w14:paraId="2D529DDE" w14:textId="77777777" w:rsidTr="000D737E">
        <w:trPr>
          <w:cantSplit/>
          <w:trHeight w:val="318"/>
        </w:trPr>
        <w:tc>
          <w:tcPr>
            <w:tcW w:w="1838" w:type="dxa"/>
            <w:tcBorders>
              <w:top w:val="single" w:sz="4" w:space="0" w:color="auto"/>
              <w:left w:val="single" w:sz="4" w:space="0" w:color="auto"/>
              <w:bottom w:val="single" w:sz="4" w:space="0" w:color="auto"/>
              <w:right w:val="single" w:sz="4" w:space="0" w:color="auto"/>
            </w:tcBorders>
            <w:hideMark/>
          </w:tcPr>
          <w:p w14:paraId="2ABD4A86" w14:textId="77777777" w:rsidR="003B6B3E" w:rsidRPr="000D737E" w:rsidRDefault="003B6B3E" w:rsidP="000D737E">
            <w:pPr>
              <w:pStyle w:val="aff1"/>
            </w:pPr>
            <w:r w:rsidRPr="000D737E">
              <w:t>网络中断或者不可用</w:t>
            </w:r>
          </w:p>
        </w:tc>
        <w:tc>
          <w:tcPr>
            <w:tcW w:w="2268" w:type="dxa"/>
            <w:tcBorders>
              <w:top w:val="single" w:sz="4" w:space="0" w:color="auto"/>
              <w:left w:val="single" w:sz="4" w:space="0" w:color="auto"/>
              <w:bottom w:val="single" w:sz="4" w:space="0" w:color="auto"/>
              <w:right w:val="single" w:sz="4" w:space="0" w:color="auto"/>
            </w:tcBorders>
            <w:hideMark/>
          </w:tcPr>
          <w:p w14:paraId="3AE0C787" w14:textId="77777777" w:rsidR="003B6B3E" w:rsidRPr="000D737E" w:rsidRDefault="003B6B3E" w:rsidP="000D737E">
            <w:pPr>
              <w:pStyle w:val="aff1"/>
            </w:pPr>
            <w:r w:rsidRPr="000D737E">
              <w:t>模拟由于代理以及</w:t>
            </w:r>
            <w:r w:rsidRPr="000D737E">
              <w:t>Twitter</w:t>
            </w:r>
            <w:r w:rsidRPr="000D737E">
              <w:t>限流等原因导致的网络不可用，应当记录日志，一段时间后重连。</w:t>
            </w:r>
          </w:p>
        </w:tc>
        <w:tc>
          <w:tcPr>
            <w:tcW w:w="1276" w:type="dxa"/>
            <w:tcBorders>
              <w:top w:val="single" w:sz="4" w:space="0" w:color="auto"/>
              <w:left w:val="single" w:sz="4" w:space="0" w:color="auto"/>
              <w:bottom w:val="single" w:sz="4" w:space="0" w:color="auto"/>
              <w:right w:val="single" w:sz="4" w:space="0" w:color="auto"/>
            </w:tcBorders>
            <w:hideMark/>
          </w:tcPr>
          <w:p w14:paraId="5C535F82" w14:textId="77777777" w:rsidR="003B6B3E" w:rsidRPr="000D737E" w:rsidRDefault="003B6B3E" w:rsidP="000D737E">
            <w:pPr>
              <w:pStyle w:val="aff1"/>
            </w:pPr>
            <w:r w:rsidRPr="000D737E">
              <w:t>符合预期</w:t>
            </w:r>
          </w:p>
        </w:tc>
        <w:tc>
          <w:tcPr>
            <w:tcW w:w="2908" w:type="dxa"/>
            <w:tcBorders>
              <w:top w:val="single" w:sz="4" w:space="0" w:color="auto"/>
              <w:left w:val="single" w:sz="4" w:space="0" w:color="auto"/>
              <w:bottom w:val="single" w:sz="4" w:space="0" w:color="auto"/>
              <w:right w:val="single" w:sz="4" w:space="0" w:color="auto"/>
            </w:tcBorders>
            <w:hideMark/>
          </w:tcPr>
          <w:p w14:paraId="0583D36D" w14:textId="422F5409" w:rsidR="003B6B3E" w:rsidRPr="000D737E" w:rsidRDefault="003B6B3E" w:rsidP="000D737E">
            <w:pPr>
              <w:pStyle w:val="aff1"/>
            </w:pPr>
            <w:r w:rsidRPr="000D737E">
              <w:t>由于</w:t>
            </w:r>
            <w:r w:rsidRPr="000D737E">
              <w:t>Twitter</w:t>
            </w:r>
            <w:r w:rsidRPr="000D737E">
              <w:t>本身数据库的压力，对于历史数据读取存在流量限制，一旦触发导致</w:t>
            </w:r>
            <w:r w:rsidRPr="000D737E">
              <w:t>API</w:t>
            </w:r>
            <w:r w:rsidRPr="000D737E">
              <w:t>短时内不可用，需要根据规则设置重连时间</w:t>
            </w:r>
            <w:r w:rsidR="00F5569D" w:rsidRPr="000D737E">
              <w:rPr>
                <w:rFonts w:hint="eastAsia"/>
              </w:rPr>
              <w:t>。</w:t>
            </w:r>
          </w:p>
        </w:tc>
      </w:tr>
      <w:tr w:rsidR="003B6B3E" w:rsidRPr="009D03D0" w14:paraId="530F6854" w14:textId="77777777" w:rsidTr="000D737E">
        <w:trPr>
          <w:cantSplit/>
          <w:trHeight w:val="318"/>
        </w:trPr>
        <w:tc>
          <w:tcPr>
            <w:tcW w:w="1838" w:type="dxa"/>
            <w:tcBorders>
              <w:top w:val="single" w:sz="4" w:space="0" w:color="auto"/>
              <w:left w:val="single" w:sz="4" w:space="0" w:color="auto"/>
              <w:bottom w:val="single" w:sz="4" w:space="0" w:color="auto"/>
              <w:right w:val="single" w:sz="4" w:space="0" w:color="auto"/>
            </w:tcBorders>
            <w:hideMark/>
          </w:tcPr>
          <w:p w14:paraId="557F1A00" w14:textId="77777777" w:rsidR="003B6B3E" w:rsidRPr="000D737E" w:rsidRDefault="003B6B3E" w:rsidP="000D737E">
            <w:pPr>
              <w:pStyle w:val="aff1"/>
            </w:pPr>
            <w:r w:rsidRPr="000D737E">
              <w:t>网络波动</w:t>
            </w:r>
          </w:p>
        </w:tc>
        <w:tc>
          <w:tcPr>
            <w:tcW w:w="2268" w:type="dxa"/>
            <w:tcBorders>
              <w:top w:val="single" w:sz="4" w:space="0" w:color="auto"/>
              <w:left w:val="single" w:sz="4" w:space="0" w:color="auto"/>
              <w:bottom w:val="single" w:sz="4" w:space="0" w:color="auto"/>
              <w:right w:val="single" w:sz="4" w:space="0" w:color="auto"/>
            </w:tcBorders>
            <w:hideMark/>
          </w:tcPr>
          <w:p w14:paraId="08154F5D" w14:textId="36FC36B9" w:rsidR="003B6B3E" w:rsidRPr="000D737E" w:rsidRDefault="003B6B3E" w:rsidP="000D737E">
            <w:pPr>
              <w:pStyle w:val="aff1"/>
            </w:pPr>
            <w:r w:rsidRPr="000D737E">
              <w:t>模拟由于网络原因导致</w:t>
            </w:r>
            <w:r w:rsidRPr="000D737E">
              <w:t>Twitter</w:t>
            </w:r>
            <w:r w:rsidRPr="000D737E">
              <w:t>出现波动，</w:t>
            </w:r>
            <w:r w:rsidR="00CA6D76" w:rsidRPr="000D737E">
              <w:rPr>
                <w:rFonts w:hint="eastAsia"/>
              </w:rPr>
              <w:t>测试</w:t>
            </w:r>
            <w:r w:rsidRPr="000D737E">
              <w:t>是否影响功能</w:t>
            </w:r>
            <w:r w:rsidR="00CA6D76" w:rsidRPr="000D737E">
              <w:rPr>
                <w:rFonts w:hint="eastAsia"/>
              </w:rPr>
              <w:t>。</w:t>
            </w:r>
          </w:p>
        </w:tc>
        <w:tc>
          <w:tcPr>
            <w:tcW w:w="1276" w:type="dxa"/>
            <w:tcBorders>
              <w:top w:val="single" w:sz="4" w:space="0" w:color="auto"/>
              <w:left w:val="single" w:sz="4" w:space="0" w:color="auto"/>
              <w:bottom w:val="single" w:sz="4" w:space="0" w:color="auto"/>
              <w:right w:val="single" w:sz="4" w:space="0" w:color="auto"/>
            </w:tcBorders>
            <w:hideMark/>
          </w:tcPr>
          <w:p w14:paraId="349262B3" w14:textId="77777777" w:rsidR="003B6B3E" w:rsidRPr="000D737E" w:rsidRDefault="003B6B3E" w:rsidP="000D737E">
            <w:pPr>
              <w:pStyle w:val="aff1"/>
            </w:pPr>
            <w:r w:rsidRPr="000D737E">
              <w:t>符合预期</w:t>
            </w:r>
          </w:p>
        </w:tc>
        <w:tc>
          <w:tcPr>
            <w:tcW w:w="2908" w:type="dxa"/>
            <w:tcBorders>
              <w:top w:val="single" w:sz="4" w:space="0" w:color="auto"/>
              <w:left w:val="single" w:sz="4" w:space="0" w:color="auto"/>
              <w:bottom w:val="single" w:sz="4" w:space="0" w:color="auto"/>
              <w:right w:val="single" w:sz="4" w:space="0" w:color="auto"/>
            </w:tcBorders>
            <w:hideMark/>
          </w:tcPr>
          <w:p w14:paraId="6EE1448B" w14:textId="77777777" w:rsidR="003B6B3E" w:rsidRPr="000D737E" w:rsidRDefault="003B6B3E" w:rsidP="000D737E">
            <w:pPr>
              <w:pStyle w:val="aff1"/>
            </w:pPr>
            <w:r w:rsidRPr="000D737E">
              <w:t>网络的波动不可预测，对于系统的影响，可能会导致后续传输模块出现功能异常。</w:t>
            </w:r>
          </w:p>
        </w:tc>
      </w:tr>
    </w:tbl>
    <w:p w14:paraId="112244A5" w14:textId="77777777" w:rsidR="003B6B3E" w:rsidRPr="009D03D0" w:rsidRDefault="003B6B3E" w:rsidP="003B6B3E">
      <w:pPr>
        <w:ind w:firstLine="480"/>
        <w:rPr>
          <w:color w:val="000000" w:themeColor="text1"/>
        </w:rPr>
      </w:pPr>
    </w:p>
    <w:p w14:paraId="6AB03785" w14:textId="77777777" w:rsidR="003B6B3E" w:rsidRPr="009D03D0" w:rsidRDefault="003B6B3E" w:rsidP="004408EA">
      <w:pPr>
        <w:pStyle w:val="3"/>
        <w:spacing w:before="163" w:after="163"/>
      </w:pPr>
      <w:bookmarkStart w:id="360" w:name="_Toc2274949"/>
      <w:bookmarkStart w:id="361" w:name="_Toc3724997"/>
      <w:r w:rsidRPr="009D03D0">
        <w:t xml:space="preserve">8.2.2 </w:t>
      </w:r>
      <w:r w:rsidRPr="009D03D0">
        <w:rPr>
          <w:rFonts w:hint="eastAsia"/>
        </w:rPr>
        <w:t>数据传输模块</w:t>
      </w:r>
      <w:bookmarkEnd w:id="360"/>
      <w:bookmarkEnd w:id="361"/>
    </w:p>
    <w:p w14:paraId="054ED165" w14:textId="0B872AF4" w:rsidR="003B6B3E" w:rsidRPr="009D03D0" w:rsidRDefault="003B6B3E" w:rsidP="003B6B3E">
      <w:pPr>
        <w:ind w:firstLine="480"/>
        <w:rPr>
          <w:color w:val="000000" w:themeColor="text1"/>
        </w:rPr>
      </w:pPr>
      <w:r w:rsidRPr="009D03D0">
        <w:rPr>
          <w:rFonts w:hint="eastAsia"/>
          <w:color w:val="000000" w:themeColor="text1"/>
        </w:rPr>
        <w:t>数据传输模块</w:t>
      </w:r>
      <w:r w:rsidR="000D737E">
        <w:rPr>
          <w:rFonts w:hint="eastAsia"/>
          <w:color w:val="000000" w:themeColor="text1"/>
        </w:rPr>
        <w:t>的测试</w:t>
      </w:r>
      <w:r w:rsidRPr="009D03D0">
        <w:rPr>
          <w:rFonts w:hint="eastAsia"/>
          <w:color w:val="000000" w:themeColor="text1"/>
        </w:rPr>
        <w:t>主要测试传输的功能可用，例如自定义</w:t>
      </w:r>
      <w:proofErr w:type="spellStart"/>
      <w:r w:rsidRPr="009D03D0">
        <w:rPr>
          <w:color w:val="000000" w:themeColor="text1"/>
        </w:rPr>
        <w:t>Netty</w:t>
      </w:r>
      <w:proofErr w:type="spellEnd"/>
      <w:r w:rsidRPr="009D03D0">
        <w:rPr>
          <w:rFonts w:hint="eastAsia"/>
          <w:color w:val="000000" w:themeColor="text1"/>
        </w:rPr>
        <w:t>协议是否打包解包正常，自定义</w:t>
      </w:r>
      <w:r w:rsidRPr="009D03D0">
        <w:rPr>
          <w:color w:val="000000" w:themeColor="text1"/>
        </w:rPr>
        <w:t>Kafka</w:t>
      </w:r>
      <w:r w:rsidRPr="009D03D0">
        <w:rPr>
          <w:rFonts w:hint="eastAsia"/>
          <w:color w:val="000000" w:themeColor="text1"/>
        </w:rPr>
        <w:t>主题的消息是否推送成功</w:t>
      </w:r>
      <w:r w:rsidR="000A5FF2">
        <w:rPr>
          <w:rFonts w:hint="eastAsia"/>
          <w:color w:val="000000" w:themeColor="text1"/>
        </w:rPr>
        <w:t>、</w:t>
      </w:r>
      <w:r w:rsidRPr="009D03D0">
        <w:rPr>
          <w:rFonts w:hint="eastAsia"/>
          <w:color w:val="000000" w:themeColor="text1"/>
        </w:rPr>
        <w:t>被消费，</w:t>
      </w:r>
      <w:r w:rsidR="000A5FF2">
        <w:rPr>
          <w:rFonts w:hint="eastAsia"/>
          <w:color w:val="000000" w:themeColor="text1"/>
        </w:rPr>
        <w:t>同时</w:t>
      </w:r>
      <w:r w:rsidRPr="009D03D0">
        <w:rPr>
          <w:rFonts w:hint="eastAsia"/>
          <w:color w:val="000000" w:themeColor="text1"/>
        </w:rPr>
        <w:t>还需要考虑网络不可用的影响。</w:t>
      </w:r>
      <w:r w:rsidR="00E13EF0">
        <w:rPr>
          <w:rFonts w:hint="eastAsia"/>
          <w:color w:val="000000" w:themeColor="text1"/>
        </w:rPr>
        <w:t>测试结果如表</w:t>
      </w:r>
      <w:r w:rsidR="00E13EF0">
        <w:rPr>
          <w:color w:val="000000" w:themeColor="text1"/>
        </w:rPr>
        <w:t>8-3</w:t>
      </w:r>
      <w:r w:rsidR="00E13EF0">
        <w:rPr>
          <w:rFonts w:hint="eastAsia"/>
          <w:color w:val="000000" w:themeColor="text1"/>
        </w:rPr>
        <w:t>所示</w:t>
      </w:r>
      <w:r w:rsidR="00422D4E">
        <w:rPr>
          <w:rFonts w:hint="eastAsia"/>
          <w:color w:val="000000" w:themeColor="text1"/>
        </w:rPr>
        <w:t>：</w:t>
      </w:r>
    </w:p>
    <w:p w14:paraId="3BC3CEA2" w14:textId="1A709172" w:rsidR="003B6B3E" w:rsidRPr="00944031" w:rsidRDefault="00EA4697" w:rsidP="000C7F4F">
      <w:pPr>
        <w:pStyle w:val="aff0"/>
      </w:pPr>
      <w:r w:rsidRPr="00944031">
        <w:t>表</w:t>
      </w:r>
      <w:r w:rsidRPr="00944031">
        <w:t xml:space="preserve">8-3  </w:t>
      </w:r>
      <w:r w:rsidR="003B6B3E" w:rsidRPr="00944031">
        <w:t>数据传输模块</w:t>
      </w:r>
      <w:r w:rsidRPr="00944031">
        <w:t>主要测试</w:t>
      </w:r>
    </w:p>
    <w:tbl>
      <w:tblPr>
        <w:tblW w:w="0" w:type="auto"/>
        <w:tblLook w:val="04A0" w:firstRow="1" w:lastRow="0" w:firstColumn="1" w:lastColumn="0" w:noHBand="0" w:noVBand="1"/>
      </w:tblPr>
      <w:tblGrid>
        <w:gridCol w:w="1980"/>
        <w:gridCol w:w="2164"/>
        <w:gridCol w:w="1238"/>
        <w:gridCol w:w="2908"/>
      </w:tblGrid>
      <w:tr w:rsidR="003B6B3E" w:rsidRPr="009D03D0" w14:paraId="4C433480" w14:textId="77777777" w:rsidTr="00F5569D">
        <w:trPr>
          <w:cantSplit/>
          <w:tblHeader/>
        </w:trPr>
        <w:tc>
          <w:tcPr>
            <w:tcW w:w="1980" w:type="dxa"/>
            <w:tcBorders>
              <w:top w:val="single" w:sz="4" w:space="0" w:color="auto"/>
              <w:left w:val="single" w:sz="4" w:space="0" w:color="auto"/>
              <w:bottom w:val="single" w:sz="4" w:space="0" w:color="auto"/>
              <w:right w:val="single" w:sz="4" w:space="0" w:color="auto"/>
            </w:tcBorders>
            <w:hideMark/>
          </w:tcPr>
          <w:p w14:paraId="61DAE681"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用例</w:t>
            </w:r>
            <w:r w:rsidRPr="004365B0">
              <w:rPr>
                <w:rFonts w:eastAsia="STKaiti" w:cs="Times New Roman"/>
                <w:color w:val="000000" w:themeColor="text1"/>
                <w:sz w:val="21"/>
              </w:rPr>
              <w:t>/Mock</w:t>
            </w:r>
            <w:r w:rsidRPr="004365B0">
              <w:rPr>
                <w:rFonts w:eastAsia="STKaiti" w:cs="Times New Roman"/>
                <w:color w:val="000000" w:themeColor="text1"/>
                <w:sz w:val="21"/>
              </w:rPr>
              <w:t>对象</w:t>
            </w:r>
          </w:p>
        </w:tc>
        <w:tc>
          <w:tcPr>
            <w:tcW w:w="2164" w:type="dxa"/>
            <w:tcBorders>
              <w:top w:val="single" w:sz="4" w:space="0" w:color="auto"/>
              <w:left w:val="single" w:sz="4" w:space="0" w:color="auto"/>
              <w:bottom w:val="single" w:sz="4" w:space="0" w:color="auto"/>
              <w:right w:val="single" w:sz="4" w:space="0" w:color="auto"/>
            </w:tcBorders>
            <w:hideMark/>
          </w:tcPr>
          <w:p w14:paraId="25C9D1E9"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说明</w:t>
            </w:r>
          </w:p>
        </w:tc>
        <w:tc>
          <w:tcPr>
            <w:tcW w:w="1238" w:type="dxa"/>
            <w:tcBorders>
              <w:top w:val="single" w:sz="4" w:space="0" w:color="auto"/>
              <w:left w:val="single" w:sz="4" w:space="0" w:color="auto"/>
              <w:bottom w:val="single" w:sz="4" w:space="0" w:color="auto"/>
              <w:right w:val="single" w:sz="4" w:space="0" w:color="auto"/>
            </w:tcBorders>
            <w:hideMark/>
          </w:tcPr>
          <w:p w14:paraId="4A869277"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结果</w:t>
            </w:r>
          </w:p>
        </w:tc>
        <w:tc>
          <w:tcPr>
            <w:tcW w:w="2908" w:type="dxa"/>
            <w:tcBorders>
              <w:top w:val="single" w:sz="4" w:space="0" w:color="auto"/>
              <w:left w:val="single" w:sz="4" w:space="0" w:color="auto"/>
              <w:bottom w:val="single" w:sz="4" w:space="0" w:color="auto"/>
              <w:right w:val="single" w:sz="4" w:space="0" w:color="auto"/>
            </w:tcBorders>
            <w:hideMark/>
          </w:tcPr>
          <w:p w14:paraId="27ADA943"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备注</w:t>
            </w:r>
          </w:p>
        </w:tc>
      </w:tr>
      <w:tr w:rsidR="003B6B3E" w:rsidRPr="009D03D0" w14:paraId="3E685A6A" w14:textId="77777777" w:rsidTr="00F5569D">
        <w:trPr>
          <w:cantSplit/>
        </w:trPr>
        <w:tc>
          <w:tcPr>
            <w:tcW w:w="1980" w:type="dxa"/>
            <w:tcBorders>
              <w:top w:val="single" w:sz="4" w:space="0" w:color="auto"/>
              <w:left w:val="single" w:sz="4" w:space="0" w:color="auto"/>
              <w:bottom w:val="single" w:sz="4" w:space="0" w:color="auto"/>
              <w:right w:val="single" w:sz="4" w:space="0" w:color="auto"/>
            </w:tcBorders>
            <w:hideMark/>
          </w:tcPr>
          <w:p w14:paraId="4941DF14"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推文</w:t>
            </w:r>
            <w:r w:rsidRPr="004365B0">
              <w:rPr>
                <w:rFonts w:eastAsia="STKaiti" w:cs="Times New Roman"/>
                <w:color w:val="000000" w:themeColor="text1"/>
                <w:sz w:val="21"/>
              </w:rPr>
              <w:t>JSON</w:t>
            </w:r>
            <w:r w:rsidRPr="004365B0">
              <w:rPr>
                <w:rFonts w:eastAsia="STKaiti" w:cs="Times New Roman"/>
                <w:color w:val="000000" w:themeColor="text1"/>
                <w:sz w:val="21"/>
              </w:rPr>
              <w:t>报文</w:t>
            </w:r>
          </w:p>
        </w:tc>
        <w:tc>
          <w:tcPr>
            <w:tcW w:w="2164" w:type="dxa"/>
            <w:tcBorders>
              <w:top w:val="single" w:sz="4" w:space="0" w:color="auto"/>
              <w:left w:val="single" w:sz="4" w:space="0" w:color="auto"/>
              <w:bottom w:val="single" w:sz="4" w:space="0" w:color="auto"/>
              <w:right w:val="single" w:sz="4" w:space="0" w:color="auto"/>
            </w:tcBorders>
            <w:hideMark/>
          </w:tcPr>
          <w:p w14:paraId="7F17CE2A" w14:textId="04CC1660"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由</w:t>
            </w:r>
            <w:proofErr w:type="spellStart"/>
            <w:r w:rsidRPr="004365B0">
              <w:rPr>
                <w:rFonts w:eastAsia="STKaiti" w:cs="Times New Roman"/>
                <w:color w:val="000000" w:themeColor="text1"/>
                <w:sz w:val="21"/>
              </w:rPr>
              <w:t>Netty</w:t>
            </w:r>
            <w:proofErr w:type="spellEnd"/>
            <w:r w:rsidRPr="004365B0">
              <w:rPr>
                <w:rFonts w:eastAsia="STKaiti" w:cs="Times New Roman"/>
                <w:color w:val="000000" w:themeColor="text1"/>
                <w:sz w:val="21"/>
              </w:rPr>
              <w:t>传输到本地作为</w:t>
            </w:r>
            <w:r w:rsidRPr="004365B0">
              <w:rPr>
                <w:rFonts w:eastAsia="STKaiti" w:cs="Times New Roman"/>
                <w:color w:val="000000" w:themeColor="text1"/>
                <w:sz w:val="21"/>
              </w:rPr>
              <w:t>Kafka</w:t>
            </w:r>
            <w:r w:rsidRPr="004365B0">
              <w:rPr>
                <w:rFonts w:eastAsia="STKaiti" w:cs="Times New Roman"/>
                <w:color w:val="000000" w:themeColor="text1"/>
                <w:sz w:val="21"/>
              </w:rPr>
              <w:t>生产者</w:t>
            </w:r>
            <w:r w:rsidR="00CA6D76">
              <w:rPr>
                <w:rFonts w:eastAsia="STKaiti"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4F4D2189"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5D0C5D69" w14:textId="1EB5CDD8"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该用例实际被拆分成了两个</w:t>
            </w:r>
            <w:r w:rsidR="000A5FF2">
              <w:rPr>
                <w:rFonts w:eastAsia="STKaiti" w:cs="Times New Roman" w:hint="eastAsia"/>
                <w:color w:val="000000" w:themeColor="text1"/>
                <w:sz w:val="21"/>
              </w:rPr>
              <w:t>实例</w:t>
            </w:r>
            <w:r w:rsidR="000A5FF2">
              <w:rPr>
                <w:rFonts w:eastAsia="STKaiti" w:cs="Times New Roman"/>
                <w:color w:val="000000" w:themeColor="text1"/>
                <w:sz w:val="21"/>
              </w:rPr>
              <w:t>分别测试，然后</w:t>
            </w:r>
            <w:r w:rsidR="000A5FF2">
              <w:rPr>
                <w:rFonts w:eastAsia="STKaiti" w:cs="Times New Roman" w:hint="eastAsia"/>
                <w:color w:val="000000" w:themeColor="text1"/>
                <w:sz w:val="21"/>
              </w:rPr>
              <w:t>再</w:t>
            </w:r>
            <w:r w:rsidRPr="004365B0">
              <w:rPr>
                <w:rFonts w:eastAsia="STKaiti" w:cs="Times New Roman"/>
                <w:color w:val="000000" w:themeColor="text1"/>
                <w:sz w:val="21"/>
              </w:rPr>
              <w:t>重新组合测试</w:t>
            </w:r>
            <w:r w:rsidR="00F5569D">
              <w:rPr>
                <w:rFonts w:eastAsia="STKaiti" w:cs="Times New Roman" w:hint="eastAsia"/>
                <w:color w:val="000000" w:themeColor="text1"/>
                <w:sz w:val="21"/>
              </w:rPr>
              <w:t>。</w:t>
            </w:r>
          </w:p>
        </w:tc>
      </w:tr>
      <w:tr w:rsidR="003B6B3E" w:rsidRPr="009D03D0" w14:paraId="14A70303" w14:textId="77777777" w:rsidTr="00F5569D">
        <w:trPr>
          <w:cantSplit/>
        </w:trPr>
        <w:tc>
          <w:tcPr>
            <w:tcW w:w="1980" w:type="dxa"/>
            <w:tcBorders>
              <w:top w:val="single" w:sz="4" w:space="0" w:color="auto"/>
              <w:left w:val="single" w:sz="4" w:space="0" w:color="auto"/>
              <w:bottom w:val="single" w:sz="4" w:space="0" w:color="auto"/>
              <w:right w:val="single" w:sz="4" w:space="0" w:color="auto"/>
            </w:tcBorders>
            <w:hideMark/>
          </w:tcPr>
          <w:p w14:paraId="4461631C"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空报文</w:t>
            </w:r>
          </w:p>
        </w:tc>
        <w:tc>
          <w:tcPr>
            <w:tcW w:w="2164" w:type="dxa"/>
            <w:tcBorders>
              <w:top w:val="single" w:sz="4" w:space="0" w:color="auto"/>
              <w:left w:val="single" w:sz="4" w:space="0" w:color="auto"/>
              <w:bottom w:val="single" w:sz="4" w:space="0" w:color="auto"/>
              <w:right w:val="single" w:sz="4" w:space="0" w:color="auto"/>
            </w:tcBorders>
            <w:hideMark/>
          </w:tcPr>
          <w:p w14:paraId="6723F167"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网络波动可能产生全空的报文。</w:t>
            </w:r>
          </w:p>
        </w:tc>
        <w:tc>
          <w:tcPr>
            <w:tcW w:w="1238" w:type="dxa"/>
            <w:tcBorders>
              <w:top w:val="single" w:sz="4" w:space="0" w:color="auto"/>
              <w:left w:val="single" w:sz="4" w:space="0" w:color="auto"/>
              <w:bottom w:val="single" w:sz="4" w:space="0" w:color="auto"/>
              <w:right w:val="single" w:sz="4" w:space="0" w:color="auto"/>
            </w:tcBorders>
            <w:hideMark/>
          </w:tcPr>
          <w:p w14:paraId="68F0DA27"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7AEDECEC" w14:textId="207F6D42"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全空的报文不应该浪费传输带宽，应该在传输之前就被舍弃</w:t>
            </w:r>
            <w:r w:rsidR="00F5569D">
              <w:rPr>
                <w:rFonts w:eastAsia="STKaiti" w:cs="Times New Roman" w:hint="eastAsia"/>
                <w:color w:val="000000" w:themeColor="text1"/>
                <w:sz w:val="21"/>
              </w:rPr>
              <w:t>。</w:t>
            </w:r>
          </w:p>
        </w:tc>
      </w:tr>
      <w:tr w:rsidR="003B6B3E" w:rsidRPr="009D03D0" w14:paraId="40A01631" w14:textId="77777777" w:rsidTr="00F5569D">
        <w:trPr>
          <w:cantSplit/>
        </w:trPr>
        <w:tc>
          <w:tcPr>
            <w:tcW w:w="1980" w:type="dxa"/>
            <w:tcBorders>
              <w:top w:val="single" w:sz="4" w:space="0" w:color="auto"/>
              <w:left w:val="single" w:sz="4" w:space="0" w:color="auto"/>
              <w:bottom w:val="single" w:sz="4" w:space="0" w:color="auto"/>
              <w:right w:val="single" w:sz="4" w:space="0" w:color="auto"/>
            </w:tcBorders>
            <w:hideMark/>
          </w:tcPr>
          <w:p w14:paraId="662B4582"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lastRenderedPageBreak/>
              <w:t>带主题的</w:t>
            </w:r>
            <w:r w:rsidRPr="004365B0">
              <w:rPr>
                <w:rFonts w:eastAsia="STKaiti" w:cs="Times New Roman"/>
                <w:color w:val="000000" w:themeColor="text1"/>
                <w:sz w:val="21"/>
              </w:rPr>
              <w:t>JSON</w:t>
            </w:r>
            <w:r w:rsidRPr="004365B0">
              <w:rPr>
                <w:rFonts w:eastAsia="STKaiti" w:cs="Times New Roman"/>
                <w:color w:val="000000" w:themeColor="text1"/>
                <w:sz w:val="21"/>
              </w:rPr>
              <w:t>报文</w:t>
            </w:r>
          </w:p>
        </w:tc>
        <w:tc>
          <w:tcPr>
            <w:tcW w:w="2164" w:type="dxa"/>
            <w:tcBorders>
              <w:top w:val="single" w:sz="4" w:space="0" w:color="auto"/>
              <w:left w:val="single" w:sz="4" w:space="0" w:color="auto"/>
              <w:bottom w:val="single" w:sz="4" w:space="0" w:color="auto"/>
              <w:right w:val="single" w:sz="4" w:space="0" w:color="auto"/>
            </w:tcBorders>
            <w:hideMark/>
          </w:tcPr>
          <w:p w14:paraId="251667A4" w14:textId="7388908A"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不同主题的消息由部署在分布式机器上的</w:t>
            </w:r>
            <w:r w:rsidR="00EA4697" w:rsidRPr="004365B0">
              <w:rPr>
                <w:rFonts w:eastAsia="STKaiti" w:cs="Times New Roman"/>
                <w:color w:val="000000" w:themeColor="text1"/>
                <w:sz w:val="21"/>
              </w:rPr>
              <w:t>Kafka</w:t>
            </w:r>
            <w:r w:rsidR="000A5FF2">
              <w:rPr>
                <w:rFonts w:eastAsia="STKaiti" w:cs="Times New Roman" w:hint="eastAsia"/>
                <w:color w:val="000000" w:themeColor="text1"/>
                <w:sz w:val="21"/>
              </w:rPr>
              <w:t>实例</w:t>
            </w:r>
            <w:r w:rsidRPr="004365B0">
              <w:rPr>
                <w:rFonts w:eastAsia="STKaiti" w:cs="Times New Roman"/>
                <w:color w:val="000000" w:themeColor="text1"/>
                <w:sz w:val="21"/>
              </w:rPr>
              <w:t>进行消费，也部署了不同的计算模型</w:t>
            </w:r>
            <w:r w:rsidR="00CA6D76">
              <w:rPr>
                <w:rFonts w:eastAsia="STKaiti"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6792C921"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053AECEE" w14:textId="538F3EFD"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消息应该按照主题在不同的机器上进行推送与消费</w:t>
            </w:r>
            <w:r w:rsidR="00F5569D">
              <w:rPr>
                <w:rFonts w:eastAsia="STKaiti" w:cs="Times New Roman" w:hint="eastAsia"/>
                <w:color w:val="000000" w:themeColor="text1"/>
                <w:sz w:val="21"/>
              </w:rPr>
              <w:t>。</w:t>
            </w:r>
          </w:p>
        </w:tc>
      </w:tr>
      <w:tr w:rsidR="003B6B3E" w:rsidRPr="009D03D0" w14:paraId="31C726DF" w14:textId="77777777" w:rsidTr="00F5569D">
        <w:trPr>
          <w:cantSplit/>
        </w:trPr>
        <w:tc>
          <w:tcPr>
            <w:tcW w:w="1980" w:type="dxa"/>
            <w:tcBorders>
              <w:top w:val="single" w:sz="4" w:space="0" w:color="auto"/>
              <w:left w:val="single" w:sz="4" w:space="0" w:color="auto"/>
              <w:bottom w:val="single" w:sz="4" w:space="0" w:color="auto"/>
              <w:right w:val="single" w:sz="4" w:space="0" w:color="auto"/>
            </w:tcBorders>
            <w:hideMark/>
          </w:tcPr>
          <w:p w14:paraId="58802453"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过长的报文</w:t>
            </w:r>
          </w:p>
        </w:tc>
        <w:tc>
          <w:tcPr>
            <w:tcW w:w="2164" w:type="dxa"/>
            <w:tcBorders>
              <w:top w:val="single" w:sz="4" w:space="0" w:color="auto"/>
              <w:left w:val="single" w:sz="4" w:space="0" w:color="auto"/>
              <w:bottom w:val="single" w:sz="4" w:space="0" w:color="auto"/>
              <w:right w:val="single" w:sz="4" w:space="0" w:color="auto"/>
            </w:tcBorders>
            <w:hideMark/>
          </w:tcPr>
          <w:p w14:paraId="46FE6BC7" w14:textId="5465AA38"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有些推文经过反复转推，其报文长度远超平均的</w:t>
            </w:r>
            <w:r w:rsidRPr="004365B0">
              <w:rPr>
                <w:rFonts w:eastAsia="STKaiti" w:cs="Times New Roman"/>
                <w:color w:val="000000" w:themeColor="text1"/>
                <w:sz w:val="21"/>
              </w:rPr>
              <w:t>1K</w:t>
            </w:r>
            <w:r w:rsidRPr="004365B0">
              <w:rPr>
                <w:rFonts w:eastAsia="STKaiti" w:cs="Times New Roman"/>
                <w:color w:val="000000" w:themeColor="text1"/>
                <w:sz w:val="21"/>
              </w:rPr>
              <w:t>大小</w:t>
            </w:r>
            <w:r w:rsidR="00CA6D76">
              <w:rPr>
                <w:rFonts w:eastAsia="STKaiti"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29799327"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380EFB30" w14:textId="74CE2B86"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过长的报文需要分情况特殊考虑，一般推特限制</w:t>
            </w:r>
            <w:r w:rsidRPr="004365B0">
              <w:rPr>
                <w:rFonts w:eastAsia="STKaiti" w:cs="Times New Roman"/>
                <w:color w:val="000000" w:themeColor="text1"/>
                <w:sz w:val="21"/>
              </w:rPr>
              <w:t>280</w:t>
            </w:r>
            <w:r w:rsidR="000A5FF2">
              <w:rPr>
                <w:rFonts w:eastAsia="STKaiti" w:cs="Times New Roman"/>
                <w:color w:val="000000" w:themeColor="text1"/>
                <w:sz w:val="21"/>
              </w:rPr>
              <w:t>个</w:t>
            </w:r>
            <w:r w:rsidR="000A5FF2">
              <w:rPr>
                <w:rFonts w:eastAsia="STKaiti" w:cs="Times New Roman" w:hint="eastAsia"/>
                <w:color w:val="000000" w:themeColor="text1"/>
                <w:sz w:val="21"/>
              </w:rPr>
              <w:t>字符</w:t>
            </w:r>
            <w:r w:rsidRPr="004365B0">
              <w:rPr>
                <w:rFonts w:eastAsia="STKaiti" w:cs="Times New Roman"/>
                <w:color w:val="000000" w:themeColor="text1"/>
                <w:sz w:val="21"/>
              </w:rPr>
              <w:t>，但由于转推也是推文一部分，所以应当在传输时将</w:t>
            </w:r>
            <w:r w:rsidRPr="004365B0">
              <w:rPr>
                <w:rFonts w:eastAsia="STKaiti" w:cs="Times New Roman"/>
                <w:color w:val="000000" w:themeColor="text1"/>
                <w:sz w:val="21"/>
              </w:rPr>
              <w:t>JSON</w:t>
            </w:r>
            <w:r w:rsidRPr="004365B0">
              <w:rPr>
                <w:rFonts w:eastAsia="STKaiti" w:cs="Times New Roman"/>
                <w:color w:val="000000" w:themeColor="text1"/>
                <w:sz w:val="21"/>
              </w:rPr>
              <w:t>过长的转推字段予以删除，否则会出现缓冲区溢出的情况</w:t>
            </w:r>
            <w:r w:rsidR="00F5569D">
              <w:rPr>
                <w:rFonts w:eastAsia="STKaiti" w:cs="Times New Roman" w:hint="eastAsia"/>
                <w:color w:val="000000" w:themeColor="text1"/>
                <w:sz w:val="21"/>
              </w:rPr>
              <w:t>。</w:t>
            </w:r>
          </w:p>
        </w:tc>
      </w:tr>
      <w:tr w:rsidR="003B6B3E" w:rsidRPr="009D03D0" w14:paraId="25655BF8" w14:textId="77777777" w:rsidTr="00F5569D">
        <w:trPr>
          <w:cantSplit/>
        </w:trPr>
        <w:tc>
          <w:tcPr>
            <w:tcW w:w="1980" w:type="dxa"/>
            <w:tcBorders>
              <w:top w:val="single" w:sz="4" w:space="0" w:color="auto"/>
              <w:left w:val="single" w:sz="4" w:space="0" w:color="auto"/>
              <w:bottom w:val="single" w:sz="4" w:space="0" w:color="auto"/>
              <w:right w:val="single" w:sz="4" w:space="0" w:color="auto"/>
            </w:tcBorders>
            <w:hideMark/>
          </w:tcPr>
          <w:p w14:paraId="402B08F6"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长期静默</w:t>
            </w:r>
          </w:p>
        </w:tc>
        <w:tc>
          <w:tcPr>
            <w:tcW w:w="2164" w:type="dxa"/>
            <w:tcBorders>
              <w:top w:val="single" w:sz="4" w:space="0" w:color="auto"/>
              <w:left w:val="single" w:sz="4" w:space="0" w:color="auto"/>
              <w:bottom w:val="single" w:sz="4" w:space="0" w:color="auto"/>
              <w:right w:val="single" w:sz="4" w:space="0" w:color="auto"/>
            </w:tcBorders>
            <w:hideMark/>
          </w:tcPr>
          <w:p w14:paraId="4E0397F0" w14:textId="5B4008A6"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由于上游数据获取端的网络不可用或者宕机，会导致传输端长期静默，不处理会使连接自动中断</w:t>
            </w:r>
            <w:r w:rsidR="00CA6D76">
              <w:rPr>
                <w:rFonts w:eastAsia="STKaiti"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7AE8B278"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4C138F18" w14:textId="23EF7ABE"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一段时间没有消息传输时，</w:t>
            </w:r>
            <w:proofErr w:type="spellStart"/>
            <w:r w:rsidRPr="004365B0">
              <w:rPr>
                <w:rFonts w:eastAsia="STKaiti" w:cs="Times New Roman"/>
                <w:color w:val="000000" w:themeColor="text1"/>
                <w:sz w:val="21"/>
              </w:rPr>
              <w:t>Netty</w:t>
            </w:r>
            <w:proofErr w:type="spellEnd"/>
            <w:r w:rsidRPr="004365B0">
              <w:rPr>
                <w:rFonts w:eastAsia="STKaiti" w:cs="Times New Roman"/>
                <w:color w:val="000000" w:themeColor="text1"/>
                <w:sz w:val="21"/>
              </w:rPr>
              <w:t>双端以及</w:t>
            </w:r>
            <w:r w:rsidRPr="004365B0">
              <w:rPr>
                <w:rFonts w:eastAsia="STKaiti" w:cs="Times New Roman"/>
                <w:color w:val="000000" w:themeColor="text1"/>
                <w:sz w:val="21"/>
              </w:rPr>
              <w:t>Kafka</w:t>
            </w:r>
            <w:r w:rsidRPr="004365B0">
              <w:rPr>
                <w:rFonts w:eastAsia="STKaiti" w:cs="Times New Roman"/>
                <w:color w:val="000000" w:themeColor="text1"/>
                <w:sz w:val="21"/>
              </w:rPr>
              <w:t>端需要和</w:t>
            </w:r>
            <w:r w:rsidR="00EA4697" w:rsidRPr="004365B0">
              <w:rPr>
                <w:rFonts w:eastAsia="STKaiti" w:cs="Times New Roman"/>
                <w:color w:val="000000" w:themeColor="text1"/>
                <w:sz w:val="21"/>
              </w:rPr>
              <w:t>Zookeeper</w:t>
            </w:r>
            <w:r w:rsidRPr="004365B0">
              <w:rPr>
                <w:rFonts w:eastAsia="STKaiti" w:cs="Times New Roman"/>
                <w:color w:val="000000" w:themeColor="text1"/>
                <w:sz w:val="21"/>
              </w:rPr>
              <w:t>保持心跳，以免超时连接自动断开</w:t>
            </w:r>
            <w:r w:rsidR="00F5569D">
              <w:rPr>
                <w:rFonts w:eastAsia="STKaiti" w:cs="Times New Roman" w:hint="eastAsia"/>
                <w:color w:val="000000" w:themeColor="text1"/>
                <w:sz w:val="21"/>
              </w:rPr>
              <w:t>。</w:t>
            </w:r>
          </w:p>
        </w:tc>
      </w:tr>
      <w:tr w:rsidR="003B6B3E" w:rsidRPr="009D03D0" w14:paraId="15E08A5F" w14:textId="77777777" w:rsidTr="00F5569D">
        <w:trPr>
          <w:cantSplit/>
        </w:trPr>
        <w:tc>
          <w:tcPr>
            <w:tcW w:w="1980" w:type="dxa"/>
            <w:tcBorders>
              <w:top w:val="single" w:sz="4" w:space="0" w:color="auto"/>
              <w:left w:val="single" w:sz="4" w:space="0" w:color="auto"/>
              <w:bottom w:val="single" w:sz="4" w:space="0" w:color="auto"/>
              <w:right w:val="single" w:sz="4" w:space="0" w:color="auto"/>
            </w:tcBorders>
            <w:hideMark/>
          </w:tcPr>
          <w:p w14:paraId="3C86012D"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较长网络时延</w:t>
            </w:r>
          </w:p>
        </w:tc>
        <w:tc>
          <w:tcPr>
            <w:tcW w:w="2164" w:type="dxa"/>
            <w:tcBorders>
              <w:top w:val="single" w:sz="4" w:space="0" w:color="auto"/>
              <w:left w:val="single" w:sz="4" w:space="0" w:color="auto"/>
              <w:bottom w:val="single" w:sz="4" w:space="0" w:color="auto"/>
              <w:right w:val="single" w:sz="4" w:space="0" w:color="auto"/>
            </w:tcBorders>
            <w:hideMark/>
          </w:tcPr>
          <w:p w14:paraId="7BE7EB25" w14:textId="4298AE22"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网络波动会导致网络出现明显时延，重发或是丢弃的策略应该作为考虑</w:t>
            </w:r>
            <w:r w:rsidR="00CA6D76">
              <w:rPr>
                <w:rFonts w:eastAsia="STKaiti"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0B34D571"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04ED1237"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网络波动可能会导致</w:t>
            </w:r>
            <w:proofErr w:type="spellStart"/>
            <w:r w:rsidRPr="004365B0">
              <w:rPr>
                <w:rFonts w:eastAsia="STKaiti" w:cs="Times New Roman"/>
                <w:color w:val="000000" w:themeColor="text1"/>
                <w:sz w:val="21"/>
              </w:rPr>
              <w:t>Netty</w:t>
            </w:r>
            <w:proofErr w:type="spellEnd"/>
            <w:r w:rsidRPr="004365B0">
              <w:rPr>
                <w:rFonts w:eastAsia="STKaiti" w:cs="Times New Roman"/>
                <w:color w:val="000000" w:themeColor="text1"/>
                <w:sz w:val="21"/>
              </w:rPr>
              <w:t>传输时丢包，由于采用的是无责任传输机制，不需要重发。</w:t>
            </w:r>
          </w:p>
        </w:tc>
      </w:tr>
      <w:tr w:rsidR="003B6B3E" w:rsidRPr="009D03D0" w14:paraId="5EDC2EDA" w14:textId="77777777" w:rsidTr="00F5569D">
        <w:trPr>
          <w:cantSplit/>
        </w:trPr>
        <w:tc>
          <w:tcPr>
            <w:tcW w:w="1980" w:type="dxa"/>
            <w:tcBorders>
              <w:top w:val="single" w:sz="4" w:space="0" w:color="auto"/>
              <w:left w:val="single" w:sz="4" w:space="0" w:color="auto"/>
              <w:bottom w:val="single" w:sz="4" w:space="0" w:color="auto"/>
              <w:right w:val="single" w:sz="4" w:space="0" w:color="auto"/>
            </w:tcBorders>
            <w:hideMark/>
          </w:tcPr>
          <w:p w14:paraId="62290F70"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Kafka</w:t>
            </w:r>
            <w:r w:rsidRPr="004365B0">
              <w:rPr>
                <w:rFonts w:eastAsia="STKaiti" w:cs="Times New Roman"/>
                <w:color w:val="000000" w:themeColor="text1"/>
                <w:sz w:val="21"/>
              </w:rPr>
              <w:t>消息溢出</w:t>
            </w:r>
          </w:p>
        </w:tc>
        <w:tc>
          <w:tcPr>
            <w:tcW w:w="2164" w:type="dxa"/>
            <w:tcBorders>
              <w:top w:val="single" w:sz="4" w:space="0" w:color="auto"/>
              <w:left w:val="single" w:sz="4" w:space="0" w:color="auto"/>
              <w:bottom w:val="single" w:sz="4" w:space="0" w:color="auto"/>
              <w:right w:val="single" w:sz="4" w:space="0" w:color="auto"/>
            </w:tcBorders>
            <w:hideMark/>
          </w:tcPr>
          <w:p w14:paraId="5C422CFA" w14:textId="765D226B"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Kafka</w:t>
            </w:r>
            <w:r w:rsidRPr="004365B0">
              <w:rPr>
                <w:rFonts w:eastAsia="STKaiti" w:cs="Times New Roman"/>
                <w:color w:val="000000" w:themeColor="text1"/>
                <w:sz w:val="21"/>
              </w:rPr>
              <w:t>的消费速度可能慢于消息的产生速度</w:t>
            </w:r>
            <w:r w:rsidR="00CA6D76">
              <w:rPr>
                <w:rFonts w:eastAsia="STKaiti" w:cs="Times New Roman" w:hint="eastAsia"/>
                <w:color w:val="000000" w:themeColor="text1"/>
                <w:sz w:val="21"/>
              </w:rPr>
              <w:t>。</w:t>
            </w:r>
          </w:p>
        </w:tc>
        <w:tc>
          <w:tcPr>
            <w:tcW w:w="1238" w:type="dxa"/>
            <w:tcBorders>
              <w:top w:val="single" w:sz="4" w:space="0" w:color="auto"/>
              <w:left w:val="single" w:sz="4" w:space="0" w:color="auto"/>
              <w:bottom w:val="single" w:sz="4" w:space="0" w:color="auto"/>
              <w:right w:val="single" w:sz="4" w:space="0" w:color="auto"/>
            </w:tcBorders>
            <w:hideMark/>
          </w:tcPr>
          <w:p w14:paraId="71C4653C"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908" w:type="dxa"/>
            <w:tcBorders>
              <w:top w:val="single" w:sz="4" w:space="0" w:color="auto"/>
              <w:left w:val="single" w:sz="4" w:space="0" w:color="auto"/>
              <w:bottom w:val="single" w:sz="4" w:space="0" w:color="auto"/>
              <w:right w:val="single" w:sz="4" w:space="0" w:color="auto"/>
            </w:tcBorders>
            <w:hideMark/>
          </w:tcPr>
          <w:p w14:paraId="166C96A6" w14:textId="35449534"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Kafka</w:t>
            </w:r>
            <w:r w:rsidRPr="004365B0">
              <w:rPr>
                <w:rFonts w:eastAsia="STKaiti" w:cs="Times New Roman"/>
                <w:color w:val="000000" w:themeColor="text1"/>
                <w:sz w:val="21"/>
              </w:rPr>
              <w:t>支持亿级消息堆积，但是由于产生的推特速度可能总是比消费速度快，所以堆积的消息可能无限制增长，这个时候需要对消息推送加上过滤器进行限速处理</w:t>
            </w:r>
            <w:r w:rsidR="00F5569D">
              <w:rPr>
                <w:rFonts w:eastAsia="STKaiti" w:cs="Times New Roman" w:hint="eastAsia"/>
                <w:color w:val="000000" w:themeColor="text1"/>
                <w:sz w:val="21"/>
              </w:rPr>
              <w:t>。</w:t>
            </w:r>
          </w:p>
        </w:tc>
      </w:tr>
    </w:tbl>
    <w:p w14:paraId="25DF632F" w14:textId="77777777" w:rsidR="003B6B3E" w:rsidRPr="009D03D0" w:rsidRDefault="003B6B3E" w:rsidP="004408EA">
      <w:pPr>
        <w:pStyle w:val="3"/>
        <w:spacing w:before="163" w:after="163"/>
      </w:pPr>
      <w:bookmarkStart w:id="362" w:name="_Toc2274950"/>
      <w:bookmarkStart w:id="363" w:name="_Toc3724998"/>
      <w:r w:rsidRPr="009D03D0">
        <w:t xml:space="preserve">8.2.3 </w:t>
      </w:r>
      <w:r w:rsidRPr="009D03D0">
        <w:rPr>
          <w:rFonts w:hint="eastAsia"/>
        </w:rPr>
        <w:t>数据预处理模块</w:t>
      </w:r>
      <w:bookmarkEnd w:id="362"/>
      <w:bookmarkEnd w:id="363"/>
    </w:p>
    <w:p w14:paraId="05ECB627" w14:textId="09CF48A0" w:rsidR="003B6B3E" w:rsidRPr="009D03D0" w:rsidRDefault="003B6B3E" w:rsidP="003B6B3E">
      <w:pPr>
        <w:ind w:firstLine="480"/>
        <w:jc w:val="left"/>
        <w:rPr>
          <w:color w:val="000000" w:themeColor="text1"/>
        </w:rPr>
      </w:pPr>
      <w:r w:rsidRPr="009D03D0">
        <w:rPr>
          <w:rFonts w:hint="eastAsia"/>
          <w:color w:val="000000" w:themeColor="text1"/>
        </w:rPr>
        <w:t>数据预处理模块</w:t>
      </w:r>
      <w:r w:rsidR="000D737E">
        <w:rPr>
          <w:rFonts w:hint="eastAsia"/>
          <w:color w:val="000000" w:themeColor="text1"/>
        </w:rPr>
        <w:t>测试</w:t>
      </w:r>
      <w:r w:rsidRPr="009D03D0">
        <w:rPr>
          <w:rFonts w:hint="eastAsia"/>
          <w:color w:val="000000" w:themeColor="text1"/>
        </w:rPr>
        <w:t>主要测试字符集的转化是否成功。</w:t>
      </w:r>
      <w:r w:rsidR="00E13EF0">
        <w:rPr>
          <w:rFonts w:hint="eastAsia"/>
          <w:color w:val="000000" w:themeColor="text1"/>
        </w:rPr>
        <w:t>测试结果如表</w:t>
      </w:r>
      <w:r w:rsidR="00E13EF0">
        <w:rPr>
          <w:color w:val="000000" w:themeColor="text1"/>
        </w:rPr>
        <w:t>8-4</w:t>
      </w:r>
      <w:r w:rsidR="00E13EF0">
        <w:rPr>
          <w:rFonts w:hint="eastAsia"/>
          <w:color w:val="000000" w:themeColor="text1"/>
        </w:rPr>
        <w:t>所示</w:t>
      </w:r>
      <w:r w:rsidR="00422D4E">
        <w:rPr>
          <w:rFonts w:hint="eastAsia"/>
          <w:color w:val="000000" w:themeColor="text1"/>
        </w:rPr>
        <w:t>：</w:t>
      </w:r>
    </w:p>
    <w:p w14:paraId="6514B2DC" w14:textId="3C578649" w:rsidR="003B6B3E" w:rsidRPr="00944031" w:rsidRDefault="00EA4697" w:rsidP="000C7F4F">
      <w:pPr>
        <w:pStyle w:val="aff0"/>
      </w:pPr>
      <w:r w:rsidRPr="00944031">
        <w:t>表</w:t>
      </w:r>
      <w:r w:rsidRPr="00944031">
        <w:t xml:space="preserve">8-4  </w:t>
      </w:r>
      <w:r w:rsidR="003B6B3E" w:rsidRPr="00944031">
        <w:t>数据预处理模块</w:t>
      </w:r>
      <w:r w:rsidRPr="00944031">
        <w:t>主要测试</w:t>
      </w:r>
    </w:p>
    <w:tbl>
      <w:tblPr>
        <w:tblW w:w="0" w:type="auto"/>
        <w:tblLook w:val="04A0" w:firstRow="1" w:lastRow="0" w:firstColumn="1" w:lastColumn="0" w:noHBand="0" w:noVBand="1"/>
      </w:tblPr>
      <w:tblGrid>
        <w:gridCol w:w="2405"/>
        <w:gridCol w:w="2323"/>
        <w:gridCol w:w="1363"/>
        <w:gridCol w:w="2199"/>
      </w:tblGrid>
      <w:tr w:rsidR="009D03D0" w:rsidRPr="009D03D0" w14:paraId="1A5A5441" w14:textId="77777777" w:rsidTr="009D03D0">
        <w:trPr>
          <w:cantSplit/>
          <w:tblHeader/>
        </w:trPr>
        <w:tc>
          <w:tcPr>
            <w:tcW w:w="2405" w:type="dxa"/>
            <w:tcBorders>
              <w:top w:val="single" w:sz="4" w:space="0" w:color="auto"/>
              <w:left w:val="single" w:sz="4" w:space="0" w:color="auto"/>
              <w:bottom w:val="single" w:sz="4" w:space="0" w:color="auto"/>
              <w:right w:val="single" w:sz="4" w:space="0" w:color="auto"/>
            </w:tcBorders>
            <w:hideMark/>
          </w:tcPr>
          <w:p w14:paraId="661E80B4"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用例</w:t>
            </w:r>
            <w:r w:rsidRPr="004365B0">
              <w:rPr>
                <w:rFonts w:eastAsia="STKaiti" w:cs="Times New Roman"/>
                <w:color w:val="000000" w:themeColor="text1"/>
                <w:sz w:val="21"/>
              </w:rPr>
              <w:t>/Mock</w:t>
            </w:r>
            <w:r w:rsidRPr="004365B0">
              <w:rPr>
                <w:rFonts w:eastAsia="STKaiti" w:cs="Times New Roman"/>
                <w:color w:val="000000" w:themeColor="text1"/>
                <w:sz w:val="21"/>
              </w:rPr>
              <w:t>对象</w:t>
            </w:r>
          </w:p>
        </w:tc>
        <w:tc>
          <w:tcPr>
            <w:tcW w:w="2323" w:type="dxa"/>
            <w:tcBorders>
              <w:top w:val="single" w:sz="4" w:space="0" w:color="auto"/>
              <w:left w:val="single" w:sz="4" w:space="0" w:color="auto"/>
              <w:bottom w:val="single" w:sz="4" w:space="0" w:color="auto"/>
              <w:right w:val="single" w:sz="4" w:space="0" w:color="auto"/>
            </w:tcBorders>
            <w:hideMark/>
          </w:tcPr>
          <w:p w14:paraId="3B3C70FA"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说明</w:t>
            </w:r>
          </w:p>
        </w:tc>
        <w:tc>
          <w:tcPr>
            <w:tcW w:w="1363" w:type="dxa"/>
            <w:tcBorders>
              <w:top w:val="single" w:sz="4" w:space="0" w:color="auto"/>
              <w:left w:val="single" w:sz="4" w:space="0" w:color="auto"/>
              <w:bottom w:val="single" w:sz="4" w:space="0" w:color="auto"/>
              <w:right w:val="single" w:sz="4" w:space="0" w:color="auto"/>
            </w:tcBorders>
            <w:hideMark/>
          </w:tcPr>
          <w:p w14:paraId="18C6FCC4"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结果</w:t>
            </w:r>
          </w:p>
        </w:tc>
        <w:tc>
          <w:tcPr>
            <w:tcW w:w="2199" w:type="dxa"/>
            <w:tcBorders>
              <w:top w:val="single" w:sz="4" w:space="0" w:color="auto"/>
              <w:left w:val="single" w:sz="4" w:space="0" w:color="auto"/>
              <w:bottom w:val="single" w:sz="4" w:space="0" w:color="auto"/>
              <w:right w:val="single" w:sz="4" w:space="0" w:color="auto"/>
            </w:tcBorders>
            <w:hideMark/>
          </w:tcPr>
          <w:p w14:paraId="24DBABCB"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备注</w:t>
            </w:r>
          </w:p>
        </w:tc>
      </w:tr>
      <w:tr w:rsidR="009D03D0" w:rsidRPr="009D03D0" w14:paraId="71C84244" w14:textId="77777777" w:rsidTr="009D03D0">
        <w:trPr>
          <w:cantSplit/>
        </w:trPr>
        <w:tc>
          <w:tcPr>
            <w:tcW w:w="2405" w:type="dxa"/>
            <w:tcBorders>
              <w:top w:val="single" w:sz="4" w:space="0" w:color="auto"/>
              <w:left w:val="single" w:sz="4" w:space="0" w:color="auto"/>
              <w:bottom w:val="single" w:sz="4" w:space="0" w:color="auto"/>
              <w:right w:val="single" w:sz="4" w:space="0" w:color="auto"/>
            </w:tcBorders>
            <w:hideMark/>
          </w:tcPr>
          <w:p w14:paraId="165EFC5C"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“s!1</w:t>
            </w:r>
            <m:oMath>
              <m:r>
                <w:rPr>
                  <w:rFonts w:ascii="Cambria Math" w:eastAsia="STKaiti" w:hAnsi="Cambria Math" w:cs="Times New Roman"/>
                  <w:color w:val="000000" w:themeColor="text1"/>
                  <w:sz w:val="21"/>
                </w:rPr>
                <m:t>ϵ</m:t>
              </m:r>
            </m:oMath>
            <w:r w:rsidRPr="004365B0">
              <w:rPr>
                <w:rFonts w:eastAsia="STKaiti" w:cs="Times New Roman"/>
                <w:color w:val="000000" w:themeColor="text1"/>
                <w:sz w:val="21"/>
              </w:rPr>
              <w:t>ncE”</w:t>
            </w:r>
          </w:p>
        </w:tc>
        <w:tc>
          <w:tcPr>
            <w:tcW w:w="2323" w:type="dxa"/>
            <w:tcBorders>
              <w:top w:val="single" w:sz="4" w:space="0" w:color="auto"/>
              <w:left w:val="single" w:sz="4" w:space="0" w:color="auto"/>
              <w:bottom w:val="single" w:sz="4" w:space="0" w:color="auto"/>
              <w:right w:val="single" w:sz="4" w:space="0" w:color="auto"/>
            </w:tcBorders>
            <w:hideMark/>
          </w:tcPr>
          <w:p w14:paraId="5504187B"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字符级转换</w:t>
            </w:r>
          </w:p>
        </w:tc>
        <w:tc>
          <w:tcPr>
            <w:tcW w:w="1363" w:type="dxa"/>
            <w:tcBorders>
              <w:top w:val="single" w:sz="4" w:space="0" w:color="auto"/>
              <w:left w:val="single" w:sz="4" w:space="0" w:color="auto"/>
              <w:bottom w:val="single" w:sz="4" w:space="0" w:color="auto"/>
              <w:right w:val="single" w:sz="4" w:space="0" w:color="auto"/>
            </w:tcBorders>
            <w:hideMark/>
          </w:tcPr>
          <w:p w14:paraId="192C1654"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4B6160B8" w14:textId="43FEB52F"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字符集转换需要考虑许多拉丁语系的字符可能是英文字符</w:t>
            </w:r>
            <w:r w:rsidR="000A5FF2">
              <w:rPr>
                <w:rFonts w:eastAsia="STKaiti" w:cs="Times New Roman" w:hint="eastAsia"/>
                <w:color w:val="000000" w:themeColor="text1"/>
                <w:sz w:val="21"/>
              </w:rPr>
              <w:t>。</w:t>
            </w:r>
          </w:p>
        </w:tc>
      </w:tr>
      <w:tr w:rsidR="009D03D0" w:rsidRPr="009D03D0" w14:paraId="0DD3733A" w14:textId="77777777" w:rsidTr="009D03D0">
        <w:trPr>
          <w:cantSplit/>
        </w:trPr>
        <w:tc>
          <w:tcPr>
            <w:tcW w:w="2405" w:type="dxa"/>
            <w:tcBorders>
              <w:top w:val="single" w:sz="4" w:space="0" w:color="auto"/>
              <w:left w:val="single" w:sz="4" w:space="0" w:color="auto"/>
              <w:bottom w:val="single" w:sz="4" w:space="0" w:color="auto"/>
              <w:right w:val="single" w:sz="4" w:space="0" w:color="auto"/>
            </w:tcBorders>
            <w:hideMark/>
          </w:tcPr>
          <w:p w14:paraId="2AA31939"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“\xF0\x9F\x98\x82”</w:t>
            </w:r>
          </w:p>
        </w:tc>
        <w:tc>
          <w:tcPr>
            <w:tcW w:w="2323" w:type="dxa"/>
            <w:tcBorders>
              <w:top w:val="single" w:sz="4" w:space="0" w:color="auto"/>
              <w:left w:val="single" w:sz="4" w:space="0" w:color="auto"/>
              <w:bottom w:val="single" w:sz="4" w:space="0" w:color="auto"/>
              <w:right w:val="single" w:sz="4" w:space="0" w:color="auto"/>
            </w:tcBorders>
            <w:hideMark/>
          </w:tcPr>
          <w:p w14:paraId="4E0B768C"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字符级转换，</w:t>
            </w:r>
            <w:r w:rsidRPr="004365B0">
              <w:rPr>
                <w:rFonts w:eastAsia="STKaiti" w:cs="Times New Roman"/>
                <w:color w:val="000000" w:themeColor="text1"/>
                <w:sz w:val="21"/>
              </w:rPr>
              <w:t>laugh out with tears</w:t>
            </w:r>
            <w:r w:rsidRPr="004365B0">
              <w:rPr>
                <w:rFonts w:eastAsia="STKaiti" w:cs="Times New Roman"/>
                <w:color w:val="000000" w:themeColor="text1"/>
                <w:sz w:val="21"/>
              </w:rPr>
              <w:t>（笑出眼泪）</w:t>
            </w:r>
          </w:p>
        </w:tc>
        <w:tc>
          <w:tcPr>
            <w:tcW w:w="1363" w:type="dxa"/>
            <w:tcBorders>
              <w:top w:val="single" w:sz="4" w:space="0" w:color="auto"/>
              <w:left w:val="single" w:sz="4" w:space="0" w:color="auto"/>
              <w:bottom w:val="single" w:sz="4" w:space="0" w:color="auto"/>
              <w:right w:val="single" w:sz="4" w:space="0" w:color="auto"/>
            </w:tcBorders>
            <w:hideMark/>
          </w:tcPr>
          <w:p w14:paraId="28CFC6B5"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4606CC2B" w14:textId="3D6F1E68"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Unicode</w:t>
            </w:r>
            <w:r w:rsidRPr="004365B0">
              <w:rPr>
                <w:rFonts w:eastAsia="STKaiti" w:cs="Times New Roman"/>
                <w:color w:val="000000" w:themeColor="text1"/>
                <w:sz w:val="21"/>
              </w:rPr>
              <w:t>表示的</w:t>
            </w:r>
            <w:r w:rsidRPr="004365B0">
              <w:rPr>
                <w:rFonts w:eastAsia="STKaiti" w:cs="Times New Roman"/>
                <w:color w:val="000000" w:themeColor="text1"/>
                <w:sz w:val="21"/>
              </w:rPr>
              <w:t>Emoji</w:t>
            </w:r>
            <w:r w:rsidRPr="004365B0">
              <w:rPr>
                <w:rFonts w:eastAsia="STKaiti" w:cs="Times New Roman"/>
                <w:color w:val="000000" w:themeColor="text1"/>
                <w:sz w:val="21"/>
              </w:rPr>
              <w:t>表情可能是连续的十六进制字节表示，也有可能是</w:t>
            </w:r>
            <w:r w:rsidRPr="004365B0">
              <w:rPr>
                <w:rFonts w:eastAsia="STKaiti" w:cs="Times New Roman"/>
                <w:color w:val="000000" w:themeColor="text1"/>
                <w:sz w:val="21"/>
              </w:rPr>
              <w:t>U+1F601</w:t>
            </w:r>
            <w:r w:rsidRPr="004365B0">
              <w:rPr>
                <w:rFonts w:eastAsia="STKaiti" w:cs="Times New Roman"/>
                <w:color w:val="000000" w:themeColor="text1"/>
                <w:sz w:val="21"/>
              </w:rPr>
              <w:t>这种</w:t>
            </w:r>
            <w:r w:rsidRPr="004365B0">
              <w:rPr>
                <w:rFonts w:eastAsia="STKaiti" w:cs="Times New Roman"/>
                <w:color w:val="000000" w:themeColor="text1"/>
                <w:sz w:val="21"/>
              </w:rPr>
              <w:t>64</w:t>
            </w:r>
            <w:r w:rsidRPr="004365B0">
              <w:rPr>
                <w:rFonts w:eastAsia="STKaiti" w:cs="Times New Roman"/>
                <w:color w:val="000000" w:themeColor="text1"/>
                <w:sz w:val="21"/>
              </w:rPr>
              <w:t>位的模式</w:t>
            </w:r>
            <w:r w:rsidR="000A5FF2">
              <w:rPr>
                <w:rFonts w:eastAsia="STKaiti" w:cs="Times New Roman" w:hint="eastAsia"/>
                <w:color w:val="000000" w:themeColor="text1"/>
                <w:sz w:val="21"/>
              </w:rPr>
              <w:t>。</w:t>
            </w:r>
          </w:p>
        </w:tc>
      </w:tr>
      <w:tr w:rsidR="009D03D0" w:rsidRPr="009D03D0" w14:paraId="18F86D90" w14:textId="77777777" w:rsidTr="009D03D0">
        <w:trPr>
          <w:cantSplit/>
        </w:trPr>
        <w:tc>
          <w:tcPr>
            <w:tcW w:w="2405" w:type="dxa"/>
            <w:tcBorders>
              <w:top w:val="single" w:sz="4" w:space="0" w:color="auto"/>
              <w:left w:val="single" w:sz="4" w:space="0" w:color="auto"/>
              <w:bottom w:val="single" w:sz="4" w:space="0" w:color="auto"/>
              <w:right w:val="single" w:sz="4" w:space="0" w:color="auto"/>
            </w:tcBorders>
            <w:hideMark/>
          </w:tcPr>
          <w:p w14:paraId="03F8373D"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lastRenderedPageBreak/>
              <w:t>“LMAO”</w:t>
            </w:r>
          </w:p>
        </w:tc>
        <w:tc>
          <w:tcPr>
            <w:tcW w:w="2323" w:type="dxa"/>
            <w:tcBorders>
              <w:top w:val="single" w:sz="4" w:space="0" w:color="auto"/>
              <w:left w:val="single" w:sz="4" w:space="0" w:color="auto"/>
              <w:bottom w:val="single" w:sz="4" w:space="0" w:color="auto"/>
              <w:right w:val="single" w:sz="4" w:space="0" w:color="auto"/>
            </w:tcBorders>
            <w:hideMark/>
          </w:tcPr>
          <w:p w14:paraId="646BD75B"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词汇级转换</w:t>
            </w:r>
          </w:p>
        </w:tc>
        <w:tc>
          <w:tcPr>
            <w:tcW w:w="1363" w:type="dxa"/>
            <w:tcBorders>
              <w:top w:val="single" w:sz="4" w:space="0" w:color="auto"/>
              <w:left w:val="single" w:sz="4" w:space="0" w:color="auto"/>
              <w:bottom w:val="single" w:sz="4" w:space="0" w:color="auto"/>
              <w:right w:val="single" w:sz="4" w:space="0" w:color="auto"/>
            </w:tcBorders>
            <w:hideMark/>
          </w:tcPr>
          <w:p w14:paraId="1831A0BE"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42F054F7" w14:textId="231CBEFD"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需要网络语词典的支持</w:t>
            </w:r>
            <w:r w:rsidR="00F5569D">
              <w:rPr>
                <w:rFonts w:eastAsia="STKaiti" w:cs="Times New Roman" w:hint="eastAsia"/>
                <w:color w:val="000000" w:themeColor="text1"/>
                <w:sz w:val="21"/>
              </w:rPr>
              <w:t>。</w:t>
            </w:r>
          </w:p>
        </w:tc>
      </w:tr>
      <w:tr w:rsidR="009D03D0" w:rsidRPr="009D03D0" w14:paraId="061B5234" w14:textId="77777777" w:rsidTr="009D03D0">
        <w:trPr>
          <w:cantSplit/>
        </w:trPr>
        <w:tc>
          <w:tcPr>
            <w:tcW w:w="2405" w:type="dxa"/>
            <w:tcBorders>
              <w:top w:val="single" w:sz="4" w:space="0" w:color="auto"/>
              <w:left w:val="single" w:sz="4" w:space="0" w:color="auto"/>
              <w:bottom w:val="single" w:sz="4" w:space="0" w:color="auto"/>
              <w:right w:val="single" w:sz="4" w:space="0" w:color="auto"/>
            </w:tcBorders>
            <w:hideMark/>
          </w:tcPr>
          <w:p w14:paraId="0D8FDB06" w14:textId="4AF98412"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“/bit.ly/2</w:t>
            </w:r>
            <w:r w:rsidR="009927E1" w:rsidRPr="004365B0">
              <w:rPr>
                <w:rFonts w:eastAsia="STKaiti" w:cs="Times New Roman"/>
                <w:color w:val="000000" w:themeColor="text1"/>
                <w:sz w:val="21"/>
              </w:rPr>
              <w:t>#</w:t>
            </w:r>
            <w:r w:rsidRPr="004365B0">
              <w:rPr>
                <w:rFonts w:eastAsia="STKaiti" w:cs="Times New Roman"/>
                <w:color w:val="000000" w:themeColor="text1"/>
                <w:sz w:val="21"/>
              </w:rPr>
              <w:t>90gh”</w:t>
            </w:r>
          </w:p>
        </w:tc>
        <w:tc>
          <w:tcPr>
            <w:tcW w:w="2323" w:type="dxa"/>
            <w:tcBorders>
              <w:top w:val="single" w:sz="4" w:space="0" w:color="auto"/>
              <w:left w:val="single" w:sz="4" w:space="0" w:color="auto"/>
              <w:bottom w:val="single" w:sz="4" w:space="0" w:color="auto"/>
              <w:right w:val="single" w:sz="4" w:space="0" w:color="auto"/>
            </w:tcBorders>
            <w:hideMark/>
          </w:tcPr>
          <w:p w14:paraId="62D22103"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短链</w:t>
            </w:r>
          </w:p>
        </w:tc>
        <w:tc>
          <w:tcPr>
            <w:tcW w:w="1363" w:type="dxa"/>
            <w:tcBorders>
              <w:top w:val="single" w:sz="4" w:space="0" w:color="auto"/>
              <w:left w:val="single" w:sz="4" w:space="0" w:color="auto"/>
              <w:bottom w:val="single" w:sz="4" w:space="0" w:color="auto"/>
              <w:right w:val="single" w:sz="4" w:space="0" w:color="auto"/>
            </w:tcBorders>
            <w:hideMark/>
          </w:tcPr>
          <w:p w14:paraId="324953E5"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42244FEF" w14:textId="20D7B43F"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URL</w:t>
            </w:r>
            <w:r w:rsidRPr="004365B0">
              <w:rPr>
                <w:rFonts w:eastAsia="STKaiti" w:cs="Times New Roman"/>
                <w:color w:val="000000" w:themeColor="text1"/>
                <w:sz w:val="21"/>
              </w:rPr>
              <w:t>链接的应该直接删除</w:t>
            </w:r>
            <w:r w:rsidR="00F5569D">
              <w:rPr>
                <w:rFonts w:eastAsia="STKaiti" w:cs="Times New Roman" w:hint="eastAsia"/>
                <w:color w:val="000000" w:themeColor="text1"/>
                <w:sz w:val="21"/>
              </w:rPr>
              <w:t>。</w:t>
            </w:r>
          </w:p>
        </w:tc>
      </w:tr>
      <w:tr w:rsidR="009D03D0" w:rsidRPr="009D03D0" w14:paraId="2BE886B4" w14:textId="77777777" w:rsidTr="009D03D0">
        <w:trPr>
          <w:cantSplit/>
        </w:trPr>
        <w:tc>
          <w:tcPr>
            <w:tcW w:w="2405" w:type="dxa"/>
            <w:tcBorders>
              <w:top w:val="single" w:sz="4" w:space="0" w:color="auto"/>
              <w:left w:val="single" w:sz="4" w:space="0" w:color="auto"/>
              <w:bottom w:val="single" w:sz="4" w:space="0" w:color="auto"/>
              <w:right w:val="single" w:sz="4" w:space="0" w:color="auto"/>
            </w:tcBorders>
            <w:hideMark/>
          </w:tcPr>
          <w:p w14:paraId="612D4837"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“@Kris Wu ….”</w:t>
            </w:r>
          </w:p>
        </w:tc>
        <w:tc>
          <w:tcPr>
            <w:tcW w:w="2323" w:type="dxa"/>
            <w:tcBorders>
              <w:top w:val="single" w:sz="4" w:space="0" w:color="auto"/>
              <w:left w:val="single" w:sz="4" w:space="0" w:color="auto"/>
              <w:bottom w:val="single" w:sz="4" w:space="0" w:color="auto"/>
              <w:right w:val="single" w:sz="4" w:space="0" w:color="auto"/>
            </w:tcBorders>
            <w:hideMark/>
          </w:tcPr>
          <w:p w14:paraId="21385015" w14:textId="50EB4A41" w:rsidR="003B6B3E" w:rsidRPr="004365B0" w:rsidRDefault="00CA6D76" w:rsidP="00467A4C">
            <w:pPr>
              <w:ind w:firstLineChars="0" w:firstLine="0"/>
              <w:jc w:val="left"/>
              <w:rPr>
                <w:rFonts w:eastAsia="STKaiti" w:cs="Times New Roman"/>
                <w:color w:val="000000" w:themeColor="text1"/>
                <w:sz w:val="21"/>
              </w:rPr>
            </w:pPr>
            <w:r>
              <w:rPr>
                <w:rFonts w:eastAsia="STKaiti" w:cs="Times New Roman" w:hint="eastAsia"/>
                <w:color w:val="000000" w:themeColor="text1"/>
                <w:sz w:val="21"/>
              </w:rPr>
              <w:t>圈人</w:t>
            </w:r>
            <w:r w:rsidR="003B6B3E" w:rsidRPr="004365B0">
              <w:rPr>
                <w:rFonts w:eastAsia="STKaiti" w:cs="Times New Roman"/>
                <w:color w:val="000000" w:themeColor="text1"/>
                <w:sz w:val="21"/>
              </w:rPr>
              <w:t>功能</w:t>
            </w:r>
          </w:p>
        </w:tc>
        <w:tc>
          <w:tcPr>
            <w:tcW w:w="1363" w:type="dxa"/>
            <w:tcBorders>
              <w:top w:val="single" w:sz="4" w:space="0" w:color="auto"/>
              <w:left w:val="single" w:sz="4" w:space="0" w:color="auto"/>
              <w:bottom w:val="single" w:sz="4" w:space="0" w:color="auto"/>
              <w:right w:val="single" w:sz="4" w:space="0" w:color="auto"/>
            </w:tcBorders>
            <w:hideMark/>
          </w:tcPr>
          <w:p w14:paraId="0864F0E7"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237A7508" w14:textId="0E2AA18B"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没有情感倾向且可能是评论或者转发，原推较长应当直接删除</w:t>
            </w:r>
            <w:r w:rsidR="00F5569D">
              <w:rPr>
                <w:rFonts w:eastAsia="STKaiti" w:cs="Times New Roman" w:hint="eastAsia"/>
                <w:color w:val="000000" w:themeColor="text1"/>
                <w:sz w:val="21"/>
              </w:rPr>
              <w:t>。</w:t>
            </w:r>
          </w:p>
        </w:tc>
      </w:tr>
      <w:tr w:rsidR="009D03D0" w:rsidRPr="009D03D0" w14:paraId="0D0AA171" w14:textId="77777777" w:rsidTr="009D03D0">
        <w:trPr>
          <w:cantSplit/>
        </w:trPr>
        <w:tc>
          <w:tcPr>
            <w:tcW w:w="2405" w:type="dxa"/>
            <w:tcBorders>
              <w:top w:val="single" w:sz="4" w:space="0" w:color="auto"/>
              <w:left w:val="single" w:sz="4" w:space="0" w:color="auto"/>
              <w:bottom w:val="single" w:sz="4" w:space="0" w:color="auto"/>
              <w:right w:val="single" w:sz="4" w:space="0" w:color="auto"/>
            </w:tcBorders>
            <w:hideMark/>
          </w:tcPr>
          <w:p w14:paraId="12847638"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w:t>
            </w:r>
          </w:p>
        </w:tc>
        <w:tc>
          <w:tcPr>
            <w:tcW w:w="2323" w:type="dxa"/>
            <w:tcBorders>
              <w:top w:val="single" w:sz="4" w:space="0" w:color="auto"/>
              <w:left w:val="single" w:sz="4" w:space="0" w:color="auto"/>
              <w:bottom w:val="single" w:sz="4" w:space="0" w:color="auto"/>
              <w:right w:val="single" w:sz="4" w:space="0" w:color="auto"/>
            </w:tcBorders>
            <w:hideMark/>
          </w:tcPr>
          <w:p w14:paraId="7EB7F91D"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空推文</w:t>
            </w:r>
          </w:p>
        </w:tc>
        <w:tc>
          <w:tcPr>
            <w:tcW w:w="1363" w:type="dxa"/>
            <w:tcBorders>
              <w:top w:val="single" w:sz="4" w:space="0" w:color="auto"/>
              <w:left w:val="single" w:sz="4" w:space="0" w:color="auto"/>
              <w:bottom w:val="single" w:sz="4" w:space="0" w:color="auto"/>
              <w:right w:val="single" w:sz="4" w:space="0" w:color="auto"/>
            </w:tcBorders>
            <w:hideMark/>
          </w:tcPr>
          <w:p w14:paraId="72DCC545"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1A88CC19" w14:textId="77777777" w:rsidR="003B6B3E" w:rsidRPr="004365B0" w:rsidRDefault="003B6B3E" w:rsidP="00467A4C">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可能因为上游处理不当空推文仍然在预处理端被接收，直接忽略。</w:t>
            </w:r>
          </w:p>
        </w:tc>
      </w:tr>
    </w:tbl>
    <w:p w14:paraId="6BE03507" w14:textId="77777777" w:rsidR="003B6B3E" w:rsidRPr="009D03D0" w:rsidRDefault="003B6B3E" w:rsidP="003B6B3E">
      <w:pPr>
        <w:ind w:firstLine="480"/>
        <w:jc w:val="center"/>
        <w:rPr>
          <w:color w:val="000000" w:themeColor="text1"/>
        </w:rPr>
      </w:pPr>
    </w:p>
    <w:p w14:paraId="135F4A9A" w14:textId="77777777" w:rsidR="003B6B3E" w:rsidRPr="009D03D0" w:rsidRDefault="003B6B3E" w:rsidP="00467A4C">
      <w:pPr>
        <w:pStyle w:val="3"/>
        <w:spacing w:before="163" w:after="163"/>
      </w:pPr>
      <w:bookmarkStart w:id="364" w:name="_Toc3724999"/>
      <w:r w:rsidRPr="009D03D0">
        <w:t xml:space="preserve">8.2.4 </w:t>
      </w:r>
      <w:r w:rsidRPr="009D03D0">
        <w:rPr>
          <w:rFonts w:hint="eastAsia"/>
        </w:rPr>
        <w:t>数据计算模块</w:t>
      </w:r>
      <w:bookmarkEnd w:id="364"/>
    </w:p>
    <w:p w14:paraId="49BDAF91" w14:textId="7689EAC9" w:rsidR="003B6B3E" w:rsidRPr="009D03D0" w:rsidRDefault="003B6B3E" w:rsidP="003B6B3E">
      <w:pPr>
        <w:ind w:firstLine="480"/>
        <w:jc w:val="left"/>
        <w:rPr>
          <w:color w:val="000000" w:themeColor="text1"/>
        </w:rPr>
      </w:pPr>
      <w:r w:rsidRPr="009D03D0">
        <w:rPr>
          <w:rFonts w:hint="eastAsia"/>
          <w:color w:val="000000" w:themeColor="text1"/>
        </w:rPr>
        <w:t>数据计算模块</w:t>
      </w:r>
      <w:r w:rsidR="000D737E">
        <w:rPr>
          <w:rFonts w:hint="eastAsia"/>
          <w:color w:val="000000" w:themeColor="text1"/>
        </w:rPr>
        <w:t>测试</w:t>
      </w:r>
      <w:r w:rsidRPr="009D03D0">
        <w:rPr>
          <w:rFonts w:hint="eastAsia"/>
          <w:color w:val="000000" w:themeColor="text1"/>
        </w:rPr>
        <w:t>主要测试预处理完的推文通过部署的完毕的算法的效果</w:t>
      </w:r>
      <w:r w:rsidR="00E13EF0">
        <w:rPr>
          <w:rFonts w:hint="eastAsia"/>
          <w:color w:val="000000" w:themeColor="text1"/>
        </w:rPr>
        <w:t>。测试结果如表</w:t>
      </w:r>
      <w:r w:rsidR="00E13EF0">
        <w:rPr>
          <w:color w:val="000000" w:themeColor="text1"/>
        </w:rPr>
        <w:t>8-5</w:t>
      </w:r>
      <w:r w:rsidR="00E13EF0">
        <w:rPr>
          <w:rFonts w:hint="eastAsia"/>
          <w:color w:val="000000" w:themeColor="text1"/>
        </w:rPr>
        <w:t>所示</w:t>
      </w:r>
      <w:r w:rsidR="00422D4E">
        <w:rPr>
          <w:rFonts w:hint="eastAsia"/>
          <w:color w:val="000000" w:themeColor="text1"/>
        </w:rPr>
        <w:t>：</w:t>
      </w:r>
    </w:p>
    <w:p w14:paraId="0D051B4E" w14:textId="6D2D154B" w:rsidR="003B6B3E" w:rsidRPr="00944031" w:rsidRDefault="00EA4697" w:rsidP="000C7F4F">
      <w:pPr>
        <w:pStyle w:val="aff0"/>
      </w:pPr>
      <w:r w:rsidRPr="00944031">
        <w:t>表</w:t>
      </w:r>
      <w:r w:rsidRPr="00944031">
        <w:t>8-5</w:t>
      </w:r>
      <w:r w:rsidR="003B6B3E" w:rsidRPr="00944031">
        <w:t>数据计算模块</w:t>
      </w:r>
      <w:r w:rsidRPr="00944031">
        <w:t>主要测试</w:t>
      </w:r>
    </w:p>
    <w:tbl>
      <w:tblPr>
        <w:tblW w:w="0" w:type="auto"/>
        <w:tblLook w:val="04A0" w:firstRow="1" w:lastRow="0" w:firstColumn="1" w:lastColumn="0" w:noHBand="0" w:noVBand="1"/>
      </w:tblPr>
      <w:tblGrid>
        <w:gridCol w:w="2263"/>
        <w:gridCol w:w="2465"/>
        <w:gridCol w:w="1363"/>
        <w:gridCol w:w="2199"/>
      </w:tblGrid>
      <w:tr w:rsidR="009D03D0" w:rsidRPr="009D03D0" w14:paraId="7AC1E074" w14:textId="77777777" w:rsidTr="009D03D0">
        <w:trPr>
          <w:cantSplit/>
          <w:tblHeader/>
        </w:trPr>
        <w:tc>
          <w:tcPr>
            <w:tcW w:w="2263" w:type="dxa"/>
            <w:tcBorders>
              <w:top w:val="single" w:sz="4" w:space="0" w:color="auto"/>
              <w:left w:val="single" w:sz="4" w:space="0" w:color="auto"/>
              <w:bottom w:val="single" w:sz="4" w:space="0" w:color="auto"/>
              <w:right w:val="single" w:sz="4" w:space="0" w:color="auto"/>
            </w:tcBorders>
            <w:hideMark/>
          </w:tcPr>
          <w:p w14:paraId="17F539B5"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用例</w:t>
            </w:r>
            <w:r w:rsidRPr="004365B0">
              <w:rPr>
                <w:rFonts w:eastAsia="STKaiti" w:cs="Times New Roman"/>
                <w:color w:val="000000" w:themeColor="text1"/>
                <w:sz w:val="21"/>
              </w:rPr>
              <w:t>/</w:t>
            </w:r>
            <w:r w:rsidRPr="004365B0">
              <w:rPr>
                <w:rFonts w:eastAsia="STKaiti" w:cs="Times New Roman"/>
                <w:color w:val="000000" w:themeColor="text1"/>
                <w:sz w:val="21"/>
              </w:rPr>
              <w:t>模块</w:t>
            </w:r>
            <w:r w:rsidRPr="004365B0">
              <w:rPr>
                <w:rFonts w:eastAsia="STKaiti" w:cs="Times New Roman"/>
                <w:color w:val="000000" w:themeColor="text1"/>
                <w:sz w:val="21"/>
              </w:rPr>
              <w:t>/Mock</w:t>
            </w:r>
            <w:r w:rsidRPr="004365B0">
              <w:rPr>
                <w:rFonts w:eastAsia="STKaiti" w:cs="Times New Roman"/>
                <w:color w:val="000000" w:themeColor="text1"/>
                <w:sz w:val="21"/>
              </w:rPr>
              <w:t>对象</w:t>
            </w:r>
          </w:p>
        </w:tc>
        <w:tc>
          <w:tcPr>
            <w:tcW w:w="2465" w:type="dxa"/>
            <w:tcBorders>
              <w:top w:val="single" w:sz="4" w:space="0" w:color="auto"/>
              <w:left w:val="single" w:sz="4" w:space="0" w:color="auto"/>
              <w:bottom w:val="single" w:sz="4" w:space="0" w:color="auto"/>
              <w:right w:val="single" w:sz="4" w:space="0" w:color="auto"/>
            </w:tcBorders>
            <w:hideMark/>
          </w:tcPr>
          <w:p w14:paraId="35B39B56"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说明</w:t>
            </w:r>
          </w:p>
        </w:tc>
        <w:tc>
          <w:tcPr>
            <w:tcW w:w="1363" w:type="dxa"/>
            <w:tcBorders>
              <w:top w:val="single" w:sz="4" w:space="0" w:color="auto"/>
              <w:left w:val="single" w:sz="4" w:space="0" w:color="auto"/>
              <w:bottom w:val="single" w:sz="4" w:space="0" w:color="auto"/>
              <w:right w:val="single" w:sz="4" w:space="0" w:color="auto"/>
            </w:tcBorders>
            <w:hideMark/>
          </w:tcPr>
          <w:p w14:paraId="465B1021"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结果</w:t>
            </w:r>
          </w:p>
        </w:tc>
        <w:tc>
          <w:tcPr>
            <w:tcW w:w="2199" w:type="dxa"/>
            <w:tcBorders>
              <w:top w:val="single" w:sz="4" w:space="0" w:color="auto"/>
              <w:left w:val="single" w:sz="4" w:space="0" w:color="auto"/>
              <w:bottom w:val="single" w:sz="4" w:space="0" w:color="auto"/>
              <w:right w:val="single" w:sz="4" w:space="0" w:color="auto"/>
            </w:tcBorders>
            <w:hideMark/>
          </w:tcPr>
          <w:p w14:paraId="2E868C52"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备注</w:t>
            </w:r>
          </w:p>
        </w:tc>
      </w:tr>
      <w:tr w:rsidR="009D03D0" w:rsidRPr="009D03D0" w14:paraId="69D02A45"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7ACCCAF5"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分词</w:t>
            </w:r>
          </w:p>
        </w:tc>
        <w:tc>
          <w:tcPr>
            <w:tcW w:w="2465" w:type="dxa"/>
            <w:tcBorders>
              <w:top w:val="single" w:sz="4" w:space="0" w:color="auto"/>
              <w:left w:val="single" w:sz="4" w:space="0" w:color="auto"/>
              <w:bottom w:val="single" w:sz="4" w:space="0" w:color="auto"/>
              <w:right w:val="single" w:sz="4" w:space="0" w:color="auto"/>
            </w:tcBorders>
            <w:hideMark/>
          </w:tcPr>
          <w:p w14:paraId="1D930CEC" w14:textId="6D8C78DA"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对于普通推文，首先应该进行分词</w:t>
            </w:r>
            <w:r w:rsidR="00CA6D76">
              <w:rPr>
                <w:rFonts w:eastAsia="STKaiti"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2D636D36"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5A61824A" w14:textId="45D7C0E8"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分词结果作为中间变量应当在测试阶段展示</w:t>
            </w:r>
            <w:r w:rsidR="000A5FF2">
              <w:rPr>
                <w:rFonts w:eastAsia="STKaiti" w:cs="Times New Roman" w:hint="eastAsia"/>
                <w:color w:val="000000" w:themeColor="text1"/>
                <w:sz w:val="21"/>
              </w:rPr>
              <w:t>。</w:t>
            </w:r>
          </w:p>
        </w:tc>
      </w:tr>
      <w:tr w:rsidR="009D03D0" w:rsidRPr="009D03D0" w14:paraId="71124230"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71F28DA7"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词向量</w:t>
            </w:r>
          </w:p>
        </w:tc>
        <w:tc>
          <w:tcPr>
            <w:tcW w:w="2465" w:type="dxa"/>
            <w:tcBorders>
              <w:top w:val="single" w:sz="4" w:space="0" w:color="auto"/>
              <w:left w:val="single" w:sz="4" w:space="0" w:color="auto"/>
              <w:bottom w:val="single" w:sz="4" w:space="0" w:color="auto"/>
              <w:right w:val="single" w:sz="4" w:space="0" w:color="auto"/>
            </w:tcBorders>
            <w:hideMark/>
          </w:tcPr>
          <w:p w14:paraId="013131CA" w14:textId="410529D9"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对于普通推文，</w:t>
            </w:r>
            <w:r w:rsidRPr="004365B0">
              <w:rPr>
                <w:rFonts w:eastAsia="STKaiti" w:cs="Times New Roman"/>
                <w:color w:val="000000" w:themeColor="text1"/>
                <w:sz w:val="21"/>
              </w:rPr>
              <w:t>word2vec</w:t>
            </w:r>
            <w:r w:rsidRPr="004365B0">
              <w:rPr>
                <w:rFonts w:eastAsia="STKaiti" w:cs="Times New Roman"/>
                <w:color w:val="000000" w:themeColor="text1"/>
                <w:sz w:val="21"/>
              </w:rPr>
              <w:t>应该主要考虑的自然语言转化算法</w:t>
            </w:r>
            <w:r w:rsidR="00CA6D76">
              <w:rPr>
                <w:rFonts w:eastAsia="STKaiti"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574FB812"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28557265" w14:textId="059F6F65"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词向量结果作为中间变量应当在测试阶段展示</w:t>
            </w:r>
            <w:r w:rsidR="000A5FF2">
              <w:rPr>
                <w:rFonts w:eastAsia="STKaiti" w:cs="Times New Roman" w:hint="eastAsia"/>
                <w:color w:val="000000" w:themeColor="text1"/>
                <w:sz w:val="21"/>
              </w:rPr>
              <w:t>。</w:t>
            </w:r>
          </w:p>
        </w:tc>
      </w:tr>
      <w:tr w:rsidR="009D03D0" w:rsidRPr="009D03D0" w14:paraId="20B04F7E"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64821FCD"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LR/TF-IDF</w:t>
            </w:r>
          </w:p>
        </w:tc>
        <w:tc>
          <w:tcPr>
            <w:tcW w:w="2465" w:type="dxa"/>
            <w:tcBorders>
              <w:top w:val="single" w:sz="4" w:space="0" w:color="auto"/>
              <w:left w:val="single" w:sz="4" w:space="0" w:color="auto"/>
              <w:bottom w:val="single" w:sz="4" w:space="0" w:color="auto"/>
              <w:right w:val="single" w:sz="4" w:space="0" w:color="auto"/>
            </w:tcBorders>
            <w:hideMark/>
          </w:tcPr>
          <w:p w14:paraId="6F0AD8C1" w14:textId="7E233DF9"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完成基础功能的分类器</w:t>
            </w:r>
            <w:r w:rsidR="00CA6D76">
              <w:rPr>
                <w:rFonts w:eastAsia="STKaiti"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0E2A69CA"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0C291FA9"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保证基础功能的分类器至少要满足在能稳定地在短时间内可以得到结果。</w:t>
            </w:r>
          </w:p>
        </w:tc>
      </w:tr>
      <w:tr w:rsidR="009D03D0" w:rsidRPr="009D03D0" w14:paraId="215A9650"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26E657FC" w14:textId="07208B48" w:rsidR="003B6B3E" w:rsidRPr="004365B0" w:rsidRDefault="004365B0"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 xml:space="preserve">Online </w:t>
            </w:r>
            <w:r w:rsidR="00916C61" w:rsidRPr="004365B0">
              <w:rPr>
                <w:rFonts w:eastAsia="STKaiti" w:cs="Times New Roman"/>
                <w:color w:val="000000" w:themeColor="text1"/>
                <w:sz w:val="21"/>
              </w:rPr>
              <w:t>Incremental-Decremental SVM</w:t>
            </w:r>
          </w:p>
        </w:tc>
        <w:tc>
          <w:tcPr>
            <w:tcW w:w="2465" w:type="dxa"/>
            <w:tcBorders>
              <w:top w:val="single" w:sz="4" w:space="0" w:color="auto"/>
              <w:left w:val="single" w:sz="4" w:space="0" w:color="auto"/>
              <w:bottom w:val="single" w:sz="4" w:space="0" w:color="auto"/>
              <w:right w:val="single" w:sz="4" w:space="0" w:color="auto"/>
            </w:tcBorders>
            <w:hideMark/>
          </w:tcPr>
          <w:p w14:paraId="6DCA35C3" w14:textId="290D78FD"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分为淘汰策略和计算两个部分，淘汰策略维护内存中的数据池，计算需要维护模型池</w:t>
            </w:r>
            <w:r w:rsidR="00CA6D76">
              <w:rPr>
                <w:rFonts w:eastAsia="STKaiti"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017D642B"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42786F82" w14:textId="3ED954E0"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淘汰策略需要维护监控数据，实时返回数据被消耗的速度以确保不会产生消息堆积</w:t>
            </w:r>
            <w:r w:rsidR="000A5FF2">
              <w:rPr>
                <w:rFonts w:eastAsia="STKaiti" w:cs="Times New Roman" w:hint="eastAsia"/>
                <w:color w:val="000000" w:themeColor="text1"/>
                <w:sz w:val="21"/>
              </w:rPr>
              <w:t>。</w:t>
            </w:r>
          </w:p>
        </w:tc>
      </w:tr>
      <w:tr w:rsidR="009D03D0" w:rsidRPr="009D03D0" w14:paraId="4DB8CF72"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2B452FF7" w14:textId="45FDA682" w:rsidR="003B6B3E" w:rsidRPr="004365B0" w:rsidRDefault="004365B0"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 xml:space="preserve">Online </w:t>
            </w:r>
            <w:r w:rsidR="00916C61" w:rsidRPr="004365B0">
              <w:rPr>
                <w:rFonts w:eastAsia="STKaiti" w:cs="Times New Roman"/>
                <w:color w:val="000000" w:themeColor="text1"/>
                <w:sz w:val="21"/>
              </w:rPr>
              <w:t>Passive Aggressive SVM</w:t>
            </w:r>
          </w:p>
        </w:tc>
        <w:tc>
          <w:tcPr>
            <w:tcW w:w="2465" w:type="dxa"/>
            <w:tcBorders>
              <w:top w:val="single" w:sz="4" w:space="0" w:color="auto"/>
              <w:left w:val="single" w:sz="4" w:space="0" w:color="auto"/>
              <w:bottom w:val="single" w:sz="4" w:space="0" w:color="auto"/>
              <w:right w:val="single" w:sz="4" w:space="0" w:color="auto"/>
            </w:tcBorders>
            <w:hideMark/>
          </w:tcPr>
          <w:p w14:paraId="184DD35A"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计算阶段，计算每一步迭代结果的中间变量可以暂存一部分，起到加速作用。</w:t>
            </w:r>
          </w:p>
        </w:tc>
        <w:tc>
          <w:tcPr>
            <w:tcW w:w="1363" w:type="dxa"/>
            <w:tcBorders>
              <w:top w:val="single" w:sz="4" w:space="0" w:color="auto"/>
              <w:left w:val="single" w:sz="4" w:space="0" w:color="auto"/>
              <w:bottom w:val="single" w:sz="4" w:space="0" w:color="auto"/>
              <w:right w:val="single" w:sz="4" w:space="0" w:color="auto"/>
            </w:tcBorders>
            <w:hideMark/>
          </w:tcPr>
          <w:p w14:paraId="7CB1D525"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4D4AE826" w14:textId="0A564B22"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中间计算量的矩阵可以考虑在测试阶段展示</w:t>
            </w:r>
            <w:r w:rsidR="000A5FF2">
              <w:rPr>
                <w:rFonts w:eastAsia="STKaiti" w:cs="Times New Roman" w:hint="eastAsia"/>
                <w:color w:val="000000" w:themeColor="text1"/>
                <w:sz w:val="21"/>
              </w:rPr>
              <w:t>。</w:t>
            </w:r>
          </w:p>
        </w:tc>
      </w:tr>
      <w:tr w:rsidR="009D03D0" w:rsidRPr="009D03D0" w14:paraId="75AC6DFF"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45FB39DB"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时间序列的股价预测</w:t>
            </w:r>
          </w:p>
        </w:tc>
        <w:tc>
          <w:tcPr>
            <w:tcW w:w="2465" w:type="dxa"/>
            <w:tcBorders>
              <w:top w:val="single" w:sz="4" w:space="0" w:color="auto"/>
              <w:left w:val="single" w:sz="4" w:space="0" w:color="auto"/>
              <w:bottom w:val="single" w:sz="4" w:space="0" w:color="auto"/>
              <w:right w:val="single" w:sz="4" w:space="0" w:color="auto"/>
            </w:tcBorders>
            <w:hideMark/>
          </w:tcPr>
          <w:p w14:paraId="51E7608C" w14:textId="04E73B62"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维护每一次的预测结果</w:t>
            </w:r>
            <w:r w:rsidR="00CA6D76">
              <w:rPr>
                <w:rFonts w:eastAsia="STKaiti"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346FBA78"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3D515EBE" w14:textId="159C5BB4"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过期的预测结果需要即使淘汰</w:t>
            </w:r>
            <w:r w:rsidR="000A5FF2">
              <w:rPr>
                <w:rFonts w:eastAsia="STKaiti" w:cs="Times New Roman" w:hint="eastAsia"/>
                <w:color w:val="000000" w:themeColor="text1"/>
                <w:sz w:val="21"/>
              </w:rPr>
              <w:t>。</w:t>
            </w:r>
          </w:p>
        </w:tc>
      </w:tr>
    </w:tbl>
    <w:p w14:paraId="7304BAB5" w14:textId="77777777" w:rsidR="003B6B3E" w:rsidRPr="009D03D0" w:rsidRDefault="003B6B3E" w:rsidP="003B6B3E">
      <w:pPr>
        <w:ind w:firstLine="480"/>
        <w:jc w:val="center"/>
        <w:rPr>
          <w:color w:val="000000" w:themeColor="text1"/>
        </w:rPr>
      </w:pPr>
    </w:p>
    <w:p w14:paraId="177BA153" w14:textId="77777777" w:rsidR="003B6B3E" w:rsidRPr="009D03D0" w:rsidRDefault="003B6B3E" w:rsidP="004408EA">
      <w:pPr>
        <w:pStyle w:val="3"/>
        <w:spacing w:before="163" w:after="163"/>
      </w:pPr>
      <w:bookmarkStart w:id="365" w:name="_Toc2274951"/>
      <w:bookmarkStart w:id="366" w:name="_Toc3725000"/>
      <w:r w:rsidRPr="009D03D0">
        <w:lastRenderedPageBreak/>
        <w:t xml:space="preserve">8.2.5 </w:t>
      </w:r>
      <w:r w:rsidRPr="009D03D0">
        <w:rPr>
          <w:rFonts w:hint="eastAsia"/>
        </w:rPr>
        <w:t>数据存储模块</w:t>
      </w:r>
      <w:bookmarkEnd w:id="365"/>
      <w:bookmarkEnd w:id="366"/>
    </w:p>
    <w:p w14:paraId="7CE8B275" w14:textId="35DDDE4B" w:rsidR="003B6B3E" w:rsidRPr="009D03D0" w:rsidRDefault="003B6B3E" w:rsidP="003B6B3E">
      <w:pPr>
        <w:ind w:firstLine="480"/>
        <w:jc w:val="left"/>
        <w:rPr>
          <w:color w:val="000000" w:themeColor="text1"/>
        </w:rPr>
      </w:pPr>
      <w:r w:rsidRPr="009D03D0">
        <w:rPr>
          <w:rFonts w:hint="eastAsia"/>
          <w:color w:val="000000" w:themeColor="text1"/>
        </w:rPr>
        <w:t>数据存储模块测试主要完成对于不同平台下不同</w:t>
      </w:r>
      <w:r w:rsidRPr="009D03D0">
        <w:rPr>
          <w:color w:val="000000" w:themeColor="text1"/>
        </w:rPr>
        <w:t>ORM</w:t>
      </w:r>
      <w:r w:rsidRPr="009D03D0">
        <w:rPr>
          <w:rFonts w:hint="eastAsia"/>
          <w:color w:val="000000" w:themeColor="text1"/>
        </w:rPr>
        <w:t>对于</w:t>
      </w:r>
      <w:r w:rsidRPr="009D03D0">
        <w:rPr>
          <w:color w:val="000000" w:themeColor="text1"/>
        </w:rPr>
        <w:t>DAO</w:t>
      </w:r>
      <w:r w:rsidRPr="009D03D0">
        <w:rPr>
          <w:rFonts w:hint="eastAsia"/>
          <w:color w:val="000000" w:themeColor="text1"/>
        </w:rPr>
        <w:t>对象的测试。</w:t>
      </w:r>
      <w:r w:rsidR="00E13EF0">
        <w:rPr>
          <w:rFonts w:hint="eastAsia"/>
          <w:color w:val="000000" w:themeColor="text1"/>
        </w:rPr>
        <w:t>测试结果如表</w:t>
      </w:r>
      <w:r w:rsidR="00E13EF0">
        <w:rPr>
          <w:color w:val="000000" w:themeColor="text1"/>
        </w:rPr>
        <w:t>8-6</w:t>
      </w:r>
      <w:r w:rsidR="00E13EF0">
        <w:rPr>
          <w:rFonts w:hint="eastAsia"/>
          <w:color w:val="000000" w:themeColor="text1"/>
        </w:rPr>
        <w:t>所示</w:t>
      </w:r>
      <w:r w:rsidR="00422D4E">
        <w:rPr>
          <w:rFonts w:hint="eastAsia"/>
          <w:color w:val="000000" w:themeColor="text1"/>
        </w:rPr>
        <w:t>：</w:t>
      </w:r>
    </w:p>
    <w:p w14:paraId="06133362" w14:textId="00644684" w:rsidR="003B6B3E" w:rsidRPr="00944031" w:rsidRDefault="00EA4697" w:rsidP="000C7F4F">
      <w:pPr>
        <w:pStyle w:val="aff0"/>
      </w:pPr>
      <w:r w:rsidRPr="00944031">
        <w:t>表</w:t>
      </w:r>
      <w:r w:rsidRPr="00944031">
        <w:t xml:space="preserve">8-6 </w:t>
      </w:r>
      <w:r w:rsidR="003B6B3E" w:rsidRPr="00944031">
        <w:t>数据存储模块</w:t>
      </w:r>
      <w:r w:rsidRPr="00944031">
        <w:t>主要测试</w:t>
      </w:r>
    </w:p>
    <w:tbl>
      <w:tblPr>
        <w:tblW w:w="0" w:type="auto"/>
        <w:tblLook w:val="04A0" w:firstRow="1" w:lastRow="0" w:firstColumn="1" w:lastColumn="0" w:noHBand="0" w:noVBand="1"/>
      </w:tblPr>
      <w:tblGrid>
        <w:gridCol w:w="2263"/>
        <w:gridCol w:w="2465"/>
        <w:gridCol w:w="1363"/>
        <w:gridCol w:w="2199"/>
      </w:tblGrid>
      <w:tr w:rsidR="009D03D0" w:rsidRPr="009D03D0" w14:paraId="0DFD2CBB" w14:textId="77777777" w:rsidTr="009D03D0">
        <w:trPr>
          <w:cantSplit/>
          <w:tblHeader/>
        </w:trPr>
        <w:tc>
          <w:tcPr>
            <w:tcW w:w="2263" w:type="dxa"/>
            <w:tcBorders>
              <w:top w:val="single" w:sz="4" w:space="0" w:color="auto"/>
              <w:left w:val="single" w:sz="4" w:space="0" w:color="auto"/>
              <w:bottom w:val="single" w:sz="4" w:space="0" w:color="auto"/>
              <w:right w:val="single" w:sz="4" w:space="0" w:color="auto"/>
            </w:tcBorders>
            <w:hideMark/>
          </w:tcPr>
          <w:p w14:paraId="29A6FA43"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用例</w:t>
            </w:r>
            <w:r w:rsidRPr="004365B0">
              <w:rPr>
                <w:rFonts w:eastAsia="STKaiti" w:cs="Times New Roman"/>
                <w:color w:val="000000" w:themeColor="text1"/>
                <w:sz w:val="21"/>
              </w:rPr>
              <w:t>/</w:t>
            </w:r>
            <w:r w:rsidRPr="004365B0">
              <w:rPr>
                <w:rFonts w:eastAsia="STKaiti" w:cs="Times New Roman"/>
                <w:color w:val="000000" w:themeColor="text1"/>
                <w:sz w:val="21"/>
              </w:rPr>
              <w:t>模块</w:t>
            </w:r>
            <w:r w:rsidRPr="004365B0">
              <w:rPr>
                <w:rFonts w:eastAsia="STKaiti" w:cs="Times New Roman"/>
                <w:color w:val="000000" w:themeColor="text1"/>
                <w:sz w:val="21"/>
              </w:rPr>
              <w:t>/Mock</w:t>
            </w:r>
            <w:r w:rsidRPr="004365B0">
              <w:rPr>
                <w:rFonts w:eastAsia="STKaiti" w:cs="Times New Roman"/>
                <w:color w:val="000000" w:themeColor="text1"/>
                <w:sz w:val="21"/>
              </w:rPr>
              <w:t>对象</w:t>
            </w:r>
          </w:p>
        </w:tc>
        <w:tc>
          <w:tcPr>
            <w:tcW w:w="2465" w:type="dxa"/>
            <w:tcBorders>
              <w:top w:val="single" w:sz="4" w:space="0" w:color="auto"/>
              <w:left w:val="single" w:sz="4" w:space="0" w:color="auto"/>
              <w:bottom w:val="single" w:sz="4" w:space="0" w:color="auto"/>
              <w:right w:val="single" w:sz="4" w:space="0" w:color="auto"/>
            </w:tcBorders>
            <w:hideMark/>
          </w:tcPr>
          <w:p w14:paraId="05DBB702"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说明</w:t>
            </w:r>
          </w:p>
        </w:tc>
        <w:tc>
          <w:tcPr>
            <w:tcW w:w="1363" w:type="dxa"/>
            <w:tcBorders>
              <w:top w:val="single" w:sz="4" w:space="0" w:color="auto"/>
              <w:left w:val="single" w:sz="4" w:space="0" w:color="auto"/>
              <w:bottom w:val="single" w:sz="4" w:space="0" w:color="auto"/>
              <w:right w:val="single" w:sz="4" w:space="0" w:color="auto"/>
            </w:tcBorders>
            <w:hideMark/>
          </w:tcPr>
          <w:p w14:paraId="590872F6"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结果</w:t>
            </w:r>
          </w:p>
        </w:tc>
        <w:tc>
          <w:tcPr>
            <w:tcW w:w="2199" w:type="dxa"/>
            <w:tcBorders>
              <w:top w:val="single" w:sz="4" w:space="0" w:color="auto"/>
              <w:left w:val="single" w:sz="4" w:space="0" w:color="auto"/>
              <w:bottom w:val="single" w:sz="4" w:space="0" w:color="auto"/>
              <w:right w:val="single" w:sz="4" w:space="0" w:color="auto"/>
            </w:tcBorders>
            <w:hideMark/>
          </w:tcPr>
          <w:p w14:paraId="342F19CA"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备注</w:t>
            </w:r>
          </w:p>
        </w:tc>
      </w:tr>
      <w:tr w:rsidR="009D03D0" w:rsidRPr="009D03D0" w14:paraId="72EB0721"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44A9CD50"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推文数据</w:t>
            </w:r>
            <w:r w:rsidRPr="004365B0">
              <w:rPr>
                <w:rFonts w:eastAsia="STKaiti" w:cs="Times New Roman"/>
                <w:color w:val="000000" w:themeColor="text1"/>
                <w:sz w:val="21"/>
              </w:rPr>
              <w:t>CRUD/MySQL</w:t>
            </w:r>
          </w:p>
        </w:tc>
        <w:tc>
          <w:tcPr>
            <w:tcW w:w="2465" w:type="dxa"/>
            <w:tcBorders>
              <w:top w:val="single" w:sz="4" w:space="0" w:color="auto"/>
              <w:left w:val="single" w:sz="4" w:space="0" w:color="auto"/>
              <w:bottom w:val="single" w:sz="4" w:space="0" w:color="auto"/>
              <w:right w:val="single" w:sz="4" w:space="0" w:color="auto"/>
            </w:tcBorders>
            <w:hideMark/>
          </w:tcPr>
          <w:p w14:paraId="41364590" w14:textId="1BA5A5DC"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测试内容主要以增删查改为主，使用的框架为</w:t>
            </w:r>
            <w:proofErr w:type="spellStart"/>
            <w:r w:rsidRPr="004365B0">
              <w:rPr>
                <w:rFonts w:eastAsia="STKaiti" w:cs="Times New Roman"/>
                <w:color w:val="000000" w:themeColor="text1"/>
                <w:sz w:val="21"/>
              </w:rPr>
              <w:t>MyBatis</w:t>
            </w:r>
            <w:proofErr w:type="spellEnd"/>
            <w:r w:rsidR="00CA6D76">
              <w:rPr>
                <w:rFonts w:eastAsia="STKaiti"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5A17746F"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50DABF55"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正常</w:t>
            </w:r>
          </w:p>
        </w:tc>
      </w:tr>
      <w:tr w:rsidR="009D03D0" w:rsidRPr="009D03D0" w14:paraId="66255CCD"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3D7D625E"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股价数据</w:t>
            </w:r>
            <w:r w:rsidRPr="004365B0">
              <w:rPr>
                <w:rFonts w:eastAsia="STKaiti" w:cs="Times New Roman"/>
                <w:color w:val="000000" w:themeColor="text1"/>
                <w:sz w:val="21"/>
              </w:rPr>
              <w:t>CRUD/MySQL</w:t>
            </w:r>
          </w:p>
        </w:tc>
        <w:tc>
          <w:tcPr>
            <w:tcW w:w="2465" w:type="dxa"/>
            <w:tcBorders>
              <w:top w:val="single" w:sz="4" w:space="0" w:color="auto"/>
              <w:left w:val="single" w:sz="4" w:space="0" w:color="auto"/>
              <w:bottom w:val="single" w:sz="4" w:space="0" w:color="auto"/>
              <w:right w:val="single" w:sz="4" w:space="0" w:color="auto"/>
            </w:tcBorders>
            <w:hideMark/>
          </w:tcPr>
          <w:p w14:paraId="0E3380D9" w14:textId="37A1681B"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测试内容主要以增删查改为主，本部分手动输入</w:t>
            </w:r>
            <w:r w:rsidRPr="004365B0">
              <w:rPr>
                <w:rFonts w:eastAsia="STKaiti" w:cs="Times New Roman"/>
                <w:color w:val="000000" w:themeColor="text1"/>
                <w:sz w:val="21"/>
              </w:rPr>
              <w:t>SQL</w:t>
            </w:r>
            <w:r w:rsidRPr="004365B0">
              <w:rPr>
                <w:rFonts w:eastAsia="STKaiti" w:cs="Times New Roman"/>
                <w:color w:val="000000" w:themeColor="text1"/>
                <w:sz w:val="21"/>
              </w:rPr>
              <w:t>语句导入</w:t>
            </w:r>
            <w:r w:rsidRPr="004365B0">
              <w:rPr>
                <w:rFonts w:eastAsia="STKaiti" w:cs="Times New Roman"/>
                <w:color w:val="000000" w:themeColor="text1"/>
                <w:sz w:val="21"/>
              </w:rPr>
              <w:t>csv</w:t>
            </w:r>
            <w:r w:rsidR="00CA6D76">
              <w:rPr>
                <w:rFonts w:eastAsia="STKaiti" w:cs="Times New Roman" w:hint="eastAsia"/>
                <w:color w:val="000000" w:themeColor="text1"/>
                <w:sz w:val="21"/>
              </w:rPr>
              <w:t>文件。</w:t>
            </w:r>
          </w:p>
        </w:tc>
        <w:tc>
          <w:tcPr>
            <w:tcW w:w="1363" w:type="dxa"/>
            <w:tcBorders>
              <w:top w:val="single" w:sz="4" w:space="0" w:color="auto"/>
              <w:left w:val="single" w:sz="4" w:space="0" w:color="auto"/>
              <w:bottom w:val="single" w:sz="4" w:space="0" w:color="auto"/>
              <w:right w:val="single" w:sz="4" w:space="0" w:color="auto"/>
            </w:tcBorders>
            <w:hideMark/>
          </w:tcPr>
          <w:p w14:paraId="68E2D05C"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606036DB"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正常</w:t>
            </w:r>
          </w:p>
        </w:tc>
      </w:tr>
      <w:tr w:rsidR="009D03D0" w:rsidRPr="009D03D0" w14:paraId="58918134"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42661E3B"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股价预测结果</w:t>
            </w:r>
            <w:r w:rsidRPr="004365B0">
              <w:rPr>
                <w:rFonts w:eastAsia="STKaiti" w:cs="Times New Roman"/>
                <w:color w:val="000000" w:themeColor="text1"/>
                <w:sz w:val="21"/>
              </w:rPr>
              <w:t>CRUD/MySQL</w:t>
            </w:r>
          </w:p>
        </w:tc>
        <w:tc>
          <w:tcPr>
            <w:tcW w:w="2465" w:type="dxa"/>
            <w:tcBorders>
              <w:top w:val="single" w:sz="4" w:space="0" w:color="auto"/>
              <w:left w:val="single" w:sz="4" w:space="0" w:color="auto"/>
              <w:bottom w:val="single" w:sz="4" w:space="0" w:color="auto"/>
              <w:right w:val="single" w:sz="4" w:space="0" w:color="auto"/>
            </w:tcBorders>
            <w:hideMark/>
          </w:tcPr>
          <w:p w14:paraId="62A29DA4"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测试内容主要以增删查改为主，增主要通过</w:t>
            </w:r>
            <w:r w:rsidRPr="004365B0">
              <w:rPr>
                <w:rFonts w:eastAsia="STKaiti" w:cs="Times New Roman"/>
                <w:color w:val="000000" w:themeColor="text1"/>
                <w:sz w:val="21"/>
              </w:rPr>
              <w:t>Redis</w:t>
            </w:r>
            <w:r w:rsidRPr="004365B0">
              <w:rPr>
                <w:rFonts w:eastAsia="STKaiti" w:cs="Times New Roman"/>
                <w:color w:val="000000" w:themeColor="text1"/>
                <w:sz w:val="21"/>
              </w:rPr>
              <w:t>读后写入，两个模块联调，还需要与</w:t>
            </w:r>
            <w:r w:rsidRPr="004365B0">
              <w:rPr>
                <w:rFonts w:eastAsia="STKaiti" w:cs="Times New Roman"/>
                <w:color w:val="000000" w:themeColor="text1"/>
                <w:sz w:val="21"/>
              </w:rPr>
              <w:t>Web</w:t>
            </w:r>
            <w:r w:rsidRPr="004365B0">
              <w:rPr>
                <w:rFonts w:eastAsia="STKaiti" w:cs="Times New Roman"/>
                <w:color w:val="000000" w:themeColor="text1"/>
                <w:sz w:val="21"/>
              </w:rPr>
              <w:t>端进行联调。</w:t>
            </w:r>
          </w:p>
        </w:tc>
        <w:tc>
          <w:tcPr>
            <w:tcW w:w="1363" w:type="dxa"/>
            <w:tcBorders>
              <w:top w:val="single" w:sz="4" w:space="0" w:color="auto"/>
              <w:left w:val="single" w:sz="4" w:space="0" w:color="auto"/>
              <w:bottom w:val="single" w:sz="4" w:space="0" w:color="auto"/>
              <w:right w:val="single" w:sz="4" w:space="0" w:color="auto"/>
            </w:tcBorders>
            <w:hideMark/>
          </w:tcPr>
          <w:p w14:paraId="13867F1D"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29C7298B"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正常</w:t>
            </w:r>
          </w:p>
        </w:tc>
      </w:tr>
      <w:tr w:rsidR="009D03D0" w:rsidRPr="009D03D0" w14:paraId="4E1D4443"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61167B36"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推文数据</w:t>
            </w:r>
            <w:r w:rsidRPr="004365B0">
              <w:rPr>
                <w:rFonts w:eastAsia="STKaiti" w:cs="Times New Roman"/>
                <w:color w:val="000000" w:themeColor="text1"/>
                <w:sz w:val="21"/>
              </w:rPr>
              <w:t>CRUD/Redis</w:t>
            </w:r>
          </w:p>
        </w:tc>
        <w:tc>
          <w:tcPr>
            <w:tcW w:w="2465" w:type="dxa"/>
            <w:tcBorders>
              <w:top w:val="single" w:sz="4" w:space="0" w:color="auto"/>
              <w:left w:val="single" w:sz="4" w:space="0" w:color="auto"/>
              <w:bottom w:val="single" w:sz="4" w:space="0" w:color="auto"/>
              <w:right w:val="single" w:sz="4" w:space="0" w:color="auto"/>
            </w:tcBorders>
            <w:hideMark/>
          </w:tcPr>
          <w:p w14:paraId="36819FDC" w14:textId="0BA73800"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测试内容主要以增删查改为主，使用的框架为</w:t>
            </w:r>
            <w:proofErr w:type="spellStart"/>
            <w:r w:rsidRPr="004365B0">
              <w:rPr>
                <w:rFonts w:eastAsia="STKaiti" w:cs="Times New Roman"/>
                <w:color w:val="000000" w:themeColor="text1"/>
                <w:sz w:val="21"/>
              </w:rPr>
              <w:t>MyBatis</w:t>
            </w:r>
            <w:proofErr w:type="spellEnd"/>
            <w:r w:rsidR="00CA6D76">
              <w:rPr>
                <w:rFonts w:eastAsia="STKaiti"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25DE7B36"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63299A9C"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正常</w:t>
            </w:r>
          </w:p>
        </w:tc>
      </w:tr>
      <w:tr w:rsidR="009D03D0" w:rsidRPr="009D03D0" w14:paraId="45B937A0"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53D0A644"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推文情感结果</w:t>
            </w:r>
            <w:r w:rsidRPr="004365B0">
              <w:rPr>
                <w:rFonts w:eastAsia="STKaiti" w:cs="Times New Roman"/>
                <w:color w:val="000000" w:themeColor="text1"/>
                <w:sz w:val="21"/>
              </w:rPr>
              <w:t xml:space="preserve"> CRUD/Redis</w:t>
            </w:r>
          </w:p>
        </w:tc>
        <w:tc>
          <w:tcPr>
            <w:tcW w:w="2465" w:type="dxa"/>
            <w:tcBorders>
              <w:top w:val="single" w:sz="4" w:space="0" w:color="auto"/>
              <w:left w:val="single" w:sz="4" w:space="0" w:color="auto"/>
              <w:bottom w:val="single" w:sz="4" w:space="0" w:color="auto"/>
              <w:right w:val="single" w:sz="4" w:space="0" w:color="auto"/>
            </w:tcBorders>
            <w:hideMark/>
          </w:tcPr>
          <w:p w14:paraId="06875613" w14:textId="291C0A34"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测试内容以增删查改为主</w:t>
            </w:r>
            <w:r w:rsidR="00CA6D76">
              <w:rPr>
                <w:rFonts w:eastAsia="STKaiti"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10FDC270"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72190A9E" w14:textId="70AB9985"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可能涉及到一致性的问题，读取的内容并不最新，依靠</w:t>
            </w:r>
            <w:r w:rsidRPr="004365B0">
              <w:rPr>
                <w:rFonts w:eastAsia="STKaiti" w:cs="Times New Roman"/>
                <w:color w:val="000000" w:themeColor="text1"/>
                <w:sz w:val="21"/>
              </w:rPr>
              <w:t>Redis</w:t>
            </w:r>
            <w:r w:rsidRPr="004365B0">
              <w:rPr>
                <w:rFonts w:eastAsia="STKaiti" w:cs="Times New Roman"/>
                <w:color w:val="000000" w:themeColor="text1"/>
                <w:sz w:val="21"/>
              </w:rPr>
              <w:t>读线程的管理解决</w:t>
            </w:r>
            <w:r w:rsidR="00CA6D76">
              <w:rPr>
                <w:rFonts w:eastAsia="STKaiti" w:cs="Times New Roman" w:hint="eastAsia"/>
                <w:color w:val="000000" w:themeColor="text1"/>
                <w:sz w:val="21"/>
              </w:rPr>
              <w:t>。</w:t>
            </w:r>
          </w:p>
        </w:tc>
      </w:tr>
      <w:tr w:rsidR="009D03D0" w:rsidRPr="009D03D0" w14:paraId="1868A78A" w14:textId="77777777" w:rsidTr="009D03D0">
        <w:trPr>
          <w:cantSplit/>
        </w:trPr>
        <w:tc>
          <w:tcPr>
            <w:tcW w:w="2263" w:type="dxa"/>
            <w:tcBorders>
              <w:top w:val="single" w:sz="4" w:space="0" w:color="auto"/>
              <w:left w:val="single" w:sz="4" w:space="0" w:color="auto"/>
              <w:bottom w:val="single" w:sz="4" w:space="0" w:color="auto"/>
              <w:right w:val="single" w:sz="4" w:space="0" w:color="auto"/>
            </w:tcBorders>
            <w:hideMark/>
          </w:tcPr>
          <w:p w14:paraId="6D97C213"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股价预测结果</w:t>
            </w:r>
            <w:r w:rsidRPr="004365B0">
              <w:rPr>
                <w:rFonts w:eastAsia="STKaiti" w:cs="Times New Roman"/>
                <w:color w:val="000000" w:themeColor="text1"/>
                <w:sz w:val="21"/>
              </w:rPr>
              <w:t>CRUD/Redis</w:t>
            </w:r>
          </w:p>
        </w:tc>
        <w:tc>
          <w:tcPr>
            <w:tcW w:w="2465" w:type="dxa"/>
            <w:tcBorders>
              <w:top w:val="single" w:sz="4" w:space="0" w:color="auto"/>
              <w:left w:val="single" w:sz="4" w:space="0" w:color="auto"/>
              <w:bottom w:val="single" w:sz="4" w:space="0" w:color="auto"/>
              <w:right w:val="single" w:sz="4" w:space="0" w:color="auto"/>
            </w:tcBorders>
            <w:hideMark/>
          </w:tcPr>
          <w:p w14:paraId="71FD41A5" w14:textId="33C03B31"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测试内容主要以增删查改为主，需要与</w:t>
            </w:r>
            <w:r w:rsidRPr="004365B0">
              <w:rPr>
                <w:rFonts w:eastAsia="STKaiti" w:cs="Times New Roman"/>
                <w:color w:val="000000" w:themeColor="text1"/>
                <w:sz w:val="21"/>
              </w:rPr>
              <w:t>MySQL</w:t>
            </w:r>
            <w:r w:rsidRPr="004365B0">
              <w:rPr>
                <w:rFonts w:eastAsia="STKaiti" w:cs="Times New Roman"/>
                <w:color w:val="000000" w:themeColor="text1"/>
                <w:sz w:val="21"/>
              </w:rPr>
              <w:t>预测结果数据库联调</w:t>
            </w:r>
            <w:r w:rsidR="00CA6D76">
              <w:rPr>
                <w:rFonts w:eastAsia="STKaiti" w:cs="Times New Roman" w:hint="eastAsia"/>
                <w:color w:val="000000" w:themeColor="text1"/>
                <w:sz w:val="21"/>
              </w:rPr>
              <w:t>。</w:t>
            </w:r>
          </w:p>
        </w:tc>
        <w:tc>
          <w:tcPr>
            <w:tcW w:w="1363" w:type="dxa"/>
            <w:tcBorders>
              <w:top w:val="single" w:sz="4" w:space="0" w:color="auto"/>
              <w:left w:val="single" w:sz="4" w:space="0" w:color="auto"/>
              <w:bottom w:val="single" w:sz="4" w:space="0" w:color="auto"/>
              <w:right w:val="single" w:sz="4" w:space="0" w:color="auto"/>
            </w:tcBorders>
            <w:hideMark/>
          </w:tcPr>
          <w:p w14:paraId="1BCC42C4" w14:textId="77777777"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062A1B5E" w14:textId="022D718A" w:rsidR="003B6B3E" w:rsidRPr="004365B0" w:rsidRDefault="003B6B3E" w:rsidP="00AF05E4">
            <w:pPr>
              <w:ind w:firstLineChars="0" w:firstLine="0"/>
              <w:jc w:val="left"/>
              <w:rPr>
                <w:rFonts w:eastAsia="STKaiti" w:cs="Times New Roman"/>
                <w:color w:val="000000" w:themeColor="text1"/>
                <w:sz w:val="21"/>
              </w:rPr>
            </w:pPr>
            <w:r w:rsidRPr="004365B0">
              <w:rPr>
                <w:rFonts w:eastAsia="STKaiti" w:cs="Times New Roman"/>
                <w:color w:val="000000" w:themeColor="text1"/>
                <w:sz w:val="21"/>
              </w:rPr>
              <w:t>中间计算量的矩阵可以考虑在测试阶段展示</w:t>
            </w:r>
            <w:r w:rsidR="00CA6D76">
              <w:rPr>
                <w:rFonts w:eastAsia="STKaiti" w:cs="Times New Roman" w:hint="eastAsia"/>
                <w:color w:val="000000" w:themeColor="text1"/>
                <w:sz w:val="21"/>
              </w:rPr>
              <w:t>。</w:t>
            </w:r>
          </w:p>
        </w:tc>
      </w:tr>
    </w:tbl>
    <w:p w14:paraId="01F00A11" w14:textId="77777777" w:rsidR="003B6B3E" w:rsidRPr="009D03D0" w:rsidRDefault="003B6B3E" w:rsidP="003B6B3E">
      <w:pPr>
        <w:ind w:firstLine="480"/>
        <w:jc w:val="center"/>
        <w:rPr>
          <w:color w:val="000000" w:themeColor="text1"/>
        </w:rPr>
      </w:pPr>
    </w:p>
    <w:p w14:paraId="70BED2BD" w14:textId="77777777" w:rsidR="003B6B3E" w:rsidRPr="009D03D0" w:rsidRDefault="003B6B3E" w:rsidP="00AF05E4">
      <w:pPr>
        <w:pStyle w:val="3"/>
        <w:spacing w:before="163" w:after="163"/>
      </w:pPr>
      <w:bookmarkStart w:id="367" w:name="_Toc3725001"/>
      <w:r w:rsidRPr="009D03D0">
        <w:t xml:space="preserve">8.2.6 </w:t>
      </w:r>
      <w:r w:rsidRPr="009D03D0">
        <w:rPr>
          <w:rFonts w:hint="eastAsia"/>
        </w:rPr>
        <w:t>数据展示模块</w:t>
      </w:r>
      <w:bookmarkEnd w:id="367"/>
    </w:p>
    <w:p w14:paraId="63A78F13" w14:textId="6B3E2B37" w:rsidR="003B6B3E" w:rsidRPr="009D03D0" w:rsidRDefault="003B6B3E" w:rsidP="003B6B3E">
      <w:pPr>
        <w:ind w:firstLine="480"/>
        <w:jc w:val="left"/>
        <w:rPr>
          <w:color w:val="000000" w:themeColor="text1"/>
        </w:rPr>
      </w:pPr>
      <w:r w:rsidRPr="009D03D0">
        <w:rPr>
          <w:rFonts w:hint="eastAsia"/>
          <w:color w:val="000000" w:themeColor="text1"/>
        </w:rPr>
        <w:t>数据展示模块测试主要完成</w:t>
      </w:r>
      <w:r w:rsidRPr="009D03D0">
        <w:rPr>
          <w:color w:val="000000" w:themeColor="text1"/>
        </w:rPr>
        <w:t>Web</w:t>
      </w:r>
      <w:r w:rsidRPr="009D03D0">
        <w:rPr>
          <w:rFonts w:hint="eastAsia"/>
          <w:color w:val="000000" w:themeColor="text1"/>
        </w:rPr>
        <w:t>平台的测试，涉及的比较简单。</w:t>
      </w:r>
      <w:r w:rsidR="00E13EF0">
        <w:rPr>
          <w:rFonts w:hint="eastAsia"/>
          <w:color w:val="000000" w:themeColor="text1"/>
        </w:rPr>
        <w:t>测试结果如表</w:t>
      </w:r>
      <w:r w:rsidR="00E13EF0">
        <w:rPr>
          <w:color w:val="000000" w:themeColor="text1"/>
        </w:rPr>
        <w:t>8-7</w:t>
      </w:r>
      <w:r w:rsidR="00E13EF0">
        <w:rPr>
          <w:rFonts w:hint="eastAsia"/>
          <w:color w:val="000000" w:themeColor="text1"/>
        </w:rPr>
        <w:t>所示</w:t>
      </w:r>
      <w:r w:rsidR="00422D4E">
        <w:rPr>
          <w:rFonts w:hint="eastAsia"/>
          <w:color w:val="000000" w:themeColor="text1"/>
        </w:rPr>
        <w:t>：</w:t>
      </w:r>
    </w:p>
    <w:p w14:paraId="2E28CAC2" w14:textId="4062ACA7" w:rsidR="003B6B3E" w:rsidRPr="00944031" w:rsidRDefault="00EA4697" w:rsidP="000C7F4F">
      <w:pPr>
        <w:pStyle w:val="aff0"/>
      </w:pPr>
      <w:r w:rsidRPr="00944031">
        <w:t>表</w:t>
      </w:r>
      <w:r w:rsidRPr="00944031">
        <w:t xml:space="preserve">8-7 </w:t>
      </w:r>
      <w:r w:rsidR="003B6B3E" w:rsidRPr="00944031">
        <w:t>数据展示模块</w:t>
      </w:r>
      <w:r w:rsidRPr="00944031">
        <w:t>主要测试</w:t>
      </w:r>
    </w:p>
    <w:tbl>
      <w:tblPr>
        <w:tblW w:w="0" w:type="auto"/>
        <w:tblLook w:val="04A0" w:firstRow="1" w:lastRow="0" w:firstColumn="1" w:lastColumn="0" w:noHBand="0" w:noVBand="1"/>
      </w:tblPr>
      <w:tblGrid>
        <w:gridCol w:w="2263"/>
        <w:gridCol w:w="2465"/>
        <w:gridCol w:w="1363"/>
        <w:gridCol w:w="2199"/>
      </w:tblGrid>
      <w:tr w:rsidR="003B6B3E" w:rsidRPr="009D03D0" w14:paraId="7B747392" w14:textId="77777777" w:rsidTr="003B6B3E">
        <w:trPr>
          <w:cantSplit/>
          <w:tblHeader/>
        </w:trPr>
        <w:tc>
          <w:tcPr>
            <w:tcW w:w="2263" w:type="dxa"/>
            <w:tcBorders>
              <w:top w:val="single" w:sz="4" w:space="0" w:color="auto"/>
              <w:left w:val="single" w:sz="4" w:space="0" w:color="auto"/>
              <w:bottom w:val="single" w:sz="4" w:space="0" w:color="auto"/>
              <w:right w:val="single" w:sz="4" w:space="0" w:color="auto"/>
            </w:tcBorders>
            <w:hideMark/>
          </w:tcPr>
          <w:p w14:paraId="6DF73BCE" w14:textId="77777777" w:rsidR="003B6B3E" w:rsidRPr="004365B0" w:rsidRDefault="003B6B3E" w:rsidP="00AF05E4">
            <w:pPr>
              <w:ind w:firstLineChars="0" w:firstLine="0"/>
              <w:jc w:val="left"/>
              <w:rPr>
                <w:rFonts w:eastAsia="STKaiti" w:cs="Times New Roman"/>
                <w:color w:val="000000" w:themeColor="text1"/>
                <w:sz w:val="21"/>
                <w:szCs w:val="21"/>
              </w:rPr>
            </w:pPr>
            <w:r w:rsidRPr="004365B0">
              <w:rPr>
                <w:rFonts w:eastAsia="STKaiti" w:cs="Times New Roman"/>
                <w:color w:val="000000" w:themeColor="text1"/>
                <w:sz w:val="21"/>
                <w:szCs w:val="21"/>
              </w:rPr>
              <w:t>用例</w:t>
            </w:r>
            <w:r w:rsidRPr="004365B0">
              <w:rPr>
                <w:rFonts w:eastAsia="STKaiti" w:cs="Times New Roman"/>
                <w:color w:val="000000" w:themeColor="text1"/>
                <w:sz w:val="21"/>
                <w:szCs w:val="21"/>
              </w:rPr>
              <w:t>/</w:t>
            </w:r>
            <w:r w:rsidRPr="004365B0">
              <w:rPr>
                <w:rFonts w:eastAsia="STKaiti" w:cs="Times New Roman"/>
                <w:color w:val="000000" w:themeColor="text1"/>
                <w:sz w:val="21"/>
                <w:szCs w:val="21"/>
              </w:rPr>
              <w:t>模块</w:t>
            </w:r>
            <w:r w:rsidRPr="004365B0">
              <w:rPr>
                <w:rFonts w:eastAsia="STKaiti" w:cs="Times New Roman"/>
                <w:color w:val="000000" w:themeColor="text1"/>
                <w:sz w:val="21"/>
                <w:szCs w:val="21"/>
              </w:rPr>
              <w:t>/Mock</w:t>
            </w:r>
            <w:r w:rsidRPr="004365B0">
              <w:rPr>
                <w:rFonts w:eastAsia="STKaiti" w:cs="Times New Roman"/>
                <w:color w:val="000000" w:themeColor="text1"/>
                <w:sz w:val="21"/>
                <w:szCs w:val="21"/>
              </w:rPr>
              <w:t>对象</w:t>
            </w:r>
          </w:p>
        </w:tc>
        <w:tc>
          <w:tcPr>
            <w:tcW w:w="2465" w:type="dxa"/>
            <w:tcBorders>
              <w:top w:val="single" w:sz="4" w:space="0" w:color="auto"/>
              <w:left w:val="single" w:sz="4" w:space="0" w:color="auto"/>
              <w:bottom w:val="single" w:sz="4" w:space="0" w:color="auto"/>
              <w:right w:val="single" w:sz="4" w:space="0" w:color="auto"/>
            </w:tcBorders>
            <w:hideMark/>
          </w:tcPr>
          <w:p w14:paraId="40BE4B0B" w14:textId="77777777" w:rsidR="003B6B3E" w:rsidRPr="004365B0" w:rsidRDefault="003B6B3E" w:rsidP="00AF05E4">
            <w:pPr>
              <w:ind w:firstLineChars="0" w:firstLine="0"/>
              <w:jc w:val="left"/>
              <w:rPr>
                <w:rFonts w:eastAsia="STKaiti" w:cs="Times New Roman"/>
                <w:color w:val="000000" w:themeColor="text1"/>
                <w:sz w:val="21"/>
                <w:szCs w:val="21"/>
              </w:rPr>
            </w:pPr>
            <w:r w:rsidRPr="004365B0">
              <w:rPr>
                <w:rFonts w:eastAsia="STKaiti" w:cs="Times New Roman"/>
                <w:color w:val="000000" w:themeColor="text1"/>
                <w:sz w:val="21"/>
                <w:szCs w:val="21"/>
              </w:rPr>
              <w:t>说明</w:t>
            </w:r>
          </w:p>
        </w:tc>
        <w:tc>
          <w:tcPr>
            <w:tcW w:w="1363" w:type="dxa"/>
            <w:tcBorders>
              <w:top w:val="single" w:sz="4" w:space="0" w:color="auto"/>
              <w:left w:val="single" w:sz="4" w:space="0" w:color="auto"/>
              <w:bottom w:val="single" w:sz="4" w:space="0" w:color="auto"/>
              <w:right w:val="single" w:sz="4" w:space="0" w:color="auto"/>
            </w:tcBorders>
            <w:hideMark/>
          </w:tcPr>
          <w:p w14:paraId="5F51AC8D" w14:textId="77777777" w:rsidR="003B6B3E" w:rsidRPr="004365B0" w:rsidRDefault="003B6B3E" w:rsidP="00AF05E4">
            <w:pPr>
              <w:ind w:firstLineChars="0" w:firstLine="0"/>
              <w:jc w:val="left"/>
              <w:rPr>
                <w:rFonts w:eastAsia="STKaiti" w:cs="Times New Roman"/>
                <w:color w:val="000000" w:themeColor="text1"/>
                <w:sz w:val="21"/>
                <w:szCs w:val="21"/>
              </w:rPr>
            </w:pPr>
            <w:r w:rsidRPr="004365B0">
              <w:rPr>
                <w:rFonts w:eastAsia="STKaiti" w:cs="Times New Roman"/>
                <w:color w:val="000000" w:themeColor="text1"/>
                <w:sz w:val="21"/>
                <w:szCs w:val="21"/>
              </w:rPr>
              <w:t>结果</w:t>
            </w:r>
          </w:p>
        </w:tc>
        <w:tc>
          <w:tcPr>
            <w:tcW w:w="2199" w:type="dxa"/>
            <w:tcBorders>
              <w:top w:val="single" w:sz="4" w:space="0" w:color="auto"/>
              <w:left w:val="single" w:sz="4" w:space="0" w:color="auto"/>
              <w:bottom w:val="single" w:sz="4" w:space="0" w:color="auto"/>
              <w:right w:val="single" w:sz="4" w:space="0" w:color="auto"/>
            </w:tcBorders>
            <w:hideMark/>
          </w:tcPr>
          <w:p w14:paraId="5B5588F8" w14:textId="77777777" w:rsidR="003B6B3E" w:rsidRPr="004365B0" w:rsidRDefault="003B6B3E" w:rsidP="00AF05E4">
            <w:pPr>
              <w:ind w:firstLineChars="0" w:firstLine="0"/>
              <w:jc w:val="left"/>
              <w:rPr>
                <w:rFonts w:eastAsia="STKaiti" w:cs="Times New Roman"/>
                <w:color w:val="000000" w:themeColor="text1"/>
                <w:sz w:val="21"/>
                <w:szCs w:val="21"/>
              </w:rPr>
            </w:pPr>
            <w:r w:rsidRPr="004365B0">
              <w:rPr>
                <w:rFonts w:eastAsia="STKaiti" w:cs="Times New Roman"/>
                <w:color w:val="000000" w:themeColor="text1"/>
                <w:sz w:val="21"/>
                <w:szCs w:val="21"/>
              </w:rPr>
              <w:t>备注</w:t>
            </w:r>
          </w:p>
        </w:tc>
      </w:tr>
      <w:tr w:rsidR="003B6B3E" w:rsidRPr="009D03D0" w14:paraId="63535257" w14:textId="77777777" w:rsidTr="003B6B3E">
        <w:tc>
          <w:tcPr>
            <w:tcW w:w="2263" w:type="dxa"/>
            <w:tcBorders>
              <w:top w:val="single" w:sz="4" w:space="0" w:color="auto"/>
              <w:left w:val="single" w:sz="4" w:space="0" w:color="auto"/>
              <w:bottom w:val="single" w:sz="4" w:space="0" w:color="auto"/>
              <w:right w:val="single" w:sz="4" w:space="0" w:color="auto"/>
            </w:tcBorders>
            <w:hideMark/>
          </w:tcPr>
          <w:p w14:paraId="3D82B44E" w14:textId="77777777" w:rsidR="003B6B3E" w:rsidRPr="004365B0" w:rsidRDefault="003B6B3E" w:rsidP="00AF05E4">
            <w:pPr>
              <w:ind w:firstLineChars="0" w:firstLine="0"/>
              <w:jc w:val="left"/>
              <w:rPr>
                <w:rFonts w:eastAsia="STKaiti" w:cs="Times New Roman"/>
                <w:color w:val="000000" w:themeColor="text1"/>
                <w:sz w:val="21"/>
                <w:szCs w:val="21"/>
              </w:rPr>
            </w:pPr>
            <w:r w:rsidRPr="004365B0">
              <w:rPr>
                <w:rFonts w:eastAsia="STKaiti" w:cs="Times New Roman"/>
                <w:color w:val="000000" w:themeColor="text1"/>
                <w:sz w:val="21"/>
                <w:szCs w:val="21"/>
              </w:rPr>
              <w:t>“http://localhost</w:t>
            </w:r>
          </w:p>
          <w:p w14:paraId="5A4BEF5F" w14:textId="77777777" w:rsidR="003B6B3E" w:rsidRPr="004365B0" w:rsidRDefault="003B6B3E" w:rsidP="00AF05E4">
            <w:pPr>
              <w:ind w:firstLineChars="0" w:firstLine="0"/>
              <w:jc w:val="left"/>
              <w:rPr>
                <w:rFonts w:eastAsia="STKaiti" w:cs="Times New Roman"/>
                <w:color w:val="000000" w:themeColor="text1"/>
                <w:sz w:val="21"/>
                <w:szCs w:val="21"/>
              </w:rPr>
            </w:pPr>
            <w:r w:rsidRPr="004365B0">
              <w:rPr>
                <w:rFonts w:eastAsia="STKaiti" w:cs="Times New Roman"/>
                <w:color w:val="000000" w:themeColor="text1"/>
                <w:sz w:val="21"/>
                <w:szCs w:val="21"/>
              </w:rPr>
              <w:t>/</w:t>
            </w:r>
            <w:proofErr w:type="spellStart"/>
            <w:r w:rsidRPr="004365B0">
              <w:rPr>
                <w:rFonts w:eastAsia="STKaiti" w:cs="Times New Roman"/>
                <w:color w:val="000000" w:themeColor="text1"/>
                <w:sz w:val="21"/>
                <w:szCs w:val="21"/>
              </w:rPr>
              <w:t>stockquery</w:t>
            </w:r>
            <w:proofErr w:type="spellEnd"/>
            <w:r w:rsidRPr="004365B0">
              <w:rPr>
                <w:rFonts w:eastAsia="STKaiti" w:cs="Times New Roman"/>
                <w:color w:val="000000" w:themeColor="text1"/>
                <w:sz w:val="21"/>
                <w:szCs w:val="21"/>
              </w:rPr>
              <w:t>”</w:t>
            </w:r>
          </w:p>
        </w:tc>
        <w:tc>
          <w:tcPr>
            <w:tcW w:w="2465" w:type="dxa"/>
            <w:tcBorders>
              <w:top w:val="single" w:sz="4" w:space="0" w:color="auto"/>
              <w:left w:val="single" w:sz="4" w:space="0" w:color="auto"/>
              <w:bottom w:val="single" w:sz="4" w:space="0" w:color="auto"/>
              <w:right w:val="single" w:sz="4" w:space="0" w:color="auto"/>
            </w:tcBorders>
            <w:hideMark/>
          </w:tcPr>
          <w:p w14:paraId="2E2B03F4" w14:textId="77777777" w:rsidR="003B6B3E" w:rsidRPr="004365B0" w:rsidRDefault="003B6B3E" w:rsidP="00AF05E4">
            <w:pPr>
              <w:ind w:firstLineChars="0" w:firstLine="0"/>
              <w:jc w:val="left"/>
              <w:rPr>
                <w:rFonts w:eastAsia="STKaiti" w:cs="Times New Roman"/>
                <w:color w:val="000000" w:themeColor="text1"/>
                <w:sz w:val="21"/>
                <w:szCs w:val="21"/>
              </w:rPr>
            </w:pPr>
            <w:r w:rsidRPr="004365B0">
              <w:rPr>
                <w:rFonts w:eastAsia="STKaiti" w:cs="Times New Roman"/>
                <w:color w:val="000000" w:themeColor="text1"/>
                <w:sz w:val="21"/>
                <w:szCs w:val="21"/>
              </w:rPr>
              <w:t>主页展示</w:t>
            </w:r>
          </w:p>
        </w:tc>
        <w:tc>
          <w:tcPr>
            <w:tcW w:w="1363" w:type="dxa"/>
            <w:tcBorders>
              <w:top w:val="single" w:sz="4" w:space="0" w:color="auto"/>
              <w:left w:val="single" w:sz="4" w:space="0" w:color="auto"/>
              <w:bottom w:val="single" w:sz="4" w:space="0" w:color="auto"/>
              <w:right w:val="single" w:sz="4" w:space="0" w:color="auto"/>
            </w:tcBorders>
            <w:hideMark/>
          </w:tcPr>
          <w:p w14:paraId="43436575" w14:textId="77777777" w:rsidR="003B6B3E" w:rsidRPr="004365B0" w:rsidRDefault="003B6B3E" w:rsidP="00AF05E4">
            <w:pPr>
              <w:ind w:firstLineChars="0" w:firstLine="0"/>
              <w:jc w:val="left"/>
              <w:rPr>
                <w:rFonts w:eastAsia="STKaiti" w:cs="Times New Roman"/>
                <w:color w:val="000000" w:themeColor="text1"/>
                <w:sz w:val="21"/>
                <w:szCs w:val="21"/>
              </w:rPr>
            </w:pPr>
            <w:r w:rsidRPr="004365B0">
              <w:rPr>
                <w:rFonts w:eastAsia="STKaiti" w:cs="Times New Roman"/>
                <w:color w:val="000000" w:themeColor="text1"/>
                <w:sz w:val="21"/>
                <w:szCs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0B980DBA" w14:textId="77777777" w:rsidR="003B6B3E" w:rsidRPr="004365B0" w:rsidRDefault="003B6B3E" w:rsidP="00AF05E4">
            <w:pPr>
              <w:ind w:firstLineChars="0" w:firstLine="0"/>
              <w:jc w:val="left"/>
              <w:rPr>
                <w:rFonts w:eastAsia="STKaiti" w:cs="Times New Roman"/>
                <w:color w:val="000000" w:themeColor="text1"/>
                <w:sz w:val="21"/>
                <w:szCs w:val="21"/>
              </w:rPr>
            </w:pPr>
            <w:r w:rsidRPr="004365B0">
              <w:rPr>
                <w:rFonts w:eastAsia="STKaiti" w:cs="Times New Roman"/>
                <w:color w:val="000000" w:themeColor="text1"/>
                <w:sz w:val="21"/>
                <w:szCs w:val="21"/>
              </w:rPr>
              <w:t>正常</w:t>
            </w:r>
          </w:p>
        </w:tc>
      </w:tr>
      <w:tr w:rsidR="003B6B3E" w:rsidRPr="009D03D0" w14:paraId="01CA4265" w14:textId="77777777" w:rsidTr="003B6B3E">
        <w:tc>
          <w:tcPr>
            <w:tcW w:w="2263" w:type="dxa"/>
            <w:tcBorders>
              <w:top w:val="single" w:sz="4" w:space="0" w:color="auto"/>
              <w:left w:val="single" w:sz="4" w:space="0" w:color="auto"/>
              <w:bottom w:val="single" w:sz="4" w:space="0" w:color="auto"/>
              <w:right w:val="single" w:sz="4" w:space="0" w:color="auto"/>
            </w:tcBorders>
            <w:hideMark/>
          </w:tcPr>
          <w:p w14:paraId="0E8AAF2C" w14:textId="77777777" w:rsidR="003B6B3E" w:rsidRPr="004365B0" w:rsidRDefault="003B6B3E" w:rsidP="00AF05E4">
            <w:pPr>
              <w:ind w:firstLineChars="0" w:firstLine="0"/>
              <w:jc w:val="left"/>
              <w:rPr>
                <w:rFonts w:eastAsia="STKaiti" w:cs="Times New Roman"/>
                <w:color w:val="000000" w:themeColor="text1"/>
                <w:sz w:val="21"/>
                <w:szCs w:val="21"/>
              </w:rPr>
            </w:pPr>
            <w:r w:rsidRPr="004365B0">
              <w:rPr>
                <w:rFonts w:eastAsia="STKaiti" w:cs="Times New Roman"/>
                <w:color w:val="000000" w:themeColor="text1"/>
                <w:sz w:val="21"/>
                <w:szCs w:val="21"/>
              </w:rPr>
              <w:t>“http://localhost</w:t>
            </w:r>
          </w:p>
          <w:p w14:paraId="796EDD1C" w14:textId="77777777" w:rsidR="003B6B3E" w:rsidRPr="004365B0" w:rsidRDefault="003B6B3E" w:rsidP="00AF05E4">
            <w:pPr>
              <w:ind w:firstLineChars="0" w:firstLine="0"/>
              <w:jc w:val="left"/>
              <w:rPr>
                <w:rFonts w:eastAsia="STKaiti" w:cs="Times New Roman"/>
                <w:color w:val="000000" w:themeColor="text1"/>
                <w:sz w:val="21"/>
                <w:szCs w:val="21"/>
              </w:rPr>
            </w:pPr>
            <w:r w:rsidRPr="004365B0">
              <w:rPr>
                <w:rFonts w:eastAsia="STKaiti" w:cs="Times New Roman"/>
                <w:color w:val="000000" w:themeColor="text1"/>
                <w:sz w:val="21"/>
                <w:szCs w:val="21"/>
              </w:rPr>
              <w:t>/</w:t>
            </w:r>
            <w:proofErr w:type="spellStart"/>
            <w:r w:rsidRPr="004365B0">
              <w:rPr>
                <w:rFonts w:eastAsia="STKaiti" w:cs="Times New Roman"/>
                <w:color w:val="000000" w:themeColor="text1"/>
                <w:sz w:val="21"/>
                <w:szCs w:val="21"/>
              </w:rPr>
              <w:t>stockquery</w:t>
            </w:r>
            <w:proofErr w:type="spellEnd"/>
            <w:r w:rsidRPr="004365B0">
              <w:rPr>
                <w:rFonts w:eastAsia="STKaiti" w:cs="Times New Roman"/>
                <w:color w:val="000000" w:themeColor="text1"/>
                <w:sz w:val="21"/>
                <w:szCs w:val="21"/>
              </w:rPr>
              <w:t>&amp;…”</w:t>
            </w:r>
          </w:p>
        </w:tc>
        <w:tc>
          <w:tcPr>
            <w:tcW w:w="2465" w:type="dxa"/>
            <w:tcBorders>
              <w:top w:val="single" w:sz="4" w:space="0" w:color="auto"/>
              <w:left w:val="single" w:sz="4" w:space="0" w:color="auto"/>
              <w:bottom w:val="single" w:sz="4" w:space="0" w:color="auto"/>
              <w:right w:val="single" w:sz="4" w:space="0" w:color="auto"/>
            </w:tcBorders>
            <w:hideMark/>
          </w:tcPr>
          <w:p w14:paraId="2D2568DE" w14:textId="77777777" w:rsidR="003B6B3E" w:rsidRPr="004365B0" w:rsidRDefault="003B6B3E" w:rsidP="00AF05E4">
            <w:pPr>
              <w:ind w:firstLineChars="0" w:firstLine="0"/>
              <w:jc w:val="left"/>
              <w:rPr>
                <w:rFonts w:eastAsia="STKaiti" w:cs="Times New Roman"/>
                <w:color w:val="000000" w:themeColor="text1"/>
                <w:sz w:val="21"/>
                <w:szCs w:val="21"/>
              </w:rPr>
            </w:pPr>
            <w:r w:rsidRPr="004365B0">
              <w:rPr>
                <w:rFonts w:eastAsia="STKaiti" w:cs="Times New Roman"/>
                <w:color w:val="000000" w:themeColor="text1"/>
                <w:sz w:val="21"/>
                <w:szCs w:val="21"/>
              </w:rPr>
              <w:t>提交表单展示</w:t>
            </w:r>
          </w:p>
        </w:tc>
        <w:tc>
          <w:tcPr>
            <w:tcW w:w="1363" w:type="dxa"/>
            <w:tcBorders>
              <w:top w:val="single" w:sz="4" w:space="0" w:color="auto"/>
              <w:left w:val="single" w:sz="4" w:space="0" w:color="auto"/>
              <w:bottom w:val="single" w:sz="4" w:space="0" w:color="auto"/>
              <w:right w:val="single" w:sz="4" w:space="0" w:color="auto"/>
            </w:tcBorders>
            <w:hideMark/>
          </w:tcPr>
          <w:p w14:paraId="0F34E37E" w14:textId="77777777" w:rsidR="003B6B3E" w:rsidRPr="004365B0" w:rsidRDefault="003B6B3E" w:rsidP="00AF05E4">
            <w:pPr>
              <w:ind w:firstLineChars="0" w:firstLine="0"/>
              <w:jc w:val="left"/>
              <w:rPr>
                <w:rFonts w:eastAsia="STKaiti" w:cs="Times New Roman"/>
                <w:color w:val="000000" w:themeColor="text1"/>
                <w:sz w:val="21"/>
                <w:szCs w:val="21"/>
              </w:rPr>
            </w:pPr>
            <w:r w:rsidRPr="004365B0">
              <w:rPr>
                <w:rFonts w:eastAsia="STKaiti" w:cs="Times New Roman"/>
                <w:color w:val="000000" w:themeColor="text1"/>
                <w:sz w:val="21"/>
                <w:szCs w:val="21"/>
              </w:rPr>
              <w:t>符合预期</w:t>
            </w:r>
          </w:p>
        </w:tc>
        <w:tc>
          <w:tcPr>
            <w:tcW w:w="2199" w:type="dxa"/>
            <w:tcBorders>
              <w:top w:val="single" w:sz="4" w:space="0" w:color="auto"/>
              <w:left w:val="single" w:sz="4" w:space="0" w:color="auto"/>
              <w:bottom w:val="single" w:sz="4" w:space="0" w:color="auto"/>
              <w:right w:val="single" w:sz="4" w:space="0" w:color="auto"/>
            </w:tcBorders>
            <w:hideMark/>
          </w:tcPr>
          <w:p w14:paraId="7B082040" w14:textId="77777777" w:rsidR="003B6B3E" w:rsidRPr="004365B0" w:rsidRDefault="003B6B3E" w:rsidP="00AF05E4">
            <w:pPr>
              <w:ind w:firstLineChars="0" w:firstLine="0"/>
              <w:jc w:val="left"/>
              <w:rPr>
                <w:rFonts w:eastAsia="STKaiti" w:cs="Times New Roman"/>
                <w:color w:val="000000" w:themeColor="text1"/>
                <w:sz w:val="21"/>
                <w:szCs w:val="21"/>
              </w:rPr>
            </w:pPr>
            <w:r w:rsidRPr="004365B0">
              <w:rPr>
                <w:rFonts w:eastAsia="STKaiti" w:cs="Times New Roman"/>
                <w:color w:val="000000" w:themeColor="text1"/>
                <w:sz w:val="21"/>
                <w:szCs w:val="21"/>
              </w:rPr>
              <w:t>正常</w:t>
            </w:r>
          </w:p>
        </w:tc>
      </w:tr>
    </w:tbl>
    <w:p w14:paraId="1041FEDD" w14:textId="18752DCA" w:rsidR="003B6B3E" w:rsidRPr="004408EA" w:rsidRDefault="003B6B3E" w:rsidP="004408EA">
      <w:pPr>
        <w:pStyle w:val="2"/>
        <w:spacing w:before="326" w:after="326"/>
      </w:pPr>
      <w:bookmarkStart w:id="368" w:name="_Toc2274952"/>
      <w:bookmarkStart w:id="369" w:name="_Toc2329334"/>
      <w:bookmarkStart w:id="370" w:name="_Toc3725002"/>
      <w:r w:rsidRPr="004408EA">
        <w:lastRenderedPageBreak/>
        <w:t xml:space="preserve">8.3 </w:t>
      </w:r>
      <w:r w:rsidR="00DC1C0C">
        <w:rPr>
          <w:rFonts w:hint="eastAsia"/>
        </w:rPr>
        <w:t>非功能</w:t>
      </w:r>
      <w:bookmarkEnd w:id="368"/>
      <w:bookmarkEnd w:id="369"/>
      <w:r w:rsidR="00A17FB6">
        <w:rPr>
          <w:rFonts w:hint="eastAsia"/>
        </w:rPr>
        <w:t>测试</w:t>
      </w:r>
      <w:bookmarkEnd w:id="370"/>
    </w:p>
    <w:p w14:paraId="4EDB2F5D" w14:textId="3AE515CB" w:rsidR="003B6B3E" w:rsidRPr="009D03D0" w:rsidRDefault="003B6B3E" w:rsidP="003B6B3E">
      <w:pPr>
        <w:ind w:firstLine="480"/>
        <w:rPr>
          <w:color w:val="000000" w:themeColor="text1"/>
        </w:rPr>
      </w:pPr>
      <w:r w:rsidRPr="009D03D0">
        <w:rPr>
          <w:rFonts w:hint="eastAsia"/>
          <w:color w:val="000000" w:themeColor="text1"/>
        </w:rPr>
        <w:t>如前文所阐述，流处理系统需要解决的问题包括：实时性以及高并发的问题，所以性能评估的内容主要从这两个方向进行展开：</w:t>
      </w:r>
    </w:p>
    <w:p w14:paraId="49B4DCC6" w14:textId="77777777" w:rsidR="003B6B3E" w:rsidRPr="009D03D0" w:rsidRDefault="003B6B3E" w:rsidP="004408EA">
      <w:pPr>
        <w:pStyle w:val="3"/>
        <w:spacing w:before="163" w:after="163"/>
      </w:pPr>
      <w:bookmarkStart w:id="371" w:name="_Toc2274953"/>
      <w:bookmarkStart w:id="372" w:name="_Toc3725003"/>
      <w:r w:rsidRPr="009D03D0">
        <w:t xml:space="preserve">8.3.1 </w:t>
      </w:r>
      <w:r w:rsidRPr="009D03D0">
        <w:rPr>
          <w:rFonts w:hint="eastAsia"/>
        </w:rPr>
        <w:t>时延测试</w:t>
      </w:r>
      <w:bookmarkEnd w:id="371"/>
      <w:bookmarkEnd w:id="372"/>
    </w:p>
    <w:p w14:paraId="3A86778A" w14:textId="16699848" w:rsidR="003B6B3E" w:rsidRPr="009D03D0" w:rsidRDefault="000D737E" w:rsidP="003B6B3E">
      <w:pPr>
        <w:ind w:firstLine="480"/>
        <w:rPr>
          <w:color w:val="000000" w:themeColor="text1"/>
        </w:rPr>
      </w:pPr>
      <w:r>
        <w:rPr>
          <w:rFonts w:hint="eastAsia"/>
          <w:color w:val="000000" w:themeColor="text1"/>
        </w:rPr>
        <w:t>时延测试</w:t>
      </w:r>
      <w:r w:rsidR="003B6B3E" w:rsidRPr="009D03D0">
        <w:rPr>
          <w:rFonts w:hint="eastAsia"/>
          <w:color w:val="000000" w:themeColor="text1"/>
        </w:rPr>
        <w:t>在</w:t>
      </w:r>
      <w:r>
        <w:rPr>
          <w:rFonts w:hint="eastAsia"/>
          <w:color w:val="000000" w:themeColor="text1"/>
        </w:rPr>
        <w:t>系统</w:t>
      </w:r>
      <w:r w:rsidR="003B6B3E" w:rsidRPr="009D03D0">
        <w:rPr>
          <w:rFonts w:hint="eastAsia"/>
          <w:color w:val="000000" w:themeColor="text1"/>
        </w:rPr>
        <w:t>正常负载（</w:t>
      </w:r>
      <w:r w:rsidR="003B6B3E" w:rsidRPr="009D03D0">
        <w:rPr>
          <w:color w:val="000000" w:themeColor="text1"/>
        </w:rPr>
        <w:t>QPS=10K</w:t>
      </w:r>
      <w:r w:rsidR="003B6B3E" w:rsidRPr="009D03D0">
        <w:rPr>
          <w:rFonts w:hint="eastAsia"/>
          <w:color w:val="000000" w:themeColor="text1"/>
        </w:rPr>
        <w:t>）情况下，测试了</w:t>
      </w:r>
      <w:r>
        <w:rPr>
          <w:rFonts w:hint="eastAsia"/>
          <w:color w:val="000000" w:themeColor="text1"/>
        </w:rPr>
        <w:t>多</w:t>
      </w:r>
      <w:r w:rsidR="003B6B3E" w:rsidRPr="009D03D0">
        <w:rPr>
          <w:rFonts w:hint="eastAsia"/>
          <w:color w:val="000000" w:themeColor="text1"/>
        </w:rPr>
        <w:t>个主要模块的处理时延。如表</w:t>
      </w:r>
      <w:r w:rsidR="00E13EF0">
        <w:rPr>
          <w:rFonts w:hint="eastAsia"/>
          <w:color w:val="000000" w:themeColor="text1"/>
        </w:rPr>
        <w:t>8</w:t>
      </w:r>
      <w:r w:rsidR="00E13EF0">
        <w:rPr>
          <w:color w:val="000000" w:themeColor="text1"/>
        </w:rPr>
        <w:t>-8</w:t>
      </w:r>
      <w:r w:rsidR="003B6B3E" w:rsidRPr="009D03D0">
        <w:rPr>
          <w:rFonts w:hint="eastAsia"/>
          <w:color w:val="000000" w:themeColor="text1"/>
        </w:rPr>
        <w:t>所示</w:t>
      </w:r>
      <w:r w:rsidR="00422D4E">
        <w:rPr>
          <w:rFonts w:hint="eastAsia"/>
          <w:color w:val="000000" w:themeColor="text1"/>
        </w:rPr>
        <w:t>：</w:t>
      </w:r>
    </w:p>
    <w:p w14:paraId="53A4BA47" w14:textId="39D616A2" w:rsidR="003B6B3E" w:rsidRPr="00944031" w:rsidRDefault="00EA4697" w:rsidP="000C7F4F">
      <w:pPr>
        <w:pStyle w:val="aff0"/>
      </w:pPr>
      <w:r w:rsidRPr="00944031">
        <w:t>表</w:t>
      </w:r>
      <w:r w:rsidRPr="00944031">
        <w:t xml:space="preserve">8-8 </w:t>
      </w:r>
      <w:r w:rsidRPr="00944031">
        <w:t>系统主要模块时延测试</w:t>
      </w:r>
    </w:p>
    <w:tbl>
      <w:tblPr>
        <w:tblW w:w="0" w:type="auto"/>
        <w:tblLook w:val="04A0" w:firstRow="1" w:lastRow="0" w:firstColumn="1" w:lastColumn="0" w:noHBand="0" w:noVBand="1"/>
      </w:tblPr>
      <w:tblGrid>
        <w:gridCol w:w="1696"/>
        <w:gridCol w:w="3402"/>
        <w:gridCol w:w="1119"/>
        <w:gridCol w:w="2073"/>
      </w:tblGrid>
      <w:tr w:rsidR="003B6B3E" w:rsidRPr="004365B0" w14:paraId="2A418146" w14:textId="77777777" w:rsidTr="003B6B3E">
        <w:tc>
          <w:tcPr>
            <w:tcW w:w="1696" w:type="dxa"/>
            <w:tcBorders>
              <w:top w:val="single" w:sz="4" w:space="0" w:color="auto"/>
              <w:left w:val="single" w:sz="4" w:space="0" w:color="auto"/>
              <w:bottom w:val="single" w:sz="4" w:space="0" w:color="auto"/>
              <w:right w:val="single" w:sz="4" w:space="0" w:color="auto"/>
            </w:tcBorders>
            <w:hideMark/>
          </w:tcPr>
          <w:p w14:paraId="718B2B21"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时间窗口</w:t>
            </w:r>
          </w:p>
        </w:tc>
        <w:tc>
          <w:tcPr>
            <w:tcW w:w="3402" w:type="dxa"/>
            <w:tcBorders>
              <w:top w:val="single" w:sz="4" w:space="0" w:color="auto"/>
              <w:left w:val="single" w:sz="4" w:space="0" w:color="auto"/>
              <w:bottom w:val="single" w:sz="4" w:space="0" w:color="auto"/>
              <w:right w:val="single" w:sz="4" w:space="0" w:color="auto"/>
            </w:tcBorders>
            <w:hideMark/>
          </w:tcPr>
          <w:p w14:paraId="03027C11"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时延种类</w:t>
            </w:r>
          </w:p>
        </w:tc>
        <w:tc>
          <w:tcPr>
            <w:tcW w:w="1119" w:type="dxa"/>
            <w:tcBorders>
              <w:top w:val="single" w:sz="4" w:space="0" w:color="auto"/>
              <w:left w:val="single" w:sz="4" w:space="0" w:color="auto"/>
              <w:bottom w:val="single" w:sz="4" w:space="0" w:color="auto"/>
              <w:right w:val="single" w:sz="4" w:space="0" w:color="auto"/>
            </w:tcBorders>
            <w:hideMark/>
          </w:tcPr>
          <w:p w14:paraId="115E3B05"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时延</w:t>
            </w:r>
          </w:p>
        </w:tc>
        <w:tc>
          <w:tcPr>
            <w:tcW w:w="2073" w:type="dxa"/>
            <w:tcBorders>
              <w:top w:val="single" w:sz="4" w:space="0" w:color="auto"/>
              <w:left w:val="single" w:sz="4" w:space="0" w:color="auto"/>
              <w:bottom w:val="single" w:sz="4" w:space="0" w:color="auto"/>
              <w:right w:val="single" w:sz="4" w:space="0" w:color="auto"/>
            </w:tcBorders>
            <w:hideMark/>
          </w:tcPr>
          <w:p w14:paraId="670AF40D"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备注</w:t>
            </w:r>
          </w:p>
        </w:tc>
      </w:tr>
      <w:tr w:rsidR="003B6B3E" w:rsidRPr="004365B0" w14:paraId="2D8F3274" w14:textId="77777777" w:rsidTr="003B6B3E">
        <w:tc>
          <w:tcPr>
            <w:tcW w:w="1696" w:type="dxa"/>
            <w:vMerge w:val="restart"/>
            <w:tcBorders>
              <w:top w:val="single" w:sz="4" w:space="0" w:color="auto"/>
              <w:left w:val="single" w:sz="4" w:space="0" w:color="auto"/>
              <w:bottom w:val="single" w:sz="4" w:space="0" w:color="auto"/>
              <w:right w:val="single" w:sz="4" w:space="0" w:color="auto"/>
            </w:tcBorders>
            <w:hideMark/>
          </w:tcPr>
          <w:p w14:paraId="2E091925"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90min</w:t>
            </w:r>
          </w:p>
        </w:tc>
        <w:tc>
          <w:tcPr>
            <w:tcW w:w="3402" w:type="dxa"/>
            <w:tcBorders>
              <w:top w:val="single" w:sz="4" w:space="0" w:color="auto"/>
              <w:left w:val="single" w:sz="4" w:space="0" w:color="auto"/>
              <w:bottom w:val="single" w:sz="4" w:space="0" w:color="auto"/>
              <w:right w:val="single" w:sz="4" w:space="0" w:color="auto"/>
            </w:tcBorders>
            <w:hideMark/>
          </w:tcPr>
          <w:p w14:paraId="2E167B8E"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平均获取并处理时延</w:t>
            </w:r>
          </w:p>
        </w:tc>
        <w:tc>
          <w:tcPr>
            <w:tcW w:w="1119" w:type="dxa"/>
            <w:tcBorders>
              <w:top w:val="single" w:sz="4" w:space="0" w:color="auto"/>
              <w:left w:val="single" w:sz="4" w:space="0" w:color="auto"/>
              <w:bottom w:val="single" w:sz="4" w:space="0" w:color="auto"/>
              <w:right w:val="single" w:sz="4" w:space="0" w:color="auto"/>
            </w:tcBorders>
            <w:hideMark/>
          </w:tcPr>
          <w:p w14:paraId="2F8ECBA2"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 xml:space="preserve">167 </w:t>
            </w:r>
            <w:proofErr w:type="spellStart"/>
            <w:r w:rsidRPr="004365B0">
              <w:rPr>
                <w:rFonts w:eastAsia="STKaiti" w:cs="Times New Roman"/>
                <w:color w:val="000000" w:themeColor="text1"/>
                <w:sz w:val="21"/>
                <w:szCs w:val="21"/>
              </w:rPr>
              <w:t>ms</w:t>
            </w:r>
            <w:proofErr w:type="spellEnd"/>
          </w:p>
        </w:tc>
        <w:tc>
          <w:tcPr>
            <w:tcW w:w="2073" w:type="dxa"/>
            <w:vMerge w:val="restart"/>
            <w:tcBorders>
              <w:top w:val="single" w:sz="4" w:space="0" w:color="auto"/>
              <w:left w:val="single" w:sz="4" w:space="0" w:color="auto"/>
              <w:bottom w:val="single" w:sz="4" w:space="0" w:color="auto"/>
              <w:right w:val="single" w:sz="4" w:space="0" w:color="auto"/>
            </w:tcBorders>
          </w:tcPr>
          <w:p w14:paraId="1426BF8D" w14:textId="2469761A" w:rsidR="003B6B3E" w:rsidRPr="004365B0" w:rsidRDefault="00916C61"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处理时延来自于接口流量前后时间差</w:t>
            </w:r>
            <w:r w:rsidR="00CA6D76">
              <w:rPr>
                <w:rFonts w:eastAsia="STKaiti" w:cs="Times New Roman" w:hint="eastAsia"/>
                <w:color w:val="000000" w:themeColor="text1"/>
                <w:sz w:val="21"/>
                <w:szCs w:val="21"/>
              </w:rPr>
              <w:t>。</w:t>
            </w:r>
          </w:p>
        </w:tc>
      </w:tr>
      <w:tr w:rsidR="003B6B3E" w:rsidRPr="004365B0" w14:paraId="3A8DAE46"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698F68C0" w14:textId="77777777" w:rsidR="003B6B3E" w:rsidRPr="004365B0" w:rsidRDefault="003B6B3E" w:rsidP="00AF05E4">
            <w:pPr>
              <w:widowControl/>
              <w:ind w:firstLineChars="0" w:firstLine="0"/>
              <w:jc w:val="left"/>
              <w:rPr>
                <w:rFonts w:eastAsia="STKaiti"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3DB27B12"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平均传输时延</w:t>
            </w:r>
          </w:p>
        </w:tc>
        <w:tc>
          <w:tcPr>
            <w:tcW w:w="1119" w:type="dxa"/>
            <w:tcBorders>
              <w:top w:val="single" w:sz="4" w:space="0" w:color="auto"/>
              <w:left w:val="single" w:sz="4" w:space="0" w:color="auto"/>
              <w:bottom w:val="single" w:sz="4" w:space="0" w:color="auto"/>
              <w:right w:val="single" w:sz="4" w:space="0" w:color="auto"/>
            </w:tcBorders>
            <w:hideMark/>
          </w:tcPr>
          <w:p w14:paraId="03283BE8"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 xml:space="preserve">416 </w:t>
            </w:r>
            <w:proofErr w:type="spellStart"/>
            <w:r w:rsidRPr="004365B0">
              <w:rPr>
                <w:rFonts w:eastAsia="STKaiti" w:cs="Times New Roman"/>
                <w:color w:val="000000" w:themeColor="text1"/>
                <w:sz w:val="21"/>
                <w:szCs w:val="21"/>
              </w:rPr>
              <w:t>ms</w:t>
            </w:r>
            <w:proofErr w:type="spellEnd"/>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98EE901" w14:textId="77777777" w:rsidR="003B6B3E" w:rsidRPr="004365B0" w:rsidRDefault="003B6B3E" w:rsidP="00AF05E4">
            <w:pPr>
              <w:widowControl/>
              <w:ind w:firstLineChars="0" w:firstLine="0"/>
              <w:jc w:val="left"/>
              <w:rPr>
                <w:rFonts w:eastAsia="STKaiti" w:cs="Times New Roman"/>
                <w:color w:val="000000" w:themeColor="text1"/>
                <w:sz w:val="21"/>
                <w:szCs w:val="21"/>
              </w:rPr>
            </w:pPr>
          </w:p>
        </w:tc>
      </w:tr>
      <w:tr w:rsidR="003B6B3E" w:rsidRPr="004365B0" w14:paraId="405FFC1B"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686374EA" w14:textId="77777777" w:rsidR="003B6B3E" w:rsidRPr="004365B0" w:rsidRDefault="003B6B3E" w:rsidP="00AF05E4">
            <w:pPr>
              <w:widowControl/>
              <w:ind w:firstLineChars="0" w:firstLine="0"/>
              <w:jc w:val="left"/>
              <w:rPr>
                <w:rFonts w:eastAsia="STKaiti"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4A892BC5"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平均处理时延（预处理</w:t>
            </w:r>
            <w:r w:rsidRPr="004365B0">
              <w:rPr>
                <w:rFonts w:eastAsia="STKaiti" w:cs="Times New Roman"/>
                <w:color w:val="000000" w:themeColor="text1"/>
                <w:sz w:val="21"/>
                <w:szCs w:val="21"/>
              </w:rPr>
              <w:t>+</w:t>
            </w:r>
            <w:r w:rsidRPr="004365B0">
              <w:rPr>
                <w:rFonts w:eastAsia="STKaiti" w:cs="Times New Roman"/>
                <w:color w:val="000000" w:themeColor="text1"/>
                <w:sz w:val="21"/>
                <w:szCs w:val="21"/>
              </w:rPr>
              <w:t>写库）</w:t>
            </w:r>
          </w:p>
        </w:tc>
        <w:tc>
          <w:tcPr>
            <w:tcW w:w="1119" w:type="dxa"/>
            <w:tcBorders>
              <w:top w:val="single" w:sz="4" w:space="0" w:color="auto"/>
              <w:left w:val="single" w:sz="4" w:space="0" w:color="auto"/>
              <w:bottom w:val="single" w:sz="4" w:space="0" w:color="auto"/>
              <w:right w:val="single" w:sz="4" w:space="0" w:color="auto"/>
            </w:tcBorders>
            <w:hideMark/>
          </w:tcPr>
          <w:p w14:paraId="0B60FA96"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12ms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7A140D" w14:textId="77777777" w:rsidR="003B6B3E" w:rsidRPr="004365B0" w:rsidRDefault="003B6B3E" w:rsidP="00AF05E4">
            <w:pPr>
              <w:widowControl/>
              <w:ind w:firstLineChars="0" w:firstLine="0"/>
              <w:jc w:val="left"/>
              <w:rPr>
                <w:rFonts w:eastAsia="STKaiti" w:cs="Times New Roman"/>
                <w:color w:val="000000" w:themeColor="text1"/>
                <w:sz w:val="21"/>
                <w:szCs w:val="21"/>
              </w:rPr>
            </w:pPr>
          </w:p>
        </w:tc>
      </w:tr>
      <w:tr w:rsidR="003B6B3E" w:rsidRPr="004365B0" w14:paraId="1F47B0DC"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3D57794A" w14:textId="77777777" w:rsidR="003B6B3E" w:rsidRPr="004365B0" w:rsidRDefault="003B6B3E" w:rsidP="00AF05E4">
            <w:pPr>
              <w:widowControl/>
              <w:ind w:firstLineChars="0" w:firstLine="0"/>
              <w:jc w:val="left"/>
              <w:rPr>
                <w:rFonts w:eastAsia="STKaiti"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5FD4F1C9"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平均计算时延</w:t>
            </w:r>
          </w:p>
        </w:tc>
        <w:tc>
          <w:tcPr>
            <w:tcW w:w="1119" w:type="dxa"/>
            <w:tcBorders>
              <w:top w:val="single" w:sz="4" w:space="0" w:color="auto"/>
              <w:left w:val="single" w:sz="4" w:space="0" w:color="auto"/>
              <w:bottom w:val="single" w:sz="4" w:space="0" w:color="auto"/>
              <w:right w:val="single" w:sz="4" w:space="0" w:color="auto"/>
            </w:tcBorders>
            <w:hideMark/>
          </w:tcPr>
          <w:p w14:paraId="074C8710"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1472ms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E61887" w14:textId="77777777" w:rsidR="003B6B3E" w:rsidRPr="004365B0" w:rsidRDefault="003B6B3E" w:rsidP="00AF05E4">
            <w:pPr>
              <w:widowControl/>
              <w:ind w:firstLineChars="0" w:firstLine="0"/>
              <w:jc w:val="left"/>
              <w:rPr>
                <w:rFonts w:eastAsia="STKaiti" w:cs="Times New Roman"/>
                <w:color w:val="000000" w:themeColor="text1"/>
                <w:sz w:val="21"/>
                <w:szCs w:val="21"/>
              </w:rPr>
            </w:pPr>
          </w:p>
        </w:tc>
      </w:tr>
      <w:tr w:rsidR="003B6B3E" w:rsidRPr="004365B0" w14:paraId="6B80DB38" w14:textId="77777777" w:rsidTr="003B6B3E">
        <w:tc>
          <w:tcPr>
            <w:tcW w:w="1696" w:type="dxa"/>
            <w:vMerge w:val="restart"/>
            <w:tcBorders>
              <w:top w:val="single" w:sz="4" w:space="0" w:color="auto"/>
              <w:left w:val="single" w:sz="4" w:space="0" w:color="auto"/>
              <w:bottom w:val="single" w:sz="4" w:space="0" w:color="auto"/>
              <w:right w:val="single" w:sz="4" w:space="0" w:color="auto"/>
            </w:tcBorders>
            <w:hideMark/>
          </w:tcPr>
          <w:p w14:paraId="1C58BC25"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45min</w:t>
            </w:r>
          </w:p>
        </w:tc>
        <w:tc>
          <w:tcPr>
            <w:tcW w:w="3402" w:type="dxa"/>
            <w:tcBorders>
              <w:top w:val="single" w:sz="4" w:space="0" w:color="auto"/>
              <w:left w:val="single" w:sz="4" w:space="0" w:color="auto"/>
              <w:bottom w:val="single" w:sz="4" w:space="0" w:color="auto"/>
              <w:right w:val="single" w:sz="4" w:space="0" w:color="auto"/>
            </w:tcBorders>
            <w:hideMark/>
          </w:tcPr>
          <w:p w14:paraId="13369137"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平均获取并处理时延</w:t>
            </w:r>
          </w:p>
        </w:tc>
        <w:tc>
          <w:tcPr>
            <w:tcW w:w="1119" w:type="dxa"/>
            <w:tcBorders>
              <w:top w:val="single" w:sz="4" w:space="0" w:color="auto"/>
              <w:left w:val="single" w:sz="4" w:space="0" w:color="auto"/>
              <w:bottom w:val="single" w:sz="4" w:space="0" w:color="auto"/>
              <w:right w:val="single" w:sz="4" w:space="0" w:color="auto"/>
            </w:tcBorders>
            <w:hideMark/>
          </w:tcPr>
          <w:p w14:paraId="2F6DA02E"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154ms</w:t>
            </w:r>
          </w:p>
        </w:tc>
        <w:tc>
          <w:tcPr>
            <w:tcW w:w="2073" w:type="dxa"/>
            <w:vMerge w:val="restart"/>
            <w:tcBorders>
              <w:top w:val="single" w:sz="4" w:space="0" w:color="auto"/>
              <w:left w:val="single" w:sz="4" w:space="0" w:color="auto"/>
              <w:bottom w:val="single" w:sz="4" w:space="0" w:color="auto"/>
              <w:right w:val="single" w:sz="4" w:space="0" w:color="auto"/>
            </w:tcBorders>
          </w:tcPr>
          <w:p w14:paraId="1BA6DD34" w14:textId="7CE49B69" w:rsidR="003B6B3E" w:rsidRPr="004365B0" w:rsidRDefault="00916C61"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传输时延来自于网络中传输的时延</w:t>
            </w:r>
            <w:r w:rsidR="00CA6D76">
              <w:rPr>
                <w:rFonts w:eastAsia="STKaiti" w:cs="Times New Roman" w:hint="eastAsia"/>
                <w:color w:val="000000" w:themeColor="text1"/>
                <w:sz w:val="21"/>
                <w:szCs w:val="21"/>
              </w:rPr>
              <w:t>。</w:t>
            </w:r>
          </w:p>
        </w:tc>
      </w:tr>
      <w:tr w:rsidR="003B6B3E" w:rsidRPr="004365B0" w14:paraId="4B092170"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4966F08C" w14:textId="77777777" w:rsidR="003B6B3E" w:rsidRPr="004365B0" w:rsidRDefault="003B6B3E" w:rsidP="00AF05E4">
            <w:pPr>
              <w:widowControl/>
              <w:ind w:firstLineChars="0" w:firstLine="0"/>
              <w:jc w:val="left"/>
              <w:rPr>
                <w:rFonts w:eastAsia="STKaiti"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0D2718C8"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平均传输时延</w:t>
            </w:r>
          </w:p>
        </w:tc>
        <w:tc>
          <w:tcPr>
            <w:tcW w:w="1119" w:type="dxa"/>
            <w:tcBorders>
              <w:top w:val="single" w:sz="4" w:space="0" w:color="auto"/>
              <w:left w:val="single" w:sz="4" w:space="0" w:color="auto"/>
              <w:bottom w:val="single" w:sz="4" w:space="0" w:color="auto"/>
              <w:right w:val="single" w:sz="4" w:space="0" w:color="auto"/>
            </w:tcBorders>
            <w:hideMark/>
          </w:tcPr>
          <w:p w14:paraId="2FEE760B"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298ms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333F1D" w14:textId="77777777" w:rsidR="003B6B3E" w:rsidRPr="004365B0" w:rsidRDefault="003B6B3E" w:rsidP="00AF05E4">
            <w:pPr>
              <w:widowControl/>
              <w:ind w:firstLineChars="0" w:firstLine="0"/>
              <w:jc w:val="left"/>
              <w:rPr>
                <w:rFonts w:eastAsia="STKaiti" w:cs="Times New Roman"/>
                <w:color w:val="000000" w:themeColor="text1"/>
                <w:sz w:val="21"/>
                <w:szCs w:val="21"/>
              </w:rPr>
            </w:pPr>
          </w:p>
        </w:tc>
      </w:tr>
      <w:tr w:rsidR="003B6B3E" w:rsidRPr="004365B0" w14:paraId="700752D0"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3854A0BA" w14:textId="77777777" w:rsidR="003B6B3E" w:rsidRPr="004365B0" w:rsidRDefault="003B6B3E" w:rsidP="00AF05E4">
            <w:pPr>
              <w:widowControl/>
              <w:ind w:firstLineChars="0" w:firstLine="0"/>
              <w:jc w:val="left"/>
              <w:rPr>
                <w:rFonts w:eastAsia="STKaiti"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21A6CDA6"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平均处理时延（预处理</w:t>
            </w:r>
            <w:r w:rsidRPr="004365B0">
              <w:rPr>
                <w:rFonts w:eastAsia="STKaiti" w:cs="Times New Roman"/>
                <w:color w:val="000000" w:themeColor="text1"/>
                <w:sz w:val="21"/>
                <w:szCs w:val="21"/>
              </w:rPr>
              <w:t>+</w:t>
            </w:r>
            <w:r w:rsidRPr="004365B0">
              <w:rPr>
                <w:rFonts w:eastAsia="STKaiti" w:cs="Times New Roman"/>
                <w:color w:val="000000" w:themeColor="text1"/>
                <w:sz w:val="21"/>
                <w:szCs w:val="21"/>
              </w:rPr>
              <w:t>写库）</w:t>
            </w:r>
          </w:p>
        </w:tc>
        <w:tc>
          <w:tcPr>
            <w:tcW w:w="1119" w:type="dxa"/>
            <w:tcBorders>
              <w:top w:val="single" w:sz="4" w:space="0" w:color="auto"/>
              <w:left w:val="single" w:sz="4" w:space="0" w:color="auto"/>
              <w:bottom w:val="single" w:sz="4" w:space="0" w:color="auto"/>
              <w:right w:val="single" w:sz="4" w:space="0" w:color="auto"/>
            </w:tcBorders>
            <w:hideMark/>
          </w:tcPr>
          <w:p w14:paraId="172C1720"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18ms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17FD47C" w14:textId="77777777" w:rsidR="003B6B3E" w:rsidRPr="004365B0" w:rsidRDefault="003B6B3E" w:rsidP="00AF05E4">
            <w:pPr>
              <w:widowControl/>
              <w:ind w:firstLineChars="0" w:firstLine="0"/>
              <w:jc w:val="left"/>
              <w:rPr>
                <w:rFonts w:eastAsia="STKaiti" w:cs="Times New Roman"/>
                <w:color w:val="000000" w:themeColor="text1"/>
                <w:sz w:val="21"/>
                <w:szCs w:val="21"/>
              </w:rPr>
            </w:pPr>
          </w:p>
        </w:tc>
      </w:tr>
      <w:tr w:rsidR="003B6B3E" w:rsidRPr="004365B0" w14:paraId="418AC99B"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6400F77C" w14:textId="77777777" w:rsidR="003B6B3E" w:rsidRPr="004365B0" w:rsidRDefault="003B6B3E" w:rsidP="00AF05E4">
            <w:pPr>
              <w:widowControl/>
              <w:ind w:firstLineChars="0" w:firstLine="0"/>
              <w:jc w:val="left"/>
              <w:rPr>
                <w:rFonts w:eastAsia="STKaiti"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14234F0E"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平均计算时延</w:t>
            </w:r>
          </w:p>
        </w:tc>
        <w:tc>
          <w:tcPr>
            <w:tcW w:w="1119" w:type="dxa"/>
            <w:tcBorders>
              <w:top w:val="single" w:sz="4" w:space="0" w:color="auto"/>
              <w:left w:val="single" w:sz="4" w:space="0" w:color="auto"/>
              <w:bottom w:val="single" w:sz="4" w:space="0" w:color="auto"/>
              <w:right w:val="single" w:sz="4" w:space="0" w:color="auto"/>
            </w:tcBorders>
            <w:hideMark/>
          </w:tcPr>
          <w:p w14:paraId="299C7AFE"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1902ms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2730DF" w14:textId="77777777" w:rsidR="003B6B3E" w:rsidRPr="004365B0" w:rsidRDefault="003B6B3E" w:rsidP="00AF05E4">
            <w:pPr>
              <w:widowControl/>
              <w:ind w:firstLineChars="0" w:firstLine="0"/>
              <w:jc w:val="left"/>
              <w:rPr>
                <w:rFonts w:eastAsia="STKaiti" w:cs="Times New Roman"/>
                <w:color w:val="000000" w:themeColor="text1"/>
                <w:sz w:val="21"/>
                <w:szCs w:val="21"/>
              </w:rPr>
            </w:pPr>
          </w:p>
        </w:tc>
      </w:tr>
      <w:tr w:rsidR="003B6B3E" w:rsidRPr="004365B0" w14:paraId="0467DFEA" w14:textId="77777777" w:rsidTr="003B6B3E">
        <w:tc>
          <w:tcPr>
            <w:tcW w:w="1696" w:type="dxa"/>
            <w:vMerge w:val="restart"/>
            <w:tcBorders>
              <w:top w:val="single" w:sz="4" w:space="0" w:color="auto"/>
              <w:left w:val="single" w:sz="4" w:space="0" w:color="auto"/>
              <w:bottom w:val="single" w:sz="4" w:space="0" w:color="auto"/>
              <w:right w:val="single" w:sz="4" w:space="0" w:color="auto"/>
            </w:tcBorders>
            <w:hideMark/>
          </w:tcPr>
          <w:p w14:paraId="04651D0C"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15min</w:t>
            </w:r>
          </w:p>
        </w:tc>
        <w:tc>
          <w:tcPr>
            <w:tcW w:w="3402" w:type="dxa"/>
            <w:tcBorders>
              <w:top w:val="single" w:sz="4" w:space="0" w:color="auto"/>
              <w:left w:val="single" w:sz="4" w:space="0" w:color="auto"/>
              <w:bottom w:val="single" w:sz="4" w:space="0" w:color="auto"/>
              <w:right w:val="single" w:sz="4" w:space="0" w:color="auto"/>
            </w:tcBorders>
            <w:hideMark/>
          </w:tcPr>
          <w:p w14:paraId="361811C1"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平均获取并处理时延</w:t>
            </w:r>
          </w:p>
        </w:tc>
        <w:tc>
          <w:tcPr>
            <w:tcW w:w="1119" w:type="dxa"/>
            <w:tcBorders>
              <w:top w:val="single" w:sz="4" w:space="0" w:color="auto"/>
              <w:left w:val="single" w:sz="4" w:space="0" w:color="auto"/>
              <w:bottom w:val="single" w:sz="4" w:space="0" w:color="auto"/>
              <w:right w:val="single" w:sz="4" w:space="0" w:color="auto"/>
            </w:tcBorders>
            <w:hideMark/>
          </w:tcPr>
          <w:p w14:paraId="546DDC06"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177ms</w:t>
            </w:r>
          </w:p>
        </w:tc>
        <w:tc>
          <w:tcPr>
            <w:tcW w:w="2073" w:type="dxa"/>
            <w:vMerge w:val="restart"/>
            <w:tcBorders>
              <w:top w:val="single" w:sz="4" w:space="0" w:color="auto"/>
              <w:left w:val="single" w:sz="4" w:space="0" w:color="auto"/>
              <w:bottom w:val="single" w:sz="4" w:space="0" w:color="auto"/>
              <w:right w:val="single" w:sz="4" w:space="0" w:color="auto"/>
            </w:tcBorders>
          </w:tcPr>
          <w:p w14:paraId="159EB3E4" w14:textId="1E0FF5DC" w:rsidR="003B6B3E" w:rsidRPr="004365B0" w:rsidRDefault="00916C61"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计算时延为计算平台得出计算结果的时间</w:t>
            </w:r>
            <w:r w:rsidR="00F5569D">
              <w:rPr>
                <w:rFonts w:eastAsia="STKaiti" w:cs="Times New Roman" w:hint="eastAsia"/>
                <w:color w:val="000000" w:themeColor="text1"/>
                <w:sz w:val="21"/>
                <w:szCs w:val="21"/>
              </w:rPr>
              <w:t>。</w:t>
            </w:r>
          </w:p>
        </w:tc>
      </w:tr>
      <w:tr w:rsidR="003B6B3E" w:rsidRPr="004365B0" w14:paraId="0A31B4F5"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2005BC52" w14:textId="77777777" w:rsidR="003B6B3E" w:rsidRPr="004365B0" w:rsidRDefault="003B6B3E" w:rsidP="00AF05E4">
            <w:pPr>
              <w:widowControl/>
              <w:ind w:firstLineChars="0" w:firstLine="0"/>
              <w:jc w:val="left"/>
              <w:rPr>
                <w:rFonts w:eastAsia="STKaiti"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171664FE"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平均传输时延</w:t>
            </w:r>
          </w:p>
        </w:tc>
        <w:tc>
          <w:tcPr>
            <w:tcW w:w="1119" w:type="dxa"/>
            <w:tcBorders>
              <w:top w:val="single" w:sz="4" w:space="0" w:color="auto"/>
              <w:left w:val="single" w:sz="4" w:space="0" w:color="auto"/>
              <w:bottom w:val="single" w:sz="4" w:space="0" w:color="auto"/>
              <w:right w:val="single" w:sz="4" w:space="0" w:color="auto"/>
            </w:tcBorders>
            <w:hideMark/>
          </w:tcPr>
          <w:p w14:paraId="512D1786"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144ms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9EC52CF" w14:textId="77777777" w:rsidR="003B6B3E" w:rsidRPr="004365B0" w:rsidRDefault="003B6B3E" w:rsidP="00AF05E4">
            <w:pPr>
              <w:widowControl/>
              <w:ind w:firstLineChars="0" w:firstLine="0"/>
              <w:jc w:val="left"/>
              <w:rPr>
                <w:rFonts w:eastAsia="STKaiti" w:cs="Times New Roman"/>
                <w:color w:val="000000" w:themeColor="text1"/>
                <w:sz w:val="21"/>
                <w:szCs w:val="21"/>
              </w:rPr>
            </w:pPr>
          </w:p>
        </w:tc>
      </w:tr>
      <w:tr w:rsidR="003B6B3E" w:rsidRPr="004365B0" w14:paraId="2BC85963"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2FF7C1BE" w14:textId="77777777" w:rsidR="003B6B3E" w:rsidRPr="004365B0" w:rsidRDefault="003B6B3E" w:rsidP="00AF05E4">
            <w:pPr>
              <w:widowControl/>
              <w:ind w:firstLineChars="0" w:firstLine="0"/>
              <w:jc w:val="left"/>
              <w:rPr>
                <w:rFonts w:eastAsia="STKaiti"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4ED06C57"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平均处理时延（预处理</w:t>
            </w:r>
            <w:r w:rsidRPr="004365B0">
              <w:rPr>
                <w:rFonts w:eastAsia="STKaiti" w:cs="Times New Roman"/>
                <w:color w:val="000000" w:themeColor="text1"/>
                <w:sz w:val="21"/>
                <w:szCs w:val="21"/>
              </w:rPr>
              <w:t>+</w:t>
            </w:r>
            <w:r w:rsidRPr="004365B0">
              <w:rPr>
                <w:rFonts w:eastAsia="STKaiti" w:cs="Times New Roman"/>
                <w:color w:val="000000" w:themeColor="text1"/>
                <w:sz w:val="21"/>
                <w:szCs w:val="21"/>
              </w:rPr>
              <w:t>写库）</w:t>
            </w:r>
          </w:p>
        </w:tc>
        <w:tc>
          <w:tcPr>
            <w:tcW w:w="1119" w:type="dxa"/>
            <w:tcBorders>
              <w:top w:val="single" w:sz="4" w:space="0" w:color="auto"/>
              <w:left w:val="single" w:sz="4" w:space="0" w:color="auto"/>
              <w:bottom w:val="single" w:sz="4" w:space="0" w:color="auto"/>
              <w:right w:val="single" w:sz="4" w:space="0" w:color="auto"/>
            </w:tcBorders>
            <w:hideMark/>
          </w:tcPr>
          <w:p w14:paraId="2CD92909"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39ms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081989" w14:textId="77777777" w:rsidR="003B6B3E" w:rsidRPr="004365B0" w:rsidRDefault="003B6B3E" w:rsidP="00AF05E4">
            <w:pPr>
              <w:widowControl/>
              <w:ind w:firstLineChars="0" w:firstLine="0"/>
              <w:jc w:val="left"/>
              <w:rPr>
                <w:rFonts w:eastAsia="STKaiti" w:cs="Times New Roman"/>
                <w:color w:val="000000" w:themeColor="text1"/>
                <w:sz w:val="21"/>
                <w:szCs w:val="21"/>
              </w:rPr>
            </w:pPr>
          </w:p>
        </w:tc>
      </w:tr>
      <w:tr w:rsidR="003B6B3E" w:rsidRPr="004365B0" w14:paraId="0B4A65EB" w14:textId="77777777" w:rsidTr="003B6B3E">
        <w:tc>
          <w:tcPr>
            <w:tcW w:w="0" w:type="auto"/>
            <w:vMerge/>
            <w:tcBorders>
              <w:top w:val="single" w:sz="4" w:space="0" w:color="auto"/>
              <w:left w:val="single" w:sz="4" w:space="0" w:color="auto"/>
              <w:bottom w:val="single" w:sz="4" w:space="0" w:color="auto"/>
              <w:right w:val="single" w:sz="4" w:space="0" w:color="auto"/>
            </w:tcBorders>
            <w:vAlign w:val="center"/>
            <w:hideMark/>
          </w:tcPr>
          <w:p w14:paraId="401A02C8" w14:textId="77777777" w:rsidR="003B6B3E" w:rsidRPr="004365B0" w:rsidRDefault="003B6B3E" w:rsidP="00AF05E4">
            <w:pPr>
              <w:widowControl/>
              <w:ind w:firstLineChars="0" w:firstLine="0"/>
              <w:jc w:val="left"/>
              <w:rPr>
                <w:rFonts w:eastAsia="STKaiti" w:cs="Times New Roman"/>
                <w:color w:val="000000" w:themeColor="text1"/>
                <w:sz w:val="21"/>
                <w:szCs w:val="21"/>
              </w:rPr>
            </w:pPr>
          </w:p>
        </w:tc>
        <w:tc>
          <w:tcPr>
            <w:tcW w:w="3402" w:type="dxa"/>
            <w:tcBorders>
              <w:top w:val="single" w:sz="4" w:space="0" w:color="auto"/>
              <w:left w:val="single" w:sz="4" w:space="0" w:color="auto"/>
              <w:bottom w:val="single" w:sz="4" w:space="0" w:color="auto"/>
              <w:right w:val="single" w:sz="4" w:space="0" w:color="auto"/>
            </w:tcBorders>
            <w:hideMark/>
          </w:tcPr>
          <w:p w14:paraId="40E98800"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平均计算时延</w:t>
            </w:r>
          </w:p>
        </w:tc>
        <w:tc>
          <w:tcPr>
            <w:tcW w:w="1119" w:type="dxa"/>
            <w:tcBorders>
              <w:top w:val="single" w:sz="4" w:space="0" w:color="auto"/>
              <w:left w:val="single" w:sz="4" w:space="0" w:color="auto"/>
              <w:bottom w:val="single" w:sz="4" w:space="0" w:color="auto"/>
              <w:right w:val="single" w:sz="4" w:space="0" w:color="auto"/>
            </w:tcBorders>
            <w:hideMark/>
          </w:tcPr>
          <w:p w14:paraId="5A133D91" w14:textId="77777777" w:rsidR="003B6B3E" w:rsidRPr="004365B0" w:rsidRDefault="003B6B3E" w:rsidP="00AF05E4">
            <w:pPr>
              <w:ind w:firstLineChars="0" w:firstLine="0"/>
              <w:rPr>
                <w:rFonts w:eastAsia="STKaiti" w:cs="Times New Roman"/>
                <w:color w:val="000000" w:themeColor="text1"/>
                <w:sz w:val="21"/>
                <w:szCs w:val="21"/>
              </w:rPr>
            </w:pPr>
            <w:r w:rsidRPr="004365B0">
              <w:rPr>
                <w:rFonts w:eastAsia="STKaiti" w:cs="Times New Roman"/>
                <w:color w:val="000000" w:themeColor="text1"/>
                <w:sz w:val="21"/>
                <w:szCs w:val="21"/>
              </w:rPr>
              <w:t>1678ms</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F2DCE26" w14:textId="77777777" w:rsidR="003B6B3E" w:rsidRPr="004365B0" w:rsidRDefault="003B6B3E" w:rsidP="00AF05E4">
            <w:pPr>
              <w:widowControl/>
              <w:ind w:firstLineChars="0" w:firstLine="0"/>
              <w:jc w:val="left"/>
              <w:rPr>
                <w:rFonts w:eastAsia="STKaiti" w:cs="Times New Roman"/>
                <w:color w:val="000000" w:themeColor="text1"/>
                <w:sz w:val="21"/>
                <w:szCs w:val="21"/>
              </w:rPr>
            </w:pPr>
          </w:p>
        </w:tc>
      </w:tr>
    </w:tbl>
    <w:p w14:paraId="3E1A9C31" w14:textId="51B03E30" w:rsidR="003B6B3E" w:rsidRPr="009D03D0" w:rsidRDefault="000D737E" w:rsidP="00AF05E4">
      <w:pPr>
        <w:ind w:firstLine="480"/>
      </w:pPr>
      <w:r>
        <w:rPr>
          <w:rFonts w:hint="eastAsia"/>
        </w:rPr>
        <w:t>可以看到</w:t>
      </w:r>
      <w:r w:rsidR="003B6B3E" w:rsidRPr="009D03D0">
        <w:rPr>
          <w:rFonts w:hint="eastAsia"/>
        </w:rPr>
        <w:t>，数据前期准备工作</w:t>
      </w:r>
      <w:r>
        <w:rPr>
          <w:rFonts w:hint="eastAsia"/>
        </w:rPr>
        <w:t>时延</w:t>
      </w:r>
      <w:r w:rsidR="003B6B3E" w:rsidRPr="009D03D0">
        <w:rPr>
          <w:rFonts w:hint="eastAsia"/>
        </w:rPr>
        <w:t>主要来自于传输时延，整个系统的时延</w:t>
      </w:r>
      <w:r>
        <w:rPr>
          <w:rFonts w:hint="eastAsia"/>
        </w:rPr>
        <w:t>主要</w:t>
      </w:r>
      <w:r w:rsidR="003B6B3E" w:rsidRPr="009D03D0">
        <w:rPr>
          <w:rFonts w:hint="eastAsia"/>
        </w:rPr>
        <w:t>来自于计算</w:t>
      </w:r>
      <w:r>
        <w:rPr>
          <w:rFonts w:hint="eastAsia"/>
        </w:rPr>
        <w:t>时延</w:t>
      </w:r>
      <w:r w:rsidR="003B6B3E" w:rsidRPr="009D03D0">
        <w:rPr>
          <w:rFonts w:hint="eastAsia"/>
        </w:rPr>
        <w:t>。计算时延为每一个时间窗口计算时间除以分批数据的批数。</w:t>
      </w:r>
    </w:p>
    <w:p w14:paraId="1DE6E762" w14:textId="77777777" w:rsidR="003B6B3E" w:rsidRPr="009D03D0" w:rsidRDefault="003B6B3E" w:rsidP="004408EA">
      <w:pPr>
        <w:pStyle w:val="3"/>
        <w:spacing w:before="163" w:after="163"/>
      </w:pPr>
      <w:bookmarkStart w:id="373" w:name="_Toc2274954"/>
      <w:bookmarkStart w:id="374" w:name="_Toc3725004"/>
      <w:r w:rsidRPr="009D03D0">
        <w:t xml:space="preserve">8.3.2 </w:t>
      </w:r>
      <w:r w:rsidRPr="009D03D0">
        <w:rPr>
          <w:rFonts w:hint="eastAsia"/>
        </w:rPr>
        <w:t>压力测试</w:t>
      </w:r>
      <w:bookmarkEnd w:id="373"/>
      <w:bookmarkEnd w:id="374"/>
    </w:p>
    <w:p w14:paraId="3E475D70" w14:textId="710DA001" w:rsidR="003B6B3E" w:rsidRPr="009D03D0" w:rsidRDefault="000D737E" w:rsidP="003B6B3E">
      <w:pPr>
        <w:ind w:firstLine="480"/>
        <w:rPr>
          <w:color w:val="000000" w:themeColor="text1"/>
        </w:rPr>
      </w:pPr>
      <w:r>
        <w:rPr>
          <w:rFonts w:hint="eastAsia"/>
          <w:color w:val="000000" w:themeColor="text1"/>
        </w:rPr>
        <w:t>在</w:t>
      </w:r>
      <w:r w:rsidR="003B6B3E" w:rsidRPr="009D03D0">
        <w:rPr>
          <w:rFonts w:hint="eastAsia"/>
          <w:color w:val="000000" w:themeColor="text1"/>
        </w:rPr>
        <w:t>进行压力测试之前需要确定测试的目标</w:t>
      </w:r>
      <w:r>
        <w:rPr>
          <w:rFonts w:hint="eastAsia"/>
          <w:color w:val="000000" w:themeColor="text1"/>
        </w:rPr>
        <w:t>。</w:t>
      </w:r>
      <w:r w:rsidR="003B6B3E" w:rsidRPr="009D03D0">
        <w:rPr>
          <w:rFonts w:hint="eastAsia"/>
          <w:color w:val="000000" w:themeColor="text1"/>
        </w:rPr>
        <w:t>为了满足系统高并发以及高可用的的特点，测试的目标为：</w:t>
      </w:r>
    </w:p>
    <w:p w14:paraId="52D86C6D" w14:textId="3DD32897" w:rsidR="003B6B3E" w:rsidRPr="009D03D0" w:rsidRDefault="00AF05E4" w:rsidP="00AF05E4">
      <w:pPr>
        <w:ind w:firstLine="480"/>
      </w:pPr>
      <w:r>
        <w:rPr>
          <w:rFonts w:hint="eastAsia"/>
        </w:rPr>
        <w:t>1</w:t>
      </w:r>
      <w:r>
        <w:t xml:space="preserve">. </w:t>
      </w:r>
      <w:r w:rsidR="003B6B3E" w:rsidRPr="009D03D0">
        <w:rPr>
          <w:rFonts w:hint="eastAsia"/>
        </w:rPr>
        <w:t>找到流处理系统能处理的最大的数据带宽，而且功能可用</w:t>
      </w:r>
      <w:r>
        <w:rPr>
          <w:rFonts w:hint="eastAsia"/>
        </w:rPr>
        <w:t>；</w:t>
      </w:r>
    </w:p>
    <w:p w14:paraId="53C46A29" w14:textId="594550EE" w:rsidR="003B6B3E" w:rsidRPr="009D03D0" w:rsidRDefault="00AF05E4" w:rsidP="00AF05E4">
      <w:pPr>
        <w:ind w:firstLine="480"/>
      </w:pPr>
      <w:r>
        <w:rPr>
          <w:rFonts w:hint="eastAsia"/>
        </w:rPr>
        <w:t>2</w:t>
      </w:r>
      <w:r>
        <w:t xml:space="preserve">. </w:t>
      </w:r>
      <w:r w:rsidR="003B6B3E" w:rsidRPr="009D03D0">
        <w:rPr>
          <w:rFonts w:hint="eastAsia"/>
        </w:rPr>
        <w:t>找到流处理系统高负载运行状态下，数据带宽与时延的关系</w:t>
      </w:r>
      <w:r w:rsidR="00901EC3">
        <w:rPr>
          <w:rFonts w:hint="eastAsia"/>
        </w:rPr>
        <w:t>；</w:t>
      </w:r>
    </w:p>
    <w:p w14:paraId="31299B8F" w14:textId="533EA59C" w:rsidR="003B6B3E" w:rsidRPr="009D03D0" w:rsidRDefault="00AF05E4" w:rsidP="00AF05E4">
      <w:pPr>
        <w:ind w:firstLine="480"/>
      </w:pPr>
      <w:r>
        <w:rPr>
          <w:rFonts w:hint="eastAsia"/>
        </w:rPr>
        <w:t>3</w:t>
      </w:r>
      <w:r>
        <w:t xml:space="preserve">. </w:t>
      </w:r>
      <w:r w:rsidR="003B6B3E" w:rsidRPr="009D03D0">
        <w:rPr>
          <w:rFonts w:hint="eastAsia"/>
        </w:rPr>
        <w:t>找到流处理系统超</w:t>
      </w:r>
      <w:r w:rsidR="003B6B3E" w:rsidRPr="009D03D0">
        <w:t>50%</w:t>
      </w:r>
      <w:r w:rsidR="003B6B3E" w:rsidRPr="009D03D0">
        <w:rPr>
          <w:rFonts w:hint="eastAsia"/>
        </w:rPr>
        <w:t>设计负载运行状态下，两次宕机之间的时间间隔</w:t>
      </w:r>
      <w:r w:rsidR="00901EC3">
        <w:rPr>
          <w:rFonts w:hint="eastAsia"/>
        </w:rPr>
        <w:t>；</w:t>
      </w:r>
    </w:p>
    <w:p w14:paraId="24418FAC" w14:textId="262B5C90" w:rsidR="003B6B3E" w:rsidRPr="009D03D0" w:rsidRDefault="00AF05E4" w:rsidP="00AF05E4">
      <w:pPr>
        <w:ind w:firstLine="480"/>
      </w:pPr>
      <w:r>
        <w:rPr>
          <w:rFonts w:hint="eastAsia"/>
        </w:rPr>
        <w:t>4</w:t>
      </w:r>
      <w:r>
        <w:t xml:space="preserve">. </w:t>
      </w:r>
      <w:r w:rsidR="000D737E">
        <w:rPr>
          <w:rFonts w:hint="eastAsia"/>
        </w:rPr>
        <w:t>找到</w:t>
      </w:r>
      <w:r w:rsidR="003B6B3E" w:rsidRPr="009D03D0">
        <w:rPr>
          <w:rFonts w:hint="eastAsia"/>
        </w:rPr>
        <w:t>大流处理系统高负载运行状态下，造成数据瓶颈的模块</w:t>
      </w:r>
      <w:r w:rsidR="00901EC3">
        <w:rPr>
          <w:rFonts w:hint="eastAsia"/>
        </w:rPr>
        <w:t>。</w:t>
      </w:r>
    </w:p>
    <w:p w14:paraId="02318158" w14:textId="2344780A" w:rsidR="003B6B3E" w:rsidRPr="009D03D0" w:rsidRDefault="003B6B3E" w:rsidP="00AF05E4">
      <w:pPr>
        <w:ind w:firstLine="480"/>
      </w:pPr>
      <w:r w:rsidRPr="009D03D0">
        <w:rPr>
          <w:rFonts w:hint="eastAsia"/>
        </w:rPr>
        <w:t>针对以上四个目标，分别设计了评估</w:t>
      </w:r>
      <w:r w:rsidR="00813CE8">
        <w:rPr>
          <w:rFonts w:hint="eastAsia"/>
        </w:rPr>
        <w:t>。</w:t>
      </w:r>
    </w:p>
    <w:p w14:paraId="403BC7DD" w14:textId="5970E257" w:rsidR="003B6B3E" w:rsidRPr="004E6890" w:rsidRDefault="003B6B3E" w:rsidP="001149B9">
      <w:pPr>
        <w:pStyle w:val="4"/>
        <w:spacing w:beforeLines="50" w:before="163" w:afterLines="50" w:after="163"/>
        <w:ind w:firstLineChars="0" w:firstLine="0"/>
      </w:pPr>
      <w:bookmarkStart w:id="375" w:name="_Toc2274955"/>
      <w:bookmarkStart w:id="376" w:name="_Toc2329602"/>
      <w:bookmarkStart w:id="377" w:name="_Toc3499702"/>
      <w:bookmarkStart w:id="378" w:name="_Toc3575654"/>
      <w:bookmarkStart w:id="379" w:name="_Toc3579322"/>
      <w:r w:rsidRPr="001149B9">
        <w:rPr>
          <w:rFonts w:ascii="Times New Roman" w:eastAsia="黑体" w:hAnsi="Times New Roman" w:cstheme="minorBidi"/>
          <w:sz w:val="24"/>
        </w:rPr>
        <w:t xml:space="preserve">8.3.2.1 </w:t>
      </w:r>
      <w:r w:rsidRPr="001149B9">
        <w:rPr>
          <w:rFonts w:ascii="Times New Roman" w:eastAsia="黑体" w:hAnsi="Times New Roman" w:cstheme="minorBidi" w:hint="eastAsia"/>
          <w:sz w:val="24"/>
        </w:rPr>
        <w:t>最大数据带宽</w:t>
      </w:r>
      <w:bookmarkEnd w:id="375"/>
      <w:bookmarkEnd w:id="376"/>
      <w:bookmarkEnd w:id="377"/>
      <w:bookmarkEnd w:id="378"/>
      <w:bookmarkEnd w:id="379"/>
    </w:p>
    <w:p w14:paraId="506F3A49" w14:textId="74E3AB01" w:rsidR="003B6B3E" w:rsidRDefault="003B6B3E" w:rsidP="003B6B3E">
      <w:pPr>
        <w:ind w:firstLine="480"/>
        <w:rPr>
          <w:color w:val="000000" w:themeColor="text1"/>
        </w:rPr>
      </w:pPr>
      <w:r w:rsidRPr="009D03D0">
        <w:rPr>
          <w:rFonts w:hint="eastAsia"/>
          <w:color w:val="000000" w:themeColor="text1"/>
        </w:rPr>
        <w:t>通过模拟</w:t>
      </w:r>
      <w:r w:rsidRPr="009D03D0">
        <w:rPr>
          <w:color w:val="000000" w:themeColor="text1"/>
        </w:rPr>
        <w:t>HTTP Post</w:t>
      </w:r>
      <w:r w:rsidRPr="009D03D0">
        <w:rPr>
          <w:rFonts w:hint="eastAsia"/>
          <w:color w:val="000000" w:themeColor="text1"/>
        </w:rPr>
        <w:t>推文输出到数据获取端</w:t>
      </w:r>
      <w:r w:rsidR="000D737E">
        <w:rPr>
          <w:rFonts w:hint="eastAsia"/>
          <w:color w:val="000000" w:themeColor="text1"/>
        </w:rPr>
        <w:t>进行数据带宽的压力测试</w:t>
      </w:r>
      <w:r w:rsidRPr="009D03D0">
        <w:rPr>
          <w:rFonts w:hint="eastAsia"/>
          <w:color w:val="000000" w:themeColor="text1"/>
        </w:rPr>
        <w:t>，</w:t>
      </w:r>
      <w:r w:rsidR="000D737E">
        <w:rPr>
          <w:rFonts w:hint="eastAsia"/>
          <w:color w:val="000000" w:themeColor="text1"/>
        </w:rPr>
        <w:t>同时</w:t>
      </w:r>
      <w:r w:rsidRPr="009D03D0">
        <w:rPr>
          <w:rFonts w:hint="eastAsia"/>
          <w:color w:val="000000" w:themeColor="text1"/>
        </w:rPr>
        <w:t>保证整体时延在</w:t>
      </w:r>
      <w:r w:rsidRPr="009D03D0">
        <w:rPr>
          <w:color w:val="000000" w:themeColor="text1"/>
        </w:rPr>
        <w:t xml:space="preserve">30000 </w:t>
      </w:r>
      <w:proofErr w:type="spellStart"/>
      <w:r w:rsidRPr="009D03D0">
        <w:rPr>
          <w:color w:val="000000" w:themeColor="text1"/>
        </w:rPr>
        <w:t>ms</w:t>
      </w:r>
      <w:proofErr w:type="spellEnd"/>
      <w:r w:rsidRPr="009D03D0">
        <w:rPr>
          <w:rFonts w:hint="eastAsia"/>
          <w:color w:val="000000" w:themeColor="text1"/>
        </w:rPr>
        <w:t>内，</w:t>
      </w:r>
      <w:r w:rsidR="000D737E">
        <w:rPr>
          <w:rFonts w:hint="eastAsia"/>
          <w:color w:val="000000" w:themeColor="text1"/>
        </w:rPr>
        <w:t>得到</w:t>
      </w:r>
      <w:r w:rsidRPr="009D03D0">
        <w:rPr>
          <w:color w:val="000000" w:themeColor="text1"/>
        </w:rPr>
        <w:t>3</w:t>
      </w:r>
      <w:r w:rsidRPr="009D03D0">
        <w:rPr>
          <w:rFonts w:hint="eastAsia"/>
          <w:color w:val="000000" w:themeColor="text1"/>
        </w:rPr>
        <w:t>次平均的最大数据带宽以及</w:t>
      </w:r>
      <w:r w:rsidRPr="009D03D0">
        <w:rPr>
          <w:color w:val="000000" w:themeColor="text1"/>
        </w:rPr>
        <w:t>QPS</w:t>
      </w:r>
      <w:r w:rsidR="00E13EF0">
        <w:rPr>
          <w:rFonts w:hint="eastAsia"/>
          <w:color w:val="000000" w:themeColor="text1"/>
        </w:rPr>
        <w:t>如表</w:t>
      </w:r>
      <w:r w:rsidR="00E13EF0">
        <w:rPr>
          <w:rFonts w:hint="eastAsia"/>
          <w:color w:val="000000" w:themeColor="text1"/>
        </w:rPr>
        <w:t>8</w:t>
      </w:r>
      <w:r w:rsidR="00E13EF0">
        <w:rPr>
          <w:color w:val="000000" w:themeColor="text1"/>
        </w:rPr>
        <w:t>-9</w:t>
      </w:r>
      <w:r w:rsidR="00E13EF0">
        <w:rPr>
          <w:rFonts w:hint="eastAsia"/>
          <w:color w:val="000000" w:themeColor="text1"/>
        </w:rPr>
        <w:t>所示</w:t>
      </w:r>
      <w:r w:rsidRPr="009D03D0">
        <w:rPr>
          <w:rFonts w:hint="eastAsia"/>
          <w:color w:val="000000" w:themeColor="text1"/>
        </w:rPr>
        <w:t>：</w:t>
      </w:r>
    </w:p>
    <w:p w14:paraId="2D50D059" w14:textId="54C089B9" w:rsidR="000D737E" w:rsidRDefault="000D737E" w:rsidP="003B6B3E">
      <w:pPr>
        <w:ind w:firstLine="480"/>
        <w:rPr>
          <w:color w:val="000000" w:themeColor="text1"/>
        </w:rPr>
      </w:pPr>
    </w:p>
    <w:p w14:paraId="79707318" w14:textId="69FC4758" w:rsidR="000D737E" w:rsidRDefault="000D737E" w:rsidP="003B6B3E">
      <w:pPr>
        <w:ind w:firstLine="480"/>
        <w:rPr>
          <w:color w:val="000000" w:themeColor="text1"/>
        </w:rPr>
      </w:pPr>
    </w:p>
    <w:p w14:paraId="0E49DCE7" w14:textId="42AC4CE7" w:rsidR="000D737E" w:rsidRDefault="000D737E" w:rsidP="003B6B3E">
      <w:pPr>
        <w:ind w:firstLine="480"/>
        <w:rPr>
          <w:color w:val="000000" w:themeColor="text1"/>
        </w:rPr>
      </w:pPr>
    </w:p>
    <w:p w14:paraId="670F2297" w14:textId="77777777" w:rsidR="000D737E" w:rsidRPr="009D03D0" w:rsidRDefault="000D737E" w:rsidP="003B6B3E">
      <w:pPr>
        <w:ind w:firstLine="480"/>
        <w:rPr>
          <w:color w:val="000000" w:themeColor="text1"/>
        </w:rPr>
      </w:pPr>
    </w:p>
    <w:p w14:paraId="561BDA8F" w14:textId="3220C2A0" w:rsidR="003B6B3E" w:rsidRPr="00944031" w:rsidRDefault="00EA4697" w:rsidP="000C7F4F">
      <w:pPr>
        <w:pStyle w:val="aff0"/>
      </w:pPr>
      <w:r w:rsidRPr="00944031">
        <w:t>表</w:t>
      </w:r>
      <w:r w:rsidRPr="00944031">
        <w:t xml:space="preserve">8-9 </w:t>
      </w:r>
      <w:r w:rsidRPr="00944031">
        <w:t>系统最大数据带宽以及</w:t>
      </w:r>
      <w:r w:rsidRPr="00944031">
        <w:t>QPS</w:t>
      </w:r>
    </w:p>
    <w:tbl>
      <w:tblPr>
        <w:tblW w:w="0" w:type="auto"/>
        <w:tblLook w:val="04A0" w:firstRow="1" w:lastRow="0" w:firstColumn="1" w:lastColumn="0" w:noHBand="0" w:noVBand="1"/>
      </w:tblPr>
      <w:tblGrid>
        <w:gridCol w:w="846"/>
        <w:gridCol w:w="3118"/>
        <w:gridCol w:w="2410"/>
        <w:gridCol w:w="1916"/>
      </w:tblGrid>
      <w:tr w:rsidR="003B6B3E" w:rsidRPr="009D03D0" w14:paraId="63EC406C" w14:textId="77777777" w:rsidTr="000D737E">
        <w:trPr>
          <w:cantSplit/>
          <w:tblHeader/>
        </w:trPr>
        <w:tc>
          <w:tcPr>
            <w:tcW w:w="846" w:type="dxa"/>
            <w:tcBorders>
              <w:top w:val="single" w:sz="4" w:space="0" w:color="auto"/>
              <w:left w:val="single" w:sz="4" w:space="0" w:color="auto"/>
              <w:bottom w:val="single" w:sz="4" w:space="0" w:color="auto"/>
              <w:right w:val="single" w:sz="4" w:space="0" w:color="auto"/>
            </w:tcBorders>
            <w:hideMark/>
          </w:tcPr>
          <w:p w14:paraId="059C8A34" w14:textId="77777777" w:rsidR="003B6B3E" w:rsidRPr="004365B0" w:rsidRDefault="003B6B3E" w:rsidP="00901EC3">
            <w:pPr>
              <w:ind w:leftChars="-12" w:left="-4" w:hangingChars="12" w:hanging="25"/>
              <w:jc w:val="left"/>
              <w:rPr>
                <w:rFonts w:eastAsia="STKaiti" w:cs="Times New Roman"/>
                <w:color w:val="000000" w:themeColor="text1"/>
                <w:sz w:val="21"/>
                <w:szCs w:val="21"/>
              </w:rPr>
            </w:pPr>
            <w:r w:rsidRPr="004365B0">
              <w:rPr>
                <w:rFonts w:eastAsia="STKaiti" w:cs="Times New Roman"/>
                <w:color w:val="000000" w:themeColor="text1"/>
                <w:sz w:val="21"/>
                <w:szCs w:val="21"/>
              </w:rPr>
              <w:t>计次</w:t>
            </w:r>
          </w:p>
        </w:tc>
        <w:tc>
          <w:tcPr>
            <w:tcW w:w="3118" w:type="dxa"/>
            <w:tcBorders>
              <w:top w:val="single" w:sz="4" w:space="0" w:color="auto"/>
              <w:left w:val="single" w:sz="4" w:space="0" w:color="auto"/>
              <w:bottom w:val="single" w:sz="4" w:space="0" w:color="auto"/>
              <w:right w:val="single" w:sz="4" w:space="0" w:color="auto"/>
            </w:tcBorders>
            <w:hideMark/>
          </w:tcPr>
          <w:p w14:paraId="616E8FBB" w14:textId="77777777" w:rsidR="003B6B3E" w:rsidRPr="004365B0" w:rsidRDefault="003B6B3E" w:rsidP="00901EC3">
            <w:pPr>
              <w:ind w:leftChars="-12" w:left="-4" w:hangingChars="12" w:hanging="25"/>
              <w:jc w:val="left"/>
              <w:rPr>
                <w:rFonts w:eastAsia="STKaiti" w:cs="Times New Roman"/>
                <w:color w:val="000000" w:themeColor="text1"/>
                <w:sz w:val="21"/>
                <w:szCs w:val="21"/>
              </w:rPr>
            </w:pPr>
            <w:r w:rsidRPr="004365B0">
              <w:rPr>
                <w:rFonts w:eastAsia="STKaiti" w:cs="Times New Roman"/>
                <w:color w:val="000000" w:themeColor="text1"/>
                <w:sz w:val="21"/>
                <w:szCs w:val="21"/>
              </w:rPr>
              <w:t>数据获取带宽（</w:t>
            </w:r>
            <w:r w:rsidRPr="004365B0">
              <w:rPr>
                <w:rFonts w:eastAsia="STKaiti" w:cs="Times New Roman"/>
                <w:color w:val="000000" w:themeColor="text1"/>
                <w:sz w:val="21"/>
                <w:szCs w:val="21"/>
              </w:rPr>
              <w:t>1KB=1</w:t>
            </w:r>
            <w:r w:rsidRPr="004365B0">
              <w:rPr>
                <w:rFonts w:eastAsia="STKaiti" w:cs="Times New Roman"/>
                <w:color w:val="000000" w:themeColor="text1"/>
                <w:sz w:val="21"/>
                <w:szCs w:val="21"/>
              </w:rPr>
              <w:t>条）</w:t>
            </w:r>
          </w:p>
        </w:tc>
        <w:tc>
          <w:tcPr>
            <w:tcW w:w="2410" w:type="dxa"/>
            <w:tcBorders>
              <w:top w:val="single" w:sz="4" w:space="0" w:color="auto"/>
              <w:left w:val="single" w:sz="4" w:space="0" w:color="auto"/>
              <w:bottom w:val="single" w:sz="4" w:space="0" w:color="auto"/>
              <w:right w:val="single" w:sz="4" w:space="0" w:color="auto"/>
            </w:tcBorders>
            <w:hideMark/>
          </w:tcPr>
          <w:p w14:paraId="698CE487" w14:textId="3B8074E4" w:rsidR="003B6B3E" w:rsidRPr="004365B0" w:rsidRDefault="003B6B3E" w:rsidP="00901EC3">
            <w:pPr>
              <w:ind w:leftChars="-12" w:left="-4" w:hangingChars="12" w:hanging="25"/>
              <w:jc w:val="left"/>
              <w:rPr>
                <w:rFonts w:eastAsia="STKaiti" w:cs="Times New Roman"/>
                <w:color w:val="000000" w:themeColor="text1"/>
                <w:sz w:val="21"/>
                <w:szCs w:val="21"/>
              </w:rPr>
            </w:pPr>
            <w:r w:rsidRPr="004365B0">
              <w:rPr>
                <w:rFonts w:eastAsia="STKaiti" w:cs="Times New Roman"/>
                <w:color w:val="000000" w:themeColor="text1"/>
                <w:sz w:val="21"/>
                <w:szCs w:val="21"/>
              </w:rPr>
              <w:t>Kafka</w:t>
            </w:r>
            <w:r w:rsidRPr="004365B0">
              <w:rPr>
                <w:rFonts w:eastAsia="STKaiti" w:cs="Times New Roman"/>
                <w:color w:val="000000" w:themeColor="text1"/>
                <w:sz w:val="21"/>
                <w:szCs w:val="21"/>
              </w:rPr>
              <w:t>消费</w:t>
            </w:r>
            <w:r w:rsidR="00916C61" w:rsidRPr="004365B0">
              <w:rPr>
                <w:rFonts w:eastAsia="STKaiti" w:cs="Times New Roman"/>
                <w:color w:val="000000" w:themeColor="text1"/>
                <w:sz w:val="21"/>
                <w:szCs w:val="21"/>
              </w:rPr>
              <w:t>速度</w:t>
            </w:r>
            <w:r w:rsidRPr="004365B0">
              <w:rPr>
                <w:rFonts w:eastAsia="STKaiti" w:cs="Times New Roman"/>
                <w:color w:val="000000" w:themeColor="text1"/>
                <w:sz w:val="21"/>
                <w:szCs w:val="21"/>
              </w:rPr>
              <w:t>（条）</w:t>
            </w:r>
          </w:p>
        </w:tc>
        <w:tc>
          <w:tcPr>
            <w:tcW w:w="1916" w:type="dxa"/>
            <w:tcBorders>
              <w:top w:val="single" w:sz="4" w:space="0" w:color="auto"/>
              <w:left w:val="single" w:sz="4" w:space="0" w:color="auto"/>
              <w:bottom w:val="single" w:sz="4" w:space="0" w:color="auto"/>
              <w:right w:val="single" w:sz="4" w:space="0" w:color="auto"/>
            </w:tcBorders>
            <w:hideMark/>
          </w:tcPr>
          <w:p w14:paraId="5D2808F3" w14:textId="0F2F7B59" w:rsidR="003B6B3E" w:rsidRPr="004365B0" w:rsidRDefault="003B6B3E" w:rsidP="00901EC3">
            <w:pPr>
              <w:ind w:leftChars="-12" w:left="-4" w:hangingChars="12" w:hanging="25"/>
              <w:jc w:val="left"/>
              <w:rPr>
                <w:rFonts w:eastAsia="STKaiti" w:cs="Times New Roman"/>
                <w:color w:val="000000" w:themeColor="text1"/>
                <w:sz w:val="21"/>
                <w:szCs w:val="21"/>
              </w:rPr>
            </w:pPr>
            <w:r w:rsidRPr="004365B0">
              <w:rPr>
                <w:rFonts w:eastAsia="STKaiti" w:cs="Times New Roman"/>
                <w:color w:val="000000" w:themeColor="text1"/>
                <w:sz w:val="21"/>
                <w:szCs w:val="21"/>
              </w:rPr>
              <w:t>计算</w:t>
            </w:r>
            <w:r w:rsidR="00916C61" w:rsidRPr="004365B0">
              <w:rPr>
                <w:rFonts w:eastAsia="STKaiti" w:cs="Times New Roman"/>
                <w:color w:val="000000" w:themeColor="text1"/>
                <w:sz w:val="21"/>
                <w:szCs w:val="21"/>
              </w:rPr>
              <w:t>速度</w:t>
            </w:r>
            <w:r w:rsidRPr="004365B0">
              <w:rPr>
                <w:rFonts w:eastAsia="STKaiti" w:cs="Times New Roman"/>
                <w:color w:val="000000" w:themeColor="text1"/>
                <w:sz w:val="21"/>
                <w:szCs w:val="21"/>
              </w:rPr>
              <w:t>（条）</w:t>
            </w:r>
          </w:p>
        </w:tc>
      </w:tr>
      <w:tr w:rsidR="003B6B3E" w:rsidRPr="009D03D0" w14:paraId="0E0BA86D" w14:textId="77777777" w:rsidTr="000D737E">
        <w:trPr>
          <w:cantSplit/>
          <w:tblHeader/>
        </w:trPr>
        <w:tc>
          <w:tcPr>
            <w:tcW w:w="846" w:type="dxa"/>
            <w:tcBorders>
              <w:top w:val="single" w:sz="4" w:space="0" w:color="auto"/>
              <w:left w:val="single" w:sz="4" w:space="0" w:color="auto"/>
              <w:bottom w:val="single" w:sz="4" w:space="0" w:color="auto"/>
              <w:right w:val="single" w:sz="4" w:space="0" w:color="auto"/>
            </w:tcBorders>
            <w:hideMark/>
          </w:tcPr>
          <w:p w14:paraId="79704985" w14:textId="77777777" w:rsidR="003B6B3E" w:rsidRPr="004365B0" w:rsidRDefault="003B6B3E" w:rsidP="00901EC3">
            <w:pPr>
              <w:ind w:leftChars="-12" w:left="-4" w:hangingChars="12" w:hanging="25"/>
              <w:jc w:val="left"/>
              <w:rPr>
                <w:rFonts w:eastAsia="STKaiti" w:cs="Times New Roman"/>
                <w:color w:val="000000" w:themeColor="text1"/>
                <w:sz w:val="21"/>
                <w:szCs w:val="21"/>
              </w:rPr>
            </w:pPr>
            <w:r w:rsidRPr="004365B0">
              <w:rPr>
                <w:rFonts w:eastAsia="STKaiti" w:cs="Times New Roman"/>
                <w:color w:val="000000" w:themeColor="text1"/>
                <w:sz w:val="21"/>
                <w:szCs w:val="21"/>
              </w:rPr>
              <w:t>1</w:t>
            </w:r>
          </w:p>
        </w:tc>
        <w:tc>
          <w:tcPr>
            <w:tcW w:w="3118" w:type="dxa"/>
            <w:tcBorders>
              <w:top w:val="single" w:sz="4" w:space="0" w:color="auto"/>
              <w:left w:val="single" w:sz="4" w:space="0" w:color="auto"/>
              <w:bottom w:val="single" w:sz="4" w:space="0" w:color="auto"/>
              <w:right w:val="single" w:sz="4" w:space="0" w:color="auto"/>
            </w:tcBorders>
            <w:hideMark/>
          </w:tcPr>
          <w:p w14:paraId="63C16ECC" w14:textId="77777777" w:rsidR="003B6B3E" w:rsidRPr="004365B0" w:rsidRDefault="003B6B3E" w:rsidP="00901EC3">
            <w:pPr>
              <w:ind w:leftChars="-12" w:left="-4" w:hangingChars="12" w:hanging="25"/>
              <w:jc w:val="left"/>
              <w:rPr>
                <w:rFonts w:eastAsia="STKaiti" w:cs="Times New Roman"/>
                <w:color w:val="000000" w:themeColor="text1"/>
                <w:sz w:val="21"/>
                <w:szCs w:val="21"/>
              </w:rPr>
            </w:pPr>
            <w:r w:rsidRPr="004365B0">
              <w:rPr>
                <w:rFonts w:eastAsia="STKaiti" w:cs="Times New Roman"/>
                <w:color w:val="000000" w:themeColor="text1"/>
                <w:sz w:val="21"/>
                <w:szCs w:val="21"/>
              </w:rPr>
              <w:t>22.2MB/s</w:t>
            </w:r>
          </w:p>
        </w:tc>
        <w:tc>
          <w:tcPr>
            <w:tcW w:w="2410" w:type="dxa"/>
            <w:tcBorders>
              <w:top w:val="single" w:sz="4" w:space="0" w:color="auto"/>
              <w:left w:val="single" w:sz="4" w:space="0" w:color="auto"/>
              <w:bottom w:val="single" w:sz="4" w:space="0" w:color="auto"/>
              <w:right w:val="single" w:sz="4" w:space="0" w:color="auto"/>
            </w:tcBorders>
            <w:hideMark/>
          </w:tcPr>
          <w:p w14:paraId="0EC46F24" w14:textId="77777777" w:rsidR="003B6B3E" w:rsidRPr="004365B0" w:rsidRDefault="003B6B3E" w:rsidP="00901EC3">
            <w:pPr>
              <w:ind w:leftChars="-12" w:left="-4" w:hangingChars="12" w:hanging="25"/>
              <w:jc w:val="left"/>
              <w:rPr>
                <w:rFonts w:eastAsia="STKaiti" w:cs="Times New Roman"/>
                <w:color w:val="000000" w:themeColor="text1"/>
                <w:sz w:val="21"/>
                <w:szCs w:val="21"/>
              </w:rPr>
            </w:pPr>
            <w:r w:rsidRPr="004365B0">
              <w:rPr>
                <w:rFonts w:eastAsia="STKaiti" w:cs="Times New Roman"/>
                <w:color w:val="000000" w:themeColor="text1"/>
                <w:sz w:val="21"/>
                <w:szCs w:val="21"/>
              </w:rPr>
              <w:t>17.4K/s</w:t>
            </w:r>
          </w:p>
        </w:tc>
        <w:tc>
          <w:tcPr>
            <w:tcW w:w="1916" w:type="dxa"/>
            <w:tcBorders>
              <w:top w:val="single" w:sz="4" w:space="0" w:color="auto"/>
              <w:left w:val="single" w:sz="4" w:space="0" w:color="auto"/>
              <w:bottom w:val="single" w:sz="4" w:space="0" w:color="auto"/>
              <w:right w:val="single" w:sz="4" w:space="0" w:color="auto"/>
            </w:tcBorders>
            <w:hideMark/>
          </w:tcPr>
          <w:p w14:paraId="20E86231" w14:textId="77777777" w:rsidR="003B6B3E" w:rsidRPr="004365B0" w:rsidRDefault="003B6B3E" w:rsidP="00901EC3">
            <w:pPr>
              <w:ind w:leftChars="-12" w:left="-4" w:hangingChars="12" w:hanging="25"/>
              <w:jc w:val="left"/>
              <w:rPr>
                <w:rFonts w:eastAsia="STKaiti" w:cs="Times New Roman"/>
                <w:color w:val="000000" w:themeColor="text1"/>
                <w:sz w:val="21"/>
                <w:szCs w:val="21"/>
              </w:rPr>
            </w:pPr>
            <w:r w:rsidRPr="004365B0">
              <w:rPr>
                <w:rFonts w:eastAsia="STKaiti" w:cs="Times New Roman"/>
                <w:color w:val="000000" w:themeColor="text1"/>
                <w:sz w:val="21"/>
                <w:szCs w:val="21"/>
              </w:rPr>
              <w:t>17.4K/s</w:t>
            </w:r>
          </w:p>
        </w:tc>
      </w:tr>
      <w:tr w:rsidR="003B6B3E" w:rsidRPr="009D03D0" w14:paraId="17D37FB3" w14:textId="77777777" w:rsidTr="000D737E">
        <w:trPr>
          <w:cantSplit/>
          <w:tblHeader/>
        </w:trPr>
        <w:tc>
          <w:tcPr>
            <w:tcW w:w="846" w:type="dxa"/>
            <w:tcBorders>
              <w:top w:val="single" w:sz="4" w:space="0" w:color="auto"/>
              <w:left w:val="single" w:sz="4" w:space="0" w:color="auto"/>
              <w:bottom w:val="single" w:sz="4" w:space="0" w:color="auto"/>
              <w:right w:val="single" w:sz="4" w:space="0" w:color="auto"/>
            </w:tcBorders>
            <w:hideMark/>
          </w:tcPr>
          <w:p w14:paraId="70492108" w14:textId="77777777" w:rsidR="003B6B3E" w:rsidRPr="004365B0" w:rsidRDefault="003B6B3E" w:rsidP="00901EC3">
            <w:pPr>
              <w:ind w:leftChars="-12" w:left="-4" w:hangingChars="12" w:hanging="25"/>
              <w:jc w:val="left"/>
              <w:rPr>
                <w:rFonts w:eastAsia="STKaiti" w:cs="Times New Roman"/>
                <w:color w:val="000000" w:themeColor="text1"/>
                <w:sz w:val="21"/>
                <w:szCs w:val="21"/>
              </w:rPr>
            </w:pPr>
            <w:r w:rsidRPr="004365B0">
              <w:rPr>
                <w:rFonts w:eastAsia="STKaiti" w:cs="Times New Roman"/>
                <w:color w:val="000000" w:themeColor="text1"/>
                <w:sz w:val="21"/>
                <w:szCs w:val="21"/>
              </w:rPr>
              <w:t>2</w:t>
            </w:r>
          </w:p>
        </w:tc>
        <w:tc>
          <w:tcPr>
            <w:tcW w:w="3118" w:type="dxa"/>
            <w:tcBorders>
              <w:top w:val="single" w:sz="4" w:space="0" w:color="auto"/>
              <w:left w:val="single" w:sz="4" w:space="0" w:color="auto"/>
              <w:bottom w:val="single" w:sz="4" w:space="0" w:color="auto"/>
              <w:right w:val="single" w:sz="4" w:space="0" w:color="auto"/>
            </w:tcBorders>
            <w:hideMark/>
          </w:tcPr>
          <w:p w14:paraId="40851C07" w14:textId="77777777" w:rsidR="003B6B3E" w:rsidRPr="004365B0" w:rsidRDefault="003B6B3E" w:rsidP="00901EC3">
            <w:pPr>
              <w:ind w:leftChars="-12" w:left="-4" w:hangingChars="12" w:hanging="25"/>
              <w:jc w:val="left"/>
              <w:rPr>
                <w:rFonts w:eastAsia="STKaiti" w:cs="Times New Roman"/>
                <w:color w:val="000000" w:themeColor="text1"/>
                <w:sz w:val="21"/>
                <w:szCs w:val="21"/>
              </w:rPr>
            </w:pPr>
            <w:r w:rsidRPr="004365B0">
              <w:rPr>
                <w:rFonts w:eastAsia="STKaiti" w:cs="Times New Roman"/>
                <w:color w:val="000000" w:themeColor="text1"/>
                <w:sz w:val="21"/>
                <w:szCs w:val="21"/>
              </w:rPr>
              <w:t>25.1MB/s</w:t>
            </w:r>
          </w:p>
        </w:tc>
        <w:tc>
          <w:tcPr>
            <w:tcW w:w="2410" w:type="dxa"/>
            <w:tcBorders>
              <w:top w:val="single" w:sz="4" w:space="0" w:color="auto"/>
              <w:left w:val="single" w:sz="4" w:space="0" w:color="auto"/>
              <w:bottom w:val="single" w:sz="4" w:space="0" w:color="auto"/>
              <w:right w:val="single" w:sz="4" w:space="0" w:color="auto"/>
            </w:tcBorders>
            <w:hideMark/>
          </w:tcPr>
          <w:p w14:paraId="4D911694" w14:textId="77777777" w:rsidR="003B6B3E" w:rsidRPr="004365B0" w:rsidRDefault="003B6B3E" w:rsidP="00901EC3">
            <w:pPr>
              <w:ind w:leftChars="-12" w:left="-4" w:hangingChars="12" w:hanging="25"/>
              <w:jc w:val="left"/>
              <w:rPr>
                <w:rFonts w:eastAsia="STKaiti" w:cs="Times New Roman"/>
                <w:color w:val="000000" w:themeColor="text1"/>
                <w:sz w:val="21"/>
                <w:szCs w:val="21"/>
              </w:rPr>
            </w:pPr>
            <w:r w:rsidRPr="004365B0">
              <w:rPr>
                <w:rFonts w:eastAsia="STKaiti" w:cs="Times New Roman"/>
                <w:color w:val="000000" w:themeColor="text1"/>
                <w:sz w:val="21"/>
                <w:szCs w:val="21"/>
              </w:rPr>
              <w:t>19.7K/s</w:t>
            </w:r>
          </w:p>
        </w:tc>
        <w:tc>
          <w:tcPr>
            <w:tcW w:w="1916" w:type="dxa"/>
            <w:tcBorders>
              <w:top w:val="single" w:sz="4" w:space="0" w:color="auto"/>
              <w:left w:val="single" w:sz="4" w:space="0" w:color="auto"/>
              <w:bottom w:val="single" w:sz="4" w:space="0" w:color="auto"/>
              <w:right w:val="single" w:sz="4" w:space="0" w:color="auto"/>
            </w:tcBorders>
            <w:hideMark/>
          </w:tcPr>
          <w:p w14:paraId="521C0408" w14:textId="77777777" w:rsidR="003B6B3E" w:rsidRPr="004365B0" w:rsidRDefault="003B6B3E" w:rsidP="00901EC3">
            <w:pPr>
              <w:ind w:leftChars="-12" w:left="-4" w:hangingChars="12" w:hanging="25"/>
              <w:jc w:val="left"/>
              <w:rPr>
                <w:rFonts w:eastAsia="STKaiti" w:cs="Times New Roman"/>
                <w:color w:val="000000" w:themeColor="text1"/>
                <w:sz w:val="21"/>
                <w:szCs w:val="21"/>
              </w:rPr>
            </w:pPr>
            <w:r w:rsidRPr="004365B0">
              <w:rPr>
                <w:rFonts w:eastAsia="STKaiti" w:cs="Times New Roman"/>
                <w:color w:val="000000" w:themeColor="text1"/>
                <w:sz w:val="21"/>
                <w:szCs w:val="21"/>
              </w:rPr>
              <w:t>19.7K/s</w:t>
            </w:r>
          </w:p>
        </w:tc>
      </w:tr>
      <w:tr w:rsidR="003B6B3E" w:rsidRPr="009D03D0" w14:paraId="49F680F4" w14:textId="77777777" w:rsidTr="000D737E">
        <w:trPr>
          <w:cantSplit/>
          <w:tblHeader/>
        </w:trPr>
        <w:tc>
          <w:tcPr>
            <w:tcW w:w="846" w:type="dxa"/>
            <w:tcBorders>
              <w:top w:val="single" w:sz="4" w:space="0" w:color="auto"/>
              <w:left w:val="single" w:sz="4" w:space="0" w:color="auto"/>
              <w:bottom w:val="single" w:sz="4" w:space="0" w:color="auto"/>
              <w:right w:val="single" w:sz="4" w:space="0" w:color="auto"/>
            </w:tcBorders>
            <w:hideMark/>
          </w:tcPr>
          <w:p w14:paraId="27D6B2DF" w14:textId="77777777" w:rsidR="003B6B3E" w:rsidRPr="004365B0" w:rsidRDefault="003B6B3E" w:rsidP="00901EC3">
            <w:pPr>
              <w:ind w:leftChars="-12" w:left="-4" w:hangingChars="12" w:hanging="25"/>
              <w:jc w:val="left"/>
              <w:rPr>
                <w:rFonts w:eastAsia="STKaiti" w:cs="Times New Roman"/>
                <w:color w:val="000000" w:themeColor="text1"/>
                <w:sz w:val="21"/>
                <w:szCs w:val="21"/>
              </w:rPr>
            </w:pPr>
            <w:r w:rsidRPr="004365B0">
              <w:rPr>
                <w:rFonts w:eastAsia="STKaiti" w:cs="Times New Roman"/>
                <w:color w:val="000000" w:themeColor="text1"/>
                <w:sz w:val="21"/>
                <w:szCs w:val="21"/>
              </w:rPr>
              <w:t>3</w:t>
            </w:r>
          </w:p>
        </w:tc>
        <w:tc>
          <w:tcPr>
            <w:tcW w:w="3118" w:type="dxa"/>
            <w:tcBorders>
              <w:top w:val="single" w:sz="4" w:space="0" w:color="auto"/>
              <w:left w:val="single" w:sz="4" w:space="0" w:color="auto"/>
              <w:bottom w:val="single" w:sz="4" w:space="0" w:color="auto"/>
              <w:right w:val="single" w:sz="4" w:space="0" w:color="auto"/>
            </w:tcBorders>
            <w:hideMark/>
          </w:tcPr>
          <w:p w14:paraId="7298DB5E" w14:textId="77777777" w:rsidR="003B6B3E" w:rsidRPr="004365B0" w:rsidRDefault="003B6B3E" w:rsidP="00901EC3">
            <w:pPr>
              <w:ind w:leftChars="-12" w:left="-4" w:hangingChars="12" w:hanging="25"/>
              <w:jc w:val="left"/>
              <w:rPr>
                <w:rFonts w:eastAsia="STKaiti" w:cs="Times New Roman"/>
                <w:color w:val="000000" w:themeColor="text1"/>
                <w:sz w:val="21"/>
                <w:szCs w:val="21"/>
              </w:rPr>
            </w:pPr>
            <w:r w:rsidRPr="004365B0">
              <w:rPr>
                <w:rFonts w:eastAsia="STKaiti" w:cs="Times New Roman"/>
                <w:color w:val="000000" w:themeColor="text1"/>
                <w:sz w:val="21"/>
                <w:szCs w:val="21"/>
              </w:rPr>
              <w:t>19.9MB/s</w:t>
            </w:r>
          </w:p>
        </w:tc>
        <w:tc>
          <w:tcPr>
            <w:tcW w:w="2410" w:type="dxa"/>
            <w:tcBorders>
              <w:top w:val="single" w:sz="4" w:space="0" w:color="auto"/>
              <w:left w:val="single" w:sz="4" w:space="0" w:color="auto"/>
              <w:bottom w:val="single" w:sz="4" w:space="0" w:color="auto"/>
              <w:right w:val="single" w:sz="4" w:space="0" w:color="auto"/>
            </w:tcBorders>
            <w:hideMark/>
          </w:tcPr>
          <w:p w14:paraId="6D24947D" w14:textId="77777777" w:rsidR="003B6B3E" w:rsidRPr="004365B0" w:rsidRDefault="003B6B3E" w:rsidP="00901EC3">
            <w:pPr>
              <w:ind w:leftChars="-12" w:left="-4" w:hangingChars="12" w:hanging="25"/>
              <w:jc w:val="left"/>
              <w:rPr>
                <w:rFonts w:eastAsia="STKaiti" w:cs="Times New Roman"/>
                <w:color w:val="000000" w:themeColor="text1"/>
                <w:sz w:val="21"/>
                <w:szCs w:val="21"/>
              </w:rPr>
            </w:pPr>
            <w:r w:rsidRPr="004365B0">
              <w:rPr>
                <w:rFonts w:eastAsia="STKaiti" w:cs="Times New Roman"/>
                <w:color w:val="000000" w:themeColor="text1"/>
                <w:sz w:val="21"/>
                <w:szCs w:val="21"/>
              </w:rPr>
              <w:t>16.2K/s</w:t>
            </w:r>
          </w:p>
        </w:tc>
        <w:tc>
          <w:tcPr>
            <w:tcW w:w="1916" w:type="dxa"/>
            <w:tcBorders>
              <w:top w:val="single" w:sz="4" w:space="0" w:color="auto"/>
              <w:left w:val="single" w:sz="4" w:space="0" w:color="auto"/>
              <w:bottom w:val="single" w:sz="4" w:space="0" w:color="auto"/>
              <w:right w:val="single" w:sz="4" w:space="0" w:color="auto"/>
            </w:tcBorders>
            <w:hideMark/>
          </w:tcPr>
          <w:p w14:paraId="2F617C9E" w14:textId="77777777" w:rsidR="003B6B3E" w:rsidRPr="004365B0" w:rsidRDefault="003B6B3E" w:rsidP="00901EC3">
            <w:pPr>
              <w:ind w:leftChars="-12" w:left="-4" w:hangingChars="12" w:hanging="25"/>
              <w:jc w:val="left"/>
              <w:rPr>
                <w:rFonts w:eastAsia="STKaiti" w:cs="Times New Roman"/>
                <w:color w:val="000000" w:themeColor="text1"/>
                <w:sz w:val="21"/>
                <w:szCs w:val="21"/>
              </w:rPr>
            </w:pPr>
            <w:r w:rsidRPr="004365B0">
              <w:rPr>
                <w:rFonts w:eastAsia="STKaiti" w:cs="Times New Roman"/>
                <w:color w:val="000000" w:themeColor="text1"/>
                <w:sz w:val="21"/>
                <w:szCs w:val="21"/>
              </w:rPr>
              <w:t>16.2K/s</w:t>
            </w:r>
          </w:p>
        </w:tc>
      </w:tr>
    </w:tbl>
    <w:p w14:paraId="63884372" w14:textId="6C3FE461" w:rsidR="003B6B3E" w:rsidRPr="004E6890" w:rsidRDefault="003B6B3E" w:rsidP="001149B9">
      <w:pPr>
        <w:pStyle w:val="4"/>
        <w:spacing w:beforeLines="50" w:before="163" w:afterLines="50" w:after="163"/>
        <w:ind w:firstLineChars="0" w:firstLine="0"/>
      </w:pPr>
      <w:bookmarkStart w:id="380" w:name="_Toc2274956"/>
      <w:bookmarkStart w:id="381" w:name="_Toc2329603"/>
      <w:bookmarkStart w:id="382" w:name="_Toc3499703"/>
      <w:bookmarkStart w:id="383" w:name="_Toc3575655"/>
      <w:bookmarkStart w:id="384" w:name="_Toc3579323"/>
      <w:r w:rsidRPr="001149B9">
        <w:rPr>
          <w:rFonts w:ascii="Times New Roman" w:eastAsia="黑体" w:hAnsi="Times New Roman" w:cstheme="minorBidi"/>
          <w:sz w:val="24"/>
        </w:rPr>
        <w:t>8.</w:t>
      </w:r>
      <w:r w:rsidR="009927E1" w:rsidRPr="001149B9">
        <w:rPr>
          <w:rFonts w:ascii="Times New Roman" w:eastAsia="黑体" w:hAnsi="Times New Roman" w:cstheme="minorBidi"/>
          <w:sz w:val="24"/>
        </w:rPr>
        <w:t>3.</w:t>
      </w:r>
      <w:r w:rsidRPr="001149B9">
        <w:rPr>
          <w:rFonts w:ascii="Times New Roman" w:eastAsia="黑体" w:hAnsi="Times New Roman" w:cstheme="minorBidi"/>
          <w:sz w:val="24"/>
        </w:rPr>
        <w:t xml:space="preserve">2.2 </w:t>
      </w:r>
      <w:r w:rsidRPr="001149B9">
        <w:rPr>
          <w:rFonts w:ascii="Times New Roman" w:eastAsia="黑体" w:hAnsi="Times New Roman" w:cstheme="minorBidi" w:hint="eastAsia"/>
          <w:sz w:val="24"/>
        </w:rPr>
        <w:t>数据带宽与时延</w:t>
      </w:r>
      <w:bookmarkEnd w:id="380"/>
      <w:bookmarkEnd w:id="381"/>
      <w:bookmarkEnd w:id="382"/>
      <w:bookmarkEnd w:id="383"/>
      <w:bookmarkEnd w:id="384"/>
    </w:p>
    <w:p w14:paraId="7D905250" w14:textId="799BC881" w:rsidR="003B6B3E" w:rsidRPr="009D03D0" w:rsidRDefault="003B6B3E" w:rsidP="003B6B3E">
      <w:pPr>
        <w:ind w:firstLine="480"/>
        <w:rPr>
          <w:color w:val="000000" w:themeColor="text1"/>
        </w:rPr>
      </w:pPr>
      <w:r w:rsidRPr="009D03D0">
        <w:rPr>
          <w:rFonts w:hint="eastAsia"/>
          <w:color w:val="000000" w:themeColor="text1"/>
        </w:rPr>
        <w:t>通过模拟</w:t>
      </w:r>
      <w:r w:rsidRPr="009D03D0">
        <w:rPr>
          <w:color w:val="000000" w:themeColor="text1"/>
        </w:rPr>
        <w:t>HTTP Post</w:t>
      </w:r>
      <w:r w:rsidRPr="009D03D0">
        <w:rPr>
          <w:rFonts w:hint="eastAsia"/>
          <w:color w:val="000000" w:themeColor="text1"/>
        </w:rPr>
        <w:t>推文不断从正常负载增加到最大负载，输出到数据获取端，可以得到</w:t>
      </w:r>
      <w:r w:rsidR="000D737E">
        <w:rPr>
          <w:rFonts w:hint="eastAsia"/>
          <w:color w:val="000000" w:themeColor="text1"/>
        </w:rPr>
        <w:t>数据带宽与</w:t>
      </w:r>
      <w:r w:rsidRPr="009D03D0">
        <w:rPr>
          <w:rFonts w:hint="eastAsia"/>
          <w:color w:val="000000" w:themeColor="text1"/>
        </w:rPr>
        <w:t>时延</w:t>
      </w:r>
      <w:r w:rsidR="000D737E">
        <w:rPr>
          <w:rFonts w:hint="eastAsia"/>
          <w:color w:val="000000" w:themeColor="text1"/>
        </w:rPr>
        <w:t>的压力测试</w:t>
      </w:r>
      <w:r w:rsidRPr="009D03D0">
        <w:rPr>
          <w:rFonts w:hint="eastAsia"/>
          <w:color w:val="000000" w:themeColor="text1"/>
        </w:rPr>
        <w:t>曲线大致图</w:t>
      </w:r>
      <w:r w:rsidR="00E13EF0">
        <w:rPr>
          <w:rFonts w:hint="eastAsia"/>
          <w:color w:val="000000" w:themeColor="text1"/>
        </w:rPr>
        <w:t>8</w:t>
      </w:r>
      <w:r w:rsidR="00E13EF0">
        <w:rPr>
          <w:color w:val="000000" w:themeColor="text1"/>
        </w:rPr>
        <w:t>-1</w:t>
      </w:r>
      <w:r w:rsidRPr="009D03D0">
        <w:rPr>
          <w:rFonts w:hint="eastAsia"/>
          <w:color w:val="000000" w:themeColor="text1"/>
        </w:rPr>
        <w:t>所示：</w:t>
      </w:r>
    </w:p>
    <w:p w14:paraId="24B2C877" w14:textId="37894AD5" w:rsidR="003B6B3E" w:rsidRPr="00944031" w:rsidRDefault="003B6B3E" w:rsidP="004365B0">
      <w:pPr>
        <w:pStyle w:val="aff0"/>
      </w:pPr>
      <w:r w:rsidRPr="004365B0">
        <w:rPr>
          <w:noProof/>
        </w:rPr>
        <w:drawing>
          <wp:inline distT="0" distB="0" distL="0" distR="0" wp14:anchorId="0F0DC541" wp14:editId="7D09451F">
            <wp:extent cx="5238535" cy="3599234"/>
            <wp:effectExtent l="0" t="0" r="6985" b="7620"/>
            <wp:docPr id="40" name="图表 40">
              <a:extLst xmlns:a="http://schemas.openxmlformats.org/drawingml/2006/main">
                <a:ext uri="{FF2B5EF4-FFF2-40B4-BE49-F238E27FC236}">
                  <a16:creationId xmlns:a16="http://schemas.microsoft.com/office/drawing/2014/main" id="{C71EAA9D-B344-1F4F-95F6-5A1650C1D0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79C14B61" w14:textId="43EF41F3" w:rsidR="003B6B3E" w:rsidRPr="00944031" w:rsidRDefault="00EA4697" w:rsidP="000C7F4F">
      <w:pPr>
        <w:pStyle w:val="aff0"/>
      </w:pPr>
      <w:r w:rsidRPr="00944031">
        <w:t>图</w:t>
      </w:r>
      <w:r w:rsidRPr="00944031">
        <w:t xml:space="preserve">8-1 </w:t>
      </w:r>
      <w:r w:rsidRPr="00944031">
        <w:t>流处理系统整体延迟与数据获取带宽的关系</w:t>
      </w:r>
    </w:p>
    <w:p w14:paraId="0775B364" w14:textId="3E713BD2" w:rsidR="003B6B3E" w:rsidRPr="009D03D0" w:rsidRDefault="003B6B3E" w:rsidP="003B6B3E">
      <w:pPr>
        <w:ind w:firstLine="480"/>
        <w:jc w:val="left"/>
        <w:rPr>
          <w:color w:val="000000" w:themeColor="text1"/>
        </w:rPr>
      </w:pPr>
      <w:r w:rsidRPr="009D03D0">
        <w:rPr>
          <w:rFonts w:hint="eastAsia"/>
          <w:color w:val="000000" w:themeColor="text1"/>
        </w:rPr>
        <w:t>根据实践认为一般认为系统时延超过</w:t>
      </w:r>
      <w:r w:rsidRPr="009D03D0">
        <w:rPr>
          <w:color w:val="000000" w:themeColor="text1"/>
        </w:rPr>
        <w:t>5000ms</w:t>
      </w:r>
      <w:r w:rsidRPr="009D03D0">
        <w:rPr>
          <w:rFonts w:hint="eastAsia"/>
          <w:color w:val="000000" w:themeColor="text1"/>
        </w:rPr>
        <w:t>时系统稳定性与可用性会受到比较大的影响。</w:t>
      </w:r>
    </w:p>
    <w:p w14:paraId="496FAD36" w14:textId="4D2F699C" w:rsidR="003B6B3E" w:rsidRPr="004E6890" w:rsidRDefault="003B6B3E" w:rsidP="001149B9">
      <w:pPr>
        <w:pStyle w:val="4"/>
        <w:spacing w:beforeLines="50" w:before="163" w:afterLines="50" w:after="163"/>
        <w:ind w:firstLineChars="0" w:firstLine="0"/>
      </w:pPr>
      <w:bookmarkStart w:id="385" w:name="_Toc2274957"/>
      <w:bookmarkStart w:id="386" w:name="_Toc2329604"/>
      <w:bookmarkStart w:id="387" w:name="_Toc3499704"/>
      <w:bookmarkStart w:id="388" w:name="_Toc3575656"/>
      <w:bookmarkStart w:id="389" w:name="_Toc3579324"/>
      <w:r w:rsidRPr="001149B9">
        <w:rPr>
          <w:rFonts w:ascii="Times New Roman" w:eastAsia="黑体" w:hAnsi="Times New Roman" w:cstheme="minorBidi"/>
          <w:sz w:val="24"/>
        </w:rPr>
        <w:t>8.</w:t>
      </w:r>
      <w:r w:rsidR="009927E1" w:rsidRPr="001149B9">
        <w:rPr>
          <w:rFonts w:ascii="Times New Roman" w:eastAsia="黑体" w:hAnsi="Times New Roman" w:cstheme="minorBidi"/>
          <w:sz w:val="24"/>
        </w:rPr>
        <w:t>3.</w:t>
      </w:r>
      <w:r w:rsidRPr="001149B9">
        <w:rPr>
          <w:rFonts w:ascii="Times New Roman" w:eastAsia="黑体" w:hAnsi="Times New Roman" w:cstheme="minorBidi"/>
          <w:sz w:val="24"/>
        </w:rPr>
        <w:t xml:space="preserve">2.3 </w:t>
      </w:r>
      <w:r w:rsidRPr="001149B9">
        <w:rPr>
          <w:rFonts w:ascii="Times New Roman" w:eastAsia="黑体" w:hAnsi="Times New Roman" w:cstheme="minorBidi" w:hint="eastAsia"/>
          <w:sz w:val="24"/>
        </w:rPr>
        <w:t>宕机时间间隔与瓶颈</w:t>
      </w:r>
      <w:bookmarkEnd w:id="385"/>
      <w:bookmarkEnd w:id="386"/>
      <w:bookmarkEnd w:id="387"/>
      <w:bookmarkEnd w:id="388"/>
      <w:bookmarkEnd w:id="389"/>
    </w:p>
    <w:p w14:paraId="5C54DF0F" w14:textId="72E94AB5" w:rsidR="003B6B3E" w:rsidRPr="009D03D0" w:rsidRDefault="003B6B3E" w:rsidP="003B6B3E">
      <w:pPr>
        <w:ind w:firstLine="480"/>
        <w:jc w:val="left"/>
        <w:rPr>
          <w:color w:val="000000" w:themeColor="text1"/>
        </w:rPr>
      </w:pPr>
      <w:r w:rsidRPr="009D03D0">
        <w:rPr>
          <w:rFonts w:hint="eastAsia"/>
          <w:color w:val="000000" w:themeColor="text1"/>
        </w:rPr>
        <w:t>根据</w:t>
      </w:r>
      <w:r w:rsidRPr="009D03D0">
        <w:rPr>
          <w:color w:val="000000" w:themeColor="text1"/>
        </w:rPr>
        <w:t>8.</w:t>
      </w:r>
      <w:r w:rsidR="007C6362">
        <w:rPr>
          <w:color w:val="000000" w:themeColor="text1"/>
        </w:rPr>
        <w:t>3</w:t>
      </w:r>
      <w:r w:rsidRPr="009D03D0">
        <w:rPr>
          <w:color w:val="000000" w:themeColor="text1"/>
        </w:rPr>
        <w:t>.2</w:t>
      </w:r>
      <w:r w:rsidRPr="009D03D0">
        <w:rPr>
          <w:rFonts w:hint="eastAsia"/>
          <w:color w:val="000000" w:themeColor="text1"/>
        </w:rPr>
        <w:t>的压力测试，可以看到数据流量超</w:t>
      </w:r>
      <w:r w:rsidRPr="009D03D0">
        <w:rPr>
          <w:color w:val="000000" w:themeColor="text1"/>
        </w:rPr>
        <w:t>50%</w:t>
      </w:r>
      <w:r w:rsidRPr="009D03D0">
        <w:rPr>
          <w:rFonts w:hint="eastAsia"/>
          <w:color w:val="000000" w:themeColor="text1"/>
        </w:rPr>
        <w:t>时，整体时延会超过</w:t>
      </w:r>
      <w:r w:rsidRPr="009D03D0">
        <w:rPr>
          <w:color w:val="000000" w:themeColor="text1"/>
        </w:rPr>
        <w:t>5000ms</w:t>
      </w:r>
      <w:r w:rsidRPr="009D03D0">
        <w:rPr>
          <w:rFonts w:hint="eastAsia"/>
          <w:color w:val="000000" w:themeColor="text1"/>
        </w:rPr>
        <w:t>，消息可能出现堆积</w:t>
      </w:r>
      <w:r w:rsidR="007C6362">
        <w:rPr>
          <w:rFonts w:hint="eastAsia"/>
          <w:color w:val="000000" w:themeColor="text1"/>
        </w:rPr>
        <w:t>现象</w:t>
      </w:r>
      <w:r w:rsidRPr="009D03D0">
        <w:rPr>
          <w:rFonts w:hint="eastAsia"/>
          <w:color w:val="000000" w:themeColor="text1"/>
        </w:rPr>
        <w:t>，网络通信可能会出现故障</w:t>
      </w:r>
      <w:r w:rsidR="007C6362">
        <w:rPr>
          <w:rFonts w:hint="eastAsia"/>
          <w:color w:val="000000" w:themeColor="text1"/>
        </w:rPr>
        <w:t>现象</w:t>
      </w:r>
      <w:r w:rsidRPr="009D03D0">
        <w:rPr>
          <w:rFonts w:hint="eastAsia"/>
          <w:color w:val="000000" w:themeColor="text1"/>
        </w:rPr>
        <w:t>，传输的模块会开始大量丢弃</w:t>
      </w:r>
      <w:r w:rsidR="007C6362">
        <w:rPr>
          <w:rFonts w:hint="eastAsia"/>
          <w:color w:val="000000" w:themeColor="text1"/>
        </w:rPr>
        <w:t>发送报文，</w:t>
      </w:r>
      <w:r w:rsidRPr="009D03D0">
        <w:rPr>
          <w:rFonts w:hint="eastAsia"/>
          <w:color w:val="000000" w:themeColor="text1"/>
        </w:rPr>
        <w:t>如果来不及丢弃可能会出现</w:t>
      </w:r>
      <w:r w:rsidR="007C6362">
        <w:rPr>
          <w:rFonts w:hint="eastAsia"/>
          <w:color w:val="000000" w:themeColor="text1"/>
        </w:rPr>
        <w:t>消息队列</w:t>
      </w:r>
      <w:r w:rsidRPr="009D03D0">
        <w:rPr>
          <w:rFonts w:hint="eastAsia"/>
          <w:color w:val="000000" w:themeColor="text1"/>
        </w:rPr>
        <w:t>溢出。于是将系统以超出设计负载</w:t>
      </w:r>
      <w:r w:rsidRPr="009D03D0">
        <w:rPr>
          <w:color w:val="000000" w:themeColor="text1"/>
        </w:rPr>
        <w:t>50%</w:t>
      </w:r>
      <w:r w:rsidRPr="009D03D0">
        <w:rPr>
          <w:rFonts w:hint="eastAsia"/>
          <w:color w:val="000000" w:themeColor="text1"/>
        </w:rPr>
        <w:t>流量持续运行，观察模块响应。</w:t>
      </w:r>
      <w:r w:rsidR="009927E1" w:rsidRPr="009D03D0">
        <w:rPr>
          <w:rFonts w:hint="eastAsia"/>
          <w:color w:val="000000" w:themeColor="text1"/>
        </w:rPr>
        <w:t>宕机时间间隔大约在</w:t>
      </w:r>
      <w:r w:rsidR="009927E1" w:rsidRPr="009D03D0">
        <w:rPr>
          <w:rFonts w:hint="eastAsia"/>
          <w:color w:val="000000" w:themeColor="text1"/>
        </w:rPr>
        <w:t>3h</w:t>
      </w:r>
      <w:r w:rsidR="009927E1" w:rsidRPr="009D03D0">
        <w:rPr>
          <w:color w:val="000000" w:themeColor="text1"/>
        </w:rPr>
        <w:t>-12</w:t>
      </w:r>
      <w:r w:rsidR="009927E1" w:rsidRPr="009D03D0">
        <w:rPr>
          <w:rFonts w:hint="eastAsia"/>
          <w:color w:val="000000" w:themeColor="text1"/>
        </w:rPr>
        <w:t>h</w:t>
      </w:r>
      <w:r w:rsidR="009927E1" w:rsidRPr="009D03D0">
        <w:rPr>
          <w:rFonts w:hint="eastAsia"/>
          <w:color w:val="000000" w:themeColor="text1"/>
        </w:rPr>
        <w:t>左右。同时</w:t>
      </w:r>
      <w:r w:rsidRPr="009D03D0">
        <w:rPr>
          <w:rFonts w:hint="eastAsia"/>
          <w:color w:val="000000" w:themeColor="text1"/>
        </w:rPr>
        <w:t>发现以下几个模块会出现</w:t>
      </w:r>
      <w:r w:rsidR="009927E1" w:rsidRPr="009D03D0">
        <w:rPr>
          <w:rFonts w:hint="eastAsia"/>
          <w:color w:val="000000" w:themeColor="text1"/>
        </w:rPr>
        <w:t>不可用的</w:t>
      </w:r>
      <w:r w:rsidRPr="009D03D0">
        <w:rPr>
          <w:rFonts w:hint="eastAsia"/>
          <w:color w:val="000000" w:themeColor="text1"/>
        </w:rPr>
        <w:t>问题：</w:t>
      </w:r>
    </w:p>
    <w:p w14:paraId="6DA1E8E4" w14:textId="26B44228" w:rsidR="00901EC3" w:rsidRDefault="003B6B3E" w:rsidP="00901EC3">
      <w:pPr>
        <w:ind w:firstLine="480"/>
        <w:jc w:val="left"/>
        <w:rPr>
          <w:color w:val="000000" w:themeColor="text1"/>
        </w:rPr>
      </w:pPr>
      <w:r w:rsidRPr="009D03D0">
        <w:rPr>
          <w:color w:val="000000" w:themeColor="text1"/>
        </w:rPr>
        <w:t>1. Kafka</w:t>
      </w:r>
      <w:r w:rsidRPr="009D03D0">
        <w:rPr>
          <w:rFonts w:hint="eastAsia"/>
          <w:color w:val="000000" w:themeColor="text1"/>
        </w:rPr>
        <w:t>消息堆积报警</w:t>
      </w:r>
      <w:r w:rsidR="00901EC3">
        <w:rPr>
          <w:rFonts w:hint="eastAsia"/>
          <w:color w:val="000000" w:themeColor="text1"/>
        </w:rPr>
        <w:t>；</w:t>
      </w:r>
    </w:p>
    <w:p w14:paraId="1993556D" w14:textId="2D2C7B19" w:rsidR="00901EC3" w:rsidRDefault="003B6B3E" w:rsidP="00901EC3">
      <w:pPr>
        <w:ind w:firstLine="480"/>
        <w:jc w:val="left"/>
        <w:rPr>
          <w:color w:val="000000" w:themeColor="text1"/>
        </w:rPr>
      </w:pPr>
      <w:r w:rsidRPr="009D03D0">
        <w:rPr>
          <w:color w:val="000000" w:themeColor="text1"/>
        </w:rPr>
        <w:t xml:space="preserve">2. </w:t>
      </w:r>
      <w:proofErr w:type="spellStart"/>
      <w:r w:rsidRPr="009D03D0">
        <w:rPr>
          <w:color w:val="000000" w:themeColor="text1"/>
        </w:rPr>
        <w:t>Netty</w:t>
      </w:r>
      <w:proofErr w:type="spellEnd"/>
      <w:r w:rsidRPr="009D03D0">
        <w:rPr>
          <w:rFonts w:hint="eastAsia"/>
          <w:color w:val="000000" w:themeColor="text1"/>
        </w:rPr>
        <w:t>最大线程池报警</w:t>
      </w:r>
      <w:r w:rsidR="00901EC3">
        <w:rPr>
          <w:rFonts w:hint="eastAsia"/>
          <w:color w:val="000000" w:themeColor="text1"/>
        </w:rPr>
        <w:t>；</w:t>
      </w:r>
    </w:p>
    <w:p w14:paraId="4769BFA5" w14:textId="24B5FD80" w:rsidR="003B6B3E" w:rsidRPr="009D03D0" w:rsidRDefault="003B6B3E" w:rsidP="00901EC3">
      <w:pPr>
        <w:ind w:firstLine="480"/>
        <w:jc w:val="left"/>
        <w:rPr>
          <w:color w:val="000000" w:themeColor="text1"/>
        </w:rPr>
      </w:pPr>
      <w:r w:rsidRPr="009D03D0">
        <w:rPr>
          <w:color w:val="000000" w:themeColor="text1"/>
        </w:rPr>
        <w:t xml:space="preserve">3. </w:t>
      </w:r>
      <w:r w:rsidRPr="009D03D0">
        <w:rPr>
          <w:rFonts w:hint="eastAsia"/>
          <w:color w:val="000000" w:themeColor="text1"/>
        </w:rPr>
        <w:t>计算平台出现计算死循环，反复重启，导致无法消费</w:t>
      </w:r>
      <w:r w:rsidR="00901EC3">
        <w:rPr>
          <w:rFonts w:hint="eastAsia"/>
          <w:color w:val="000000" w:themeColor="text1"/>
        </w:rPr>
        <w:t>。</w:t>
      </w:r>
    </w:p>
    <w:p w14:paraId="3EEA05B1" w14:textId="56C9A4C8" w:rsidR="003B6B3E" w:rsidRPr="009D03D0" w:rsidRDefault="004365B0" w:rsidP="003B6B3E">
      <w:pPr>
        <w:ind w:firstLine="480"/>
        <w:jc w:val="left"/>
        <w:rPr>
          <w:color w:val="000000" w:themeColor="text1"/>
        </w:rPr>
      </w:pPr>
      <w:r>
        <w:rPr>
          <w:rFonts w:hint="eastAsia"/>
          <w:color w:val="000000" w:themeColor="text1"/>
        </w:rPr>
        <w:t>上述的问题即为在</w:t>
      </w:r>
      <w:r w:rsidR="003B6B3E" w:rsidRPr="009D03D0">
        <w:rPr>
          <w:rFonts w:hint="eastAsia"/>
          <w:color w:val="000000" w:themeColor="text1"/>
        </w:rPr>
        <w:t>性能</w:t>
      </w:r>
      <w:r>
        <w:rPr>
          <w:rFonts w:hint="eastAsia"/>
          <w:color w:val="000000" w:themeColor="text1"/>
        </w:rPr>
        <w:t>上</w:t>
      </w:r>
      <w:r w:rsidR="003B6B3E" w:rsidRPr="009D03D0">
        <w:rPr>
          <w:rFonts w:hint="eastAsia"/>
          <w:color w:val="000000" w:themeColor="text1"/>
        </w:rPr>
        <w:t>可能造成的瓶颈。所以针对以上的三个瓶颈，分</w:t>
      </w:r>
      <w:r w:rsidR="003B6B3E" w:rsidRPr="009D03D0">
        <w:rPr>
          <w:rFonts w:hint="eastAsia"/>
          <w:color w:val="000000" w:themeColor="text1"/>
        </w:rPr>
        <w:lastRenderedPageBreak/>
        <w:t>别进行了不同优化。</w:t>
      </w:r>
    </w:p>
    <w:p w14:paraId="32E92E98" w14:textId="74CAF0BD" w:rsidR="003B6B3E" w:rsidRPr="009D03D0" w:rsidRDefault="003B6B3E" w:rsidP="003B6B3E">
      <w:pPr>
        <w:ind w:firstLine="480"/>
        <w:jc w:val="left"/>
        <w:rPr>
          <w:color w:val="000000" w:themeColor="text1"/>
        </w:rPr>
      </w:pPr>
      <w:r w:rsidRPr="009D03D0">
        <w:rPr>
          <w:rFonts w:hint="eastAsia"/>
          <w:color w:val="000000" w:themeColor="text1"/>
        </w:rPr>
        <w:t>针对</w:t>
      </w:r>
      <w:proofErr w:type="spellStart"/>
      <w:r w:rsidRPr="009D03D0">
        <w:rPr>
          <w:color w:val="000000" w:themeColor="text1"/>
        </w:rPr>
        <w:t>RocketMQ</w:t>
      </w:r>
      <w:proofErr w:type="spellEnd"/>
      <w:r w:rsidRPr="009D03D0">
        <w:rPr>
          <w:rFonts w:hint="eastAsia"/>
          <w:color w:val="000000" w:themeColor="text1"/>
        </w:rPr>
        <w:t>，消息报警消息提高阈值，提前通知生产者降低生产速率。</w:t>
      </w:r>
    </w:p>
    <w:p w14:paraId="36AD4826" w14:textId="28826950" w:rsidR="003B6B3E" w:rsidRPr="009D03D0" w:rsidRDefault="003B6B3E" w:rsidP="003B6B3E">
      <w:pPr>
        <w:ind w:firstLine="480"/>
        <w:jc w:val="left"/>
        <w:rPr>
          <w:color w:val="000000" w:themeColor="text1"/>
        </w:rPr>
      </w:pPr>
      <w:r w:rsidRPr="009D03D0">
        <w:rPr>
          <w:rFonts w:hint="eastAsia"/>
          <w:color w:val="000000" w:themeColor="text1"/>
        </w:rPr>
        <w:t>针对</w:t>
      </w:r>
      <w:proofErr w:type="spellStart"/>
      <w:r w:rsidRPr="009D03D0">
        <w:rPr>
          <w:color w:val="000000" w:themeColor="text1"/>
        </w:rPr>
        <w:t>Netty</w:t>
      </w:r>
      <w:proofErr w:type="spellEnd"/>
      <w:r w:rsidRPr="009D03D0">
        <w:rPr>
          <w:rFonts w:hint="eastAsia"/>
          <w:color w:val="000000" w:themeColor="text1"/>
        </w:rPr>
        <w:t>最大线程，修改</w:t>
      </w:r>
      <w:r w:rsidRPr="009D03D0">
        <w:rPr>
          <w:color w:val="000000" w:themeColor="text1"/>
        </w:rPr>
        <w:t xml:space="preserve">Linux </w:t>
      </w:r>
      <w:proofErr w:type="spellStart"/>
      <w:r w:rsidRPr="009D03D0">
        <w:rPr>
          <w:color w:val="000000" w:themeColor="text1"/>
        </w:rPr>
        <w:t>Ulimit</w:t>
      </w:r>
      <w:proofErr w:type="spellEnd"/>
      <w:r w:rsidRPr="009D03D0">
        <w:rPr>
          <w:rFonts w:hint="eastAsia"/>
          <w:color w:val="000000" w:themeColor="text1"/>
        </w:rPr>
        <w:t>并且启用服务器多核优化</w:t>
      </w:r>
    </w:p>
    <w:p w14:paraId="30B5A5DC" w14:textId="2E0EF635" w:rsidR="003B6B3E" w:rsidRPr="009D03D0" w:rsidRDefault="003B6B3E" w:rsidP="003B6B3E">
      <w:pPr>
        <w:ind w:firstLine="480"/>
        <w:jc w:val="left"/>
        <w:rPr>
          <w:color w:val="000000" w:themeColor="text1"/>
        </w:rPr>
      </w:pPr>
      <w:r w:rsidRPr="009D03D0">
        <w:rPr>
          <w:rFonts w:hint="eastAsia"/>
          <w:color w:val="000000" w:themeColor="text1"/>
        </w:rPr>
        <w:t>针对计算出现的死循环，增加丢弃策略，使用快慢指针记录计算节点，出现死循环立即丢弃当前运算数据。</w:t>
      </w:r>
      <w:bookmarkEnd w:id="348"/>
      <w:bookmarkEnd w:id="349"/>
    </w:p>
    <w:p w14:paraId="1A10519A" w14:textId="789490A6" w:rsidR="00F81316" w:rsidRDefault="0083444F" w:rsidP="0083444F">
      <w:pPr>
        <w:ind w:firstLine="480"/>
        <w:rPr>
          <w:color w:val="000000" w:themeColor="text1"/>
        </w:rPr>
      </w:pPr>
      <w:r w:rsidRPr="009D03D0">
        <w:rPr>
          <w:color w:val="000000" w:themeColor="text1"/>
        </w:rPr>
        <w:tab/>
      </w:r>
      <w:r w:rsidR="004365B0">
        <w:rPr>
          <w:color w:val="000000" w:themeColor="text1"/>
        </w:rPr>
        <w:br w:type="page"/>
      </w:r>
    </w:p>
    <w:p w14:paraId="31AADBE9" w14:textId="02C3513D" w:rsidR="004365B0" w:rsidRPr="009D03D0" w:rsidRDefault="004365B0" w:rsidP="0083444F">
      <w:pPr>
        <w:ind w:firstLine="480"/>
        <w:rPr>
          <w:color w:val="000000" w:themeColor="text1"/>
        </w:rPr>
        <w:sectPr w:rsidR="004365B0" w:rsidRPr="009D03D0" w:rsidSect="00A17FB6">
          <w:headerReference w:type="default" r:id="rId88"/>
          <w:headerReference w:type="first" r:id="rId89"/>
          <w:pgSz w:w="11906" w:h="16838"/>
          <w:pgMar w:top="1440" w:right="1800" w:bottom="1440" w:left="1800" w:header="851" w:footer="992" w:gutter="0"/>
          <w:cols w:space="425"/>
          <w:docGrid w:type="lines" w:linePitch="326"/>
        </w:sectPr>
      </w:pPr>
    </w:p>
    <w:p w14:paraId="4906357B" w14:textId="02CAA23E" w:rsidR="00EC1AF6" w:rsidRPr="009D03D0" w:rsidRDefault="00EC1AF6" w:rsidP="004408EA">
      <w:pPr>
        <w:pStyle w:val="1"/>
        <w:spacing w:after="652"/>
      </w:pPr>
      <w:bookmarkStart w:id="390" w:name="_Toc2274958"/>
      <w:bookmarkStart w:id="391" w:name="_Toc2329335"/>
      <w:bookmarkStart w:id="392" w:name="_Toc3725005"/>
      <w:r w:rsidRPr="009D03D0">
        <w:rPr>
          <w:rFonts w:hint="eastAsia"/>
        </w:rPr>
        <w:lastRenderedPageBreak/>
        <w:t>第九章 结束语</w:t>
      </w:r>
      <w:bookmarkEnd w:id="390"/>
      <w:bookmarkEnd w:id="391"/>
      <w:bookmarkEnd w:id="392"/>
    </w:p>
    <w:p w14:paraId="0E3E79F1" w14:textId="74621A8E" w:rsidR="00EC1AF6" w:rsidRPr="009D03D0" w:rsidRDefault="00EC1AF6" w:rsidP="00EC1AF6">
      <w:pPr>
        <w:ind w:firstLine="480"/>
        <w:rPr>
          <w:color w:val="000000" w:themeColor="text1"/>
        </w:rPr>
      </w:pPr>
      <w:r w:rsidRPr="009D03D0">
        <w:rPr>
          <w:rFonts w:hint="eastAsia"/>
          <w:color w:val="000000" w:themeColor="text1"/>
        </w:rPr>
        <w:t>本章主要对本</w:t>
      </w:r>
      <w:r w:rsidR="00916C61" w:rsidRPr="009D03D0">
        <w:rPr>
          <w:rFonts w:hint="eastAsia"/>
          <w:color w:val="000000" w:themeColor="text1"/>
        </w:rPr>
        <w:t>论文</w:t>
      </w:r>
      <w:r w:rsidRPr="009D03D0">
        <w:rPr>
          <w:rFonts w:hint="eastAsia"/>
          <w:color w:val="000000" w:themeColor="text1"/>
        </w:rPr>
        <w:t>进行归纳性总结，包括</w:t>
      </w:r>
      <w:r w:rsidR="00916C61" w:rsidRPr="009D03D0">
        <w:rPr>
          <w:rFonts w:hint="eastAsia"/>
          <w:color w:val="000000" w:themeColor="text1"/>
        </w:rPr>
        <w:t>论文工作中</w:t>
      </w:r>
      <w:r w:rsidRPr="009D03D0">
        <w:rPr>
          <w:rFonts w:hint="eastAsia"/>
          <w:color w:val="000000" w:themeColor="text1"/>
        </w:rPr>
        <w:t>在算法以及工程上</w:t>
      </w:r>
      <w:r w:rsidR="00916C61" w:rsidRPr="009D03D0">
        <w:rPr>
          <w:rFonts w:hint="eastAsia"/>
          <w:color w:val="000000" w:themeColor="text1"/>
        </w:rPr>
        <w:t>的实现</w:t>
      </w:r>
      <w:r w:rsidR="007C6362">
        <w:rPr>
          <w:rFonts w:hint="eastAsia"/>
          <w:color w:val="000000" w:themeColor="text1"/>
        </w:rPr>
        <w:t>。同时</w:t>
      </w:r>
      <w:r w:rsidRPr="009D03D0">
        <w:rPr>
          <w:rFonts w:hint="eastAsia"/>
          <w:color w:val="000000" w:themeColor="text1"/>
        </w:rPr>
        <w:t>针对工作中不足的地方，指出未来工作可以提升以及修改的地方。</w:t>
      </w:r>
    </w:p>
    <w:p w14:paraId="0DD8C641" w14:textId="68DBFC7C" w:rsidR="00EC1AF6" w:rsidRPr="004408EA" w:rsidRDefault="00EC1AF6" w:rsidP="004408EA">
      <w:pPr>
        <w:pStyle w:val="2"/>
        <w:spacing w:before="326" w:after="326"/>
      </w:pPr>
      <w:bookmarkStart w:id="393" w:name="_Toc2274959"/>
      <w:bookmarkStart w:id="394" w:name="_Toc2329336"/>
      <w:bookmarkStart w:id="395" w:name="_Toc3725006"/>
      <w:r w:rsidRPr="004408EA">
        <w:rPr>
          <w:rFonts w:hint="eastAsia"/>
        </w:rPr>
        <w:t>9</w:t>
      </w:r>
      <w:r w:rsidRPr="004408EA">
        <w:t xml:space="preserve">.1 </w:t>
      </w:r>
      <w:commentRangeStart w:id="396"/>
      <w:r w:rsidRPr="004408EA">
        <w:rPr>
          <w:rFonts w:hint="eastAsia"/>
        </w:rPr>
        <w:t>工作总结</w:t>
      </w:r>
      <w:bookmarkEnd w:id="393"/>
      <w:bookmarkEnd w:id="394"/>
      <w:bookmarkEnd w:id="395"/>
      <w:commentRangeEnd w:id="396"/>
      <w:r w:rsidR="000E39C0">
        <w:rPr>
          <w:rStyle w:val="ac"/>
          <w:rFonts w:eastAsia="宋体" w:cstheme="minorBidi"/>
          <w:b w:val="0"/>
          <w:bCs w:val="0"/>
        </w:rPr>
        <w:commentReference w:id="396"/>
      </w:r>
    </w:p>
    <w:p w14:paraId="6ABFCA32" w14:textId="77777777" w:rsidR="00901EC3" w:rsidRDefault="00EC1AF6" w:rsidP="00901EC3">
      <w:pPr>
        <w:ind w:firstLine="480"/>
        <w:rPr>
          <w:color w:val="000000" w:themeColor="text1"/>
        </w:rPr>
      </w:pPr>
      <w:r w:rsidRPr="009D03D0">
        <w:rPr>
          <w:rFonts w:hint="eastAsia"/>
          <w:color w:val="000000" w:themeColor="text1"/>
        </w:rPr>
        <w:t>本</w:t>
      </w:r>
      <w:r w:rsidR="00916C61" w:rsidRPr="009D03D0">
        <w:rPr>
          <w:rFonts w:hint="eastAsia"/>
          <w:color w:val="000000" w:themeColor="text1"/>
        </w:rPr>
        <w:t>论文</w:t>
      </w:r>
      <w:r w:rsidRPr="009D03D0">
        <w:rPr>
          <w:rFonts w:hint="eastAsia"/>
          <w:color w:val="000000" w:themeColor="text1"/>
        </w:rPr>
        <w:t>搭建了一套流处理的预测系统，并且分模块实现了数据各个阶段的不同处理逻辑。其</w:t>
      </w:r>
      <w:r w:rsidR="00916C61" w:rsidRPr="009D03D0">
        <w:rPr>
          <w:rFonts w:hint="eastAsia"/>
          <w:color w:val="000000" w:themeColor="text1"/>
        </w:rPr>
        <w:t>主要实现的系统包括</w:t>
      </w:r>
      <w:r w:rsidRPr="009D03D0">
        <w:rPr>
          <w:rFonts w:hint="eastAsia"/>
          <w:color w:val="000000" w:themeColor="text1"/>
        </w:rPr>
        <w:t>：</w:t>
      </w:r>
    </w:p>
    <w:p w14:paraId="6C47710A" w14:textId="5772D2D1" w:rsidR="00EC1AF6" w:rsidRPr="009D03D0" w:rsidRDefault="00901EC3" w:rsidP="00901EC3">
      <w:pPr>
        <w:ind w:firstLine="480"/>
        <w:rPr>
          <w:color w:val="000000" w:themeColor="text1"/>
        </w:rPr>
      </w:pPr>
      <w:r>
        <w:rPr>
          <w:rFonts w:hint="eastAsia"/>
          <w:color w:val="000000" w:themeColor="text1"/>
        </w:rPr>
        <w:t>1</w:t>
      </w:r>
      <w:r>
        <w:rPr>
          <w:color w:val="000000" w:themeColor="text1"/>
        </w:rPr>
        <w:t xml:space="preserve">. </w:t>
      </w:r>
      <w:r w:rsidR="00EC1AF6" w:rsidRPr="009D03D0">
        <w:rPr>
          <w:rFonts w:hint="eastAsia"/>
          <w:color w:val="000000" w:themeColor="text1"/>
        </w:rPr>
        <w:t>通信以及消息中间件</w:t>
      </w:r>
    </w:p>
    <w:p w14:paraId="736FCC9F" w14:textId="77777777" w:rsidR="00901EC3" w:rsidRDefault="00EC1AF6" w:rsidP="00901EC3">
      <w:pPr>
        <w:ind w:firstLine="480"/>
        <w:rPr>
          <w:color w:val="000000" w:themeColor="text1"/>
        </w:rPr>
      </w:pPr>
      <w:r w:rsidRPr="009D03D0">
        <w:rPr>
          <w:rFonts w:hint="eastAsia"/>
          <w:color w:val="000000" w:themeColor="text1"/>
        </w:rPr>
        <w:t>使用了通信以及消息中间件，降低了数据流之间的耦合，使得各个模块可以拆开使用，并且提供了一个通用的数据获取工具，后续使用者可以根据自己的要求获取需要的社交网络数据。</w:t>
      </w:r>
    </w:p>
    <w:p w14:paraId="263D5199" w14:textId="13BB4FAE" w:rsidR="00EC1AF6" w:rsidRPr="009D03D0" w:rsidRDefault="00901EC3" w:rsidP="00901EC3">
      <w:pPr>
        <w:ind w:firstLine="480"/>
        <w:rPr>
          <w:color w:val="000000" w:themeColor="text1"/>
        </w:rPr>
      </w:pPr>
      <w:r>
        <w:rPr>
          <w:rFonts w:hint="eastAsia"/>
          <w:color w:val="000000" w:themeColor="text1"/>
        </w:rPr>
        <w:t>2</w:t>
      </w:r>
      <w:r>
        <w:rPr>
          <w:color w:val="000000" w:themeColor="text1"/>
        </w:rPr>
        <w:t xml:space="preserve">. </w:t>
      </w:r>
      <w:r w:rsidR="00EC1AF6" w:rsidRPr="009D03D0">
        <w:rPr>
          <w:rFonts w:hint="eastAsia"/>
          <w:color w:val="000000" w:themeColor="text1"/>
        </w:rPr>
        <w:t>数据展示层</w:t>
      </w:r>
    </w:p>
    <w:p w14:paraId="6D3CC1BB" w14:textId="47EA0D07" w:rsidR="00901EC3" w:rsidRDefault="00EC1AF6" w:rsidP="00901EC3">
      <w:pPr>
        <w:ind w:firstLine="480"/>
        <w:rPr>
          <w:color w:val="000000" w:themeColor="text1"/>
        </w:rPr>
      </w:pPr>
      <w:r w:rsidRPr="009D03D0">
        <w:rPr>
          <w:rFonts w:hint="eastAsia"/>
          <w:color w:val="000000" w:themeColor="text1"/>
        </w:rPr>
        <w:t>通过</w:t>
      </w:r>
      <w:proofErr w:type="spellStart"/>
      <w:r w:rsidRPr="009D03D0">
        <w:rPr>
          <w:rFonts w:hint="eastAsia"/>
          <w:color w:val="000000" w:themeColor="text1"/>
        </w:rPr>
        <w:t>Spring</w:t>
      </w:r>
      <w:r w:rsidR="007C6362">
        <w:rPr>
          <w:rFonts w:hint="eastAsia"/>
          <w:color w:val="000000" w:themeColor="text1"/>
        </w:rPr>
        <w:t>Boot</w:t>
      </w:r>
      <w:proofErr w:type="spellEnd"/>
      <w:r w:rsidRPr="009D03D0">
        <w:rPr>
          <w:rFonts w:hint="eastAsia"/>
          <w:color w:val="000000" w:themeColor="text1"/>
        </w:rPr>
        <w:t>这一快速启动并拓展</w:t>
      </w:r>
      <w:r w:rsidR="007C6362">
        <w:rPr>
          <w:rFonts w:hint="eastAsia"/>
          <w:color w:val="000000" w:themeColor="text1"/>
        </w:rPr>
        <w:t>能力</w:t>
      </w:r>
      <w:r w:rsidRPr="009D03D0">
        <w:rPr>
          <w:rFonts w:hint="eastAsia"/>
          <w:color w:val="000000" w:themeColor="text1"/>
        </w:rPr>
        <w:t>强大的</w:t>
      </w:r>
      <w:r w:rsidRPr="009D03D0">
        <w:rPr>
          <w:rFonts w:hint="eastAsia"/>
          <w:color w:val="000000" w:themeColor="text1"/>
        </w:rPr>
        <w:t>Web</w:t>
      </w:r>
      <w:r w:rsidRPr="009D03D0">
        <w:rPr>
          <w:rFonts w:hint="eastAsia"/>
          <w:color w:val="000000" w:themeColor="text1"/>
        </w:rPr>
        <w:t>框架，</w:t>
      </w:r>
      <w:r w:rsidR="00121718">
        <w:rPr>
          <w:rFonts w:hint="eastAsia"/>
          <w:color w:val="000000" w:themeColor="text1"/>
        </w:rPr>
        <w:t>现</w:t>
      </w:r>
      <w:r w:rsidRPr="009D03D0">
        <w:rPr>
          <w:rFonts w:hint="eastAsia"/>
          <w:color w:val="000000" w:themeColor="text1"/>
        </w:rPr>
        <w:t>有的大数据可视化的代码可以轻易复用于展示其他类似的数据工作</w:t>
      </w:r>
      <w:r w:rsidR="007C6362">
        <w:rPr>
          <w:rFonts w:hint="eastAsia"/>
          <w:color w:val="000000" w:themeColor="text1"/>
        </w:rPr>
        <w:t>。</w:t>
      </w:r>
      <w:r w:rsidRPr="009D03D0">
        <w:rPr>
          <w:rFonts w:hint="eastAsia"/>
          <w:color w:val="000000" w:themeColor="text1"/>
        </w:rPr>
        <w:t>只需要本地自行定义</w:t>
      </w:r>
      <w:proofErr w:type="spellStart"/>
      <w:r w:rsidR="007C6362">
        <w:rPr>
          <w:rFonts w:hint="eastAsia"/>
          <w:color w:val="000000" w:themeColor="text1"/>
        </w:rPr>
        <w:t>E</w:t>
      </w:r>
      <w:r w:rsidRPr="009D03D0">
        <w:rPr>
          <w:rFonts w:hint="eastAsia"/>
          <w:color w:val="000000" w:themeColor="text1"/>
        </w:rPr>
        <w:t>charts</w:t>
      </w:r>
      <w:proofErr w:type="spellEnd"/>
      <w:r w:rsidRPr="009D03D0">
        <w:rPr>
          <w:rFonts w:hint="eastAsia"/>
          <w:color w:val="000000" w:themeColor="text1"/>
        </w:rPr>
        <w:t>的数据展示的</w:t>
      </w:r>
      <w:r w:rsidRPr="009D03D0">
        <w:rPr>
          <w:rFonts w:hint="eastAsia"/>
          <w:color w:val="000000" w:themeColor="text1"/>
        </w:rPr>
        <w:t>JavaScript</w:t>
      </w:r>
      <w:r w:rsidRPr="009D03D0">
        <w:rPr>
          <w:rFonts w:hint="eastAsia"/>
          <w:color w:val="000000" w:themeColor="text1"/>
        </w:rPr>
        <w:t>格式，即可将内容方便展示到</w:t>
      </w:r>
      <w:r w:rsidRPr="009D03D0">
        <w:rPr>
          <w:rFonts w:hint="eastAsia"/>
          <w:color w:val="000000" w:themeColor="text1"/>
        </w:rPr>
        <w:t>Web</w:t>
      </w:r>
      <w:r w:rsidRPr="009D03D0">
        <w:rPr>
          <w:rFonts w:hint="eastAsia"/>
          <w:color w:val="000000" w:themeColor="text1"/>
        </w:rPr>
        <w:t>上。</w:t>
      </w:r>
    </w:p>
    <w:p w14:paraId="4789518B" w14:textId="6521E662" w:rsidR="00901EC3" w:rsidRDefault="00901EC3" w:rsidP="00901EC3">
      <w:pPr>
        <w:ind w:firstLine="480"/>
        <w:rPr>
          <w:color w:val="000000" w:themeColor="text1"/>
        </w:rPr>
      </w:pPr>
      <w:r>
        <w:rPr>
          <w:rFonts w:hint="eastAsia"/>
          <w:color w:val="000000" w:themeColor="text1"/>
        </w:rPr>
        <w:t>3</w:t>
      </w:r>
      <w:r>
        <w:rPr>
          <w:color w:val="000000" w:themeColor="text1"/>
        </w:rPr>
        <w:t xml:space="preserve">. </w:t>
      </w:r>
      <w:r w:rsidR="00EC1AF6" w:rsidRPr="009D03D0">
        <w:rPr>
          <w:rFonts w:hint="eastAsia"/>
          <w:color w:val="000000" w:themeColor="text1"/>
        </w:rPr>
        <w:t>流系统的测试流程</w:t>
      </w:r>
    </w:p>
    <w:p w14:paraId="759F817D" w14:textId="5C194910" w:rsidR="00901EC3" w:rsidRDefault="00EC1AF6" w:rsidP="00901EC3">
      <w:pPr>
        <w:ind w:firstLine="480"/>
        <w:rPr>
          <w:color w:val="000000" w:themeColor="text1"/>
        </w:rPr>
      </w:pPr>
      <w:r w:rsidRPr="009D03D0">
        <w:rPr>
          <w:rFonts w:hint="eastAsia"/>
          <w:color w:val="000000" w:themeColor="text1"/>
        </w:rPr>
        <w:t>针对于要求严格的高可用系统，完备的测试流程</w:t>
      </w:r>
      <w:r w:rsidRPr="009D03D0">
        <w:rPr>
          <w:rFonts w:ascii="Cambria" w:hAnsi="Cambria" w:cs="Cambria" w:hint="eastAsia"/>
          <w:color w:val="000000" w:themeColor="text1"/>
        </w:rPr>
        <w:t>是</w:t>
      </w:r>
      <w:r w:rsidRPr="009D03D0">
        <w:rPr>
          <w:rFonts w:hint="eastAsia"/>
          <w:color w:val="000000" w:themeColor="text1"/>
        </w:rPr>
        <w:t>必不可少的一个环节，将测试规范化到文档，按照测试规范执行单元测试</w:t>
      </w:r>
      <w:r w:rsidR="007C6362">
        <w:rPr>
          <w:rFonts w:hint="eastAsia"/>
          <w:color w:val="000000" w:themeColor="text1"/>
        </w:rPr>
        <w:t>、</w:t>
      </w:r>
      <w:r w:rsidRPr="009D03D0">
        <w:rPr>
          <w:rFonts w:hint="eastAsia"/>
          <w:color w:val="000000" w:themeColor="text1"/>
        </w:rPr>
        <w:t>服务测试</w:t>
      </w:r>
      <w:r w:rsidR="007C6362">
        <w:rPr>
          <w:rFonts w:hint="eastAsia"/>
          <w:color w:val="000000" w:themeColor="text1"/>
        </w:rPr>
        <w:t>、</w:t>
      </w:r>
      <w:r w:rsidRPr="009D03D0">
        <w:rPr>
          <w:rFonts w:hint="eastAsia"/>
          <w:color w:val="000000" w:themeColor="text1"/>
        </w:rPr>
        <w:t>DAO</w:t>
      </w:r>
      <w:r w:rsidRPr="009D03D0">
        <w:rPr>
          <w:rFonts w:hint="eastAsia"/>
          <w:color w:val="000000" w:themeColor="text1"/>
        </w:rPr>
        <w:t>测试</w:t>
      </w:r>
      <w:r w:rsidR="007C6362">
        <w:rPr>
          <w:rFonts w:hint="eastAsia"/>
          <w:color w:val="000000" w:themeColor="text1"/>
        </w:rPr>
        <w:t>、</w:t>
      </w:r>
      <w:r w:rsidRPr="009D03D0">
        <w:rPr>
          <w:rFonts w:hint="eastAsia"/>
          <w:color w:val="000000" w:themeColor="text1"/>
        </w:rPr>
        <w:t>联合测试</w:t>
      </w:r>
      <w:r w:rsidR="007C6362">
        <w:rPr>
          <w:rFonts w:hint="eastAsia"/>
          <w:color w:val="000000" w:themeColor="text1"/>
        </w:rPr>
        <w:t>、</w:t>
      </w:r>
      <w:r w:rsidRPr="009D03D0">
        <w:rPr>
          <w:rFonts w:hint="eastAsia"/>
          <w:color w:val="000000" w:themeColor="text1"/>
        </w:rPr>
        <w:t>压力测试</w:t>
      </w:r>
      <w:r w:rsidR="007C6362">
        <w:rPr>
          <w:rFonts w:hint="eastAsia"/>
          <w:color w:val="000000" w:themeColor="text1"/>
        </w:rPr>
        <w:t>等</w:t>
      </w:r>
      <w:r w:rsidRPr="009D03D0">
        <w:rPr>
          <w:rFonts w:hint="eastAsia"/>
          <w:color w:val="000000" w:themeColor="text1"/>
        </w:rPr>
        <w:t>，才能保证</w:t>
      </w:r>
      <w:r w:rsidR="007C6362">
        <w:rPr>
          <w:rFonts w:hint="eastAsia"/>
          <w:color w:val="000000" w:themeColor="text1"/>
        </w:rPr>
        <w:t>部署后的</w:t>
      </w:r>
      <w:r w:rsidRPr="009D03D0">
        <w:rPr>
          <w:rFonts w:hint="eastAsia"/>
          <w:color w:val="000000" w:themeColor="text1"/>
        </w:rPr>
        <w:t>可用。</w:t>
      </w:r>
    </w:p>
    <w:p w14:paraId="0B9BBF98" w14:textId="6735643E" w:rsidR="00EC1AF6" w:rsidRPr="009D03D0" w:rsidRDefault="00901EC3" w:rsidP="00901EC3">
      <w:pPr>
        <w:ind w:firstLine="480"/>
        <w:rPr>
          <w:color w:val="000000" w:themeColor="text1"/>
        </w:rPr>
      </w:pPr>
      <w:r>
        <w:rPr>
          <w:rFonts w:hint="eastAsia"/>
          <w:color w:val="000000" w:themeColor="text1"/>
        </w:rPr>
        <w:t>4</w:t>
      </w:r>
      <w:r>
        <w:rPr>
          <w:color w:val="000000" w:themeColor="text1"/>
        </w:rPr>
        <w:t xml:space="preserve">. </w:t>
      </w:r>
      <w:r w:rsidR="00EC1AF6" w:rsidRPr="009D03D0">
        <w:rPr>
          <w:rFonts w:hint="eastAsia"/>
          <w:color w:val="000000" w:themeColor="text1"/>
        </w:rPr>
        <w:t>计算平台的部署</w:t>
      </w:r>
    </w:p>
    <w:p w14:paraId="7111D66C" w14:textId="52B1E863" w:rsidR="00EC1AF6" w:rsidRPr="009D03D0" w:rsidRDefault="00EC1AF6" w:rsidP="00EC1AF6">
      <w:pPr>
        <w:ind w:firstLine="480"/>
        <w:rPr>
          <w:color w:val="000000" w:themeColor="text1"/>
        </w:rPr>
      </w:pPr>
      <w:r w:rsidRPr="009D03D0">
        <w:rPr>
          <w:rFonts w:hint="eastAsia"/>
          <w:color w:val="000000" w:themeColor="text1"/>
        </w:rPr>
        <w:t>针对于数据计算模块，</w:t>
      </w:r>
      <w:r w:rsidR="007C6362">
        <w:rPr>
          <w:rFonts w:hint="eastAsia"/>
          <w:color w:val="000000" w:themeColor="text1"/>
        </w:rPr>
        <w:t>有</w:t>
      </w:r>
      <w:r w:rsidRPr="009D03D0">
        <w:rPr>
          <w:rFonts w:hint="eastAsia"/>
          <w:color w:val="000000" w:themeColor="text1"/>
        </w:rPr>
        <w:t>比较多优化的方向，例如中间变量储存，矩阵加速等等，这些作为宝贵的在线计算部署经验，可以供参考。</w:t>
      </w:r>
    </w:p>
    <w:p w14:paraId="66A7E84F" w14:textId="2FCFA272" w:rsidR="00EC1AF6" w:rsidRPr="009D03D0" w:rsidRDefault="00EC1AF6" w:rsidP="00EC1AF6">
      <w:pPr>
        <w:ind w:firstLine="480"/>
        <w:rPr>
          <w:color w:val="000000" w:themeColor="text1"/>
        </w:rPr>
      </w:pPr>
      <w:r w:rsidRPr="009D03D0">
        <w:rPr>
          <w:rFonts w:hint="eastAsia"/>
          <w:color w:val="000000" w:themeColor="text1"/>
        </w:rPr>
        <w:t>本</w:t>
      </w:r>
      <w:r w:rsidR="009B3502">
        <w:rPr>
          <w:rFonts w:hint="eastAsia"/>
          <w:color w:val="000000" w:themeColor="text1"/>
        </w:rPr>
        <w:t>文</w:t>
      </w:r>
      <w:r w:rsidRPr="009D03D0">
        <w:rPr>
          <w:rFonts w:hint="eastAsia"/>
          <w:color w:val="000000" w:themeColor="text1"/>
        </w:rPr>
        <w:t>在算法上提出了改进更新以及淘汰策略的</w:t>
      </w:r>
      <w:r w:rsidR="00F8293B" w:rsidRPr="009D03D0">
        <w:rPr>
          <w:color w:val="000000" w:themeColor="text1"/>
        </w:rPr>
        <w:t>Incremental/Decremental</w:t>
      </w:r>
      <w:r w:rsidRPr="009D03D0">
        <w:rPr>
          <w:color w:val="000000" w:themeColor="text1"/>
        </w:rPr>
        <w:t xml:space="preserve"> </w:t>
      </w:r>
      <w:r w:rsidRPr="009D03D0">
        <w:rPr>
          <w:rFonts w:hint="eastAsia"/>
          <w:color w:val="000000" w:themeColor="text1"/>
        </w:rPr>
        <w:t>SVM</w:t>
      </w:r>
      <w:r w:rsidR="00916C61" w:rsidRPr="009D03D0">
        <w:rPr>
          <w:rFonts w:hint="eastAsia"/>
          <w:color w:val="000000" w:themeColor="text1"/>
        </w:rPr>
        <w:t>算法</w:t>
      </w:r>
      <w:r w:rsidRPr="009D03D0">
        <w:rPr>
          <w:rFonts w:hint="eastAsia"/>
          <w:color w:val="000000" w:themeColor="text1"/>
        </w:rPr>
        <w:t>与最小化更新步长的</w:t>
      </w:r>
      <w:r w:rsidR="00F8293B" w:rsidRPr="009D03D0">
        <w:rPr>
          <w:color w:val="000000" w:themeColor="text1"/>
        </w:rPr>
        <w:t xml:space="preserve">Online Passive </w:t>
      </w:r>
      <w:r w:rsidR="009C06EA" w:rsidRPr="009D03D0">
        <w:rPr>
          <w:color w:val="000000" w:themeColor="text1"/>
        </w:rPr>
        <w:t>Aggressive</w:t>
      </w:r>
      <w:r w:rsidRPr="009D03D0">
        <w:rPr>
          <w:color w:val="000000" w:themeColor="text1"/>
        </w:rPr>
        <w:t xml:space="preserve"> </w:t>
      </w:r>
      <w:r w:rsidRPr="009D03D0">
        <w:rPr>
          <w:rFonts w:hint="eastAsia"/>
          <w:color w:val="000000" w:themeColor="text1"/>
        </w:rPr>
        <w:t>SVM</w:t>
      </w:r>
      <w:r w:rsidR="00916C61" w:rsidRPr="009D03D0">
        <w:rPr>
          <w:rFonts w:hint="eastAsia"/>
          <w:color w:val="000000" w:themeColor="text1"/>
        </w:rPr>
        <w:t>算法</w:t>
      </w:r>
      <w:r w:rsidRPr="009D03D0">
        <w:rPr>
          <w:rFonts w:hint="eastAsia"/>
          <w:color w:val="000000" w:themeColor="text1"/>
        </w:rPr>
        <w:t>。针对在线的</w:t>
      </w:r>
      <w:r w:rsidRPr="009D03D0">
        <w:rPr>
          <w:rFonts w:hint="eastAsia"/>
          <w:color w:val="000000" w:themeColor="text1"/>
        </w:rPr>
        <w:t>SVM</w:t>
      </w:r>
      <w:r w:rsidRPr="009D03D0">
        <w:rPr>
          <w:rFonts w:hint="eastAsia"/>
          <w:color w:val="000000" w:themeColor="text1"/>
        </w:rPr>
        <w:t>算法，算法的关键是确定历史数据以及新到来的数据如何“分担”影响模型的比例。提出的算法均可以通过某些参数条件，来实时动态调整、更新新到来数据以及历史数据的对模型影响比例，使得算法能够充分利用时刻变化的社交网络的舆论情感</w:t>
      </w:r>
      <w:r w:rsidR="007C6362">
        <w:rPr>
          <w:rFonts w:hint="eastAsia"/>
          <w:color w:val="000000" w:themeColor="text1"/>
        </w:rPr>
        <w:t>数据</w:t>
      </w:r>
      <w:r w:rsidRPr="009D03D0">
        <w:rPr>
          <w:rFonts w:hint="eastAsia"/>
          <w:color w:val="000000" w:themeColor="text1"/>
        </w:rPr>
        <w:t>。</w:t>
      </w:r>
    </w:p>
    <w:p w14:paraId="52881C47" w14:textId="7916BFD0" w:rsidR="00EC1AF6" w:rsidRPr="004408EA" w:rsidRDefault="00DC1C0C" w:rsidP="004408EA">
      <w:pPr>
        <w:pStyle w:val="2"/>
        <w:spacing w:before="326" w:after="326"/>
      </w:pPr>
      <w:bookmarkStart w:id="397" w:name="_Toc2274960"/>
      <w:bookmarkStart w:id="398" w:name="_Toc2329337"/>
      <w:bookmarkStart w:id="399" w:name="_Toc3725007"/>
      <w:r>
        <w:t xml:space="preserve">9.2 </w:t>
      </w:r>
      <w:r w:rsidR="00EC1AF6" w:rsidRPr="004408EA">
        <w:rPr>
          <w:rFonts w:hint="eastAsia"/>
        </w:rPr>
        <w:t>工作</w:t>
      </w:r>
      <w:commentRangeStart w:id="400"/>
      <w:r w:rsidR="00EC1AF6" w:rsidRPr="004408EA">
        <w:rPr>
          <w:rFonts w:hint="eastAsia"/>
        </w:rPr>
        <w:t>不足</w:t>
      </w:r>
      <w:bookmarkEnd w:id="397"/>
      <w:bookmarkEnd w:id="398"/>
      <w:bookmarkEnd w:id="399"/>
      <w:commentRangeEnd w:id="400"/>
      <w:r w:rsidR="000B45FD">
        <w:rPr>
          <w:rStyle w:val="ac"/>
          <w:rFonts w:eastAsia="宋体" w:cstheme="minorBidi"/>
          <w:b w:val="0"/>
          <w:bCs w:val="0"/>
        </w:rPr>
        <w:commentReference w:id="400"/>
      </w:r>
    </w:p>
    <w:p w14:paraId="4AB1BA1E" w14:textId="0609B6DE" w:rsidR="00EC1AF6" w:rsidRPr="009D03D0" w:rsidRDefault="00EC1AF6" w:rsidP="00EC1AF6">
      <w:pPr>
        <w:ind w:firstLine="480"/>
        <w:rPr>
          <w:color w:val="000000" w:themeColor="text1"/>
        </w:rPr>
      </w:pPr>
      <w:r w:rsidRPr="009D03D0">
        <w:rPr>
          <w:rFonts w:hint="eastAsia"/>
          <w:color w:val="000000" w:themeColor="text1"/>
        </w:rPr>
        <w:t>本</w:t>
      </w:r>
      <w:r w:rsidR="009B3502">
        <w:rPr>
          <w:rFonts w:hint="eastAsia"/>
          <w:color w:val="000000" w:themeColor="text1"/>
        </w:rPr>
        <w:t>论文</w:t>
      </w:r>
      <w:r w:rsidRPr="009D03D0">
        <w:rPr>
          <w:rFonts w:hint="eastAsia"/>
          <w:color w:val="000000" w:themeColor="text1"/>
        </w:rPr>
        <w:t>在实践过程中出现许多的问题，部分得到比较好的解决，部分并没有十分好的解决方案。主要包括的有：</w:t>
      </w:r>
    </w:p>
    <w:p w14:paraId="1F3DE113" w14:textId="17389006" w:rsidR="00EC1AF6" w:rsidRPr="009D03D0" w:rsidRDefault="00EC1AF6" w:rsidP="00EC1AF6">
      <w:pPr>
        <w:ind w:firstLine="480"/>
        <w:rPr>
          <w:color w:val="000000" w:themeColor="text1"/>
        </w:rPr>
      </w:pPr>
      <w:r w:rsidRPr="009D03D0">
        <w:rPr>
          <w:rFonts w:hint="eastAsia"/>
          <w:color w:val="000000" w:themeColor="text1"/>
        </w:rPr>
        <w:t xml:space="preserve">1. </w:t>
      </w:r>
      <w:r w:rsidR="005E007A" w:rsidRPr="009D03D0">
        <w:rPr>
          <w:rFonts w:hint="eastAsia"/>
          <w:color w:val="000000" w:themeColor="text1"/>
        </w:rPr>
        <w:t>系统</w:t>
      </w:r>
      <w:r w:rsidRPr="009D03D0">
        <w:rPr>
          <w:rFonts w:hint="eastAsia"/>
          <w:color w:val="000000" w:themeColor="text1"/>
        </w:rPr>
        <w:t>的解耦性不够</w:t>
      </w:r>
      <w:r w:rsidR="00CA6D76">
        <w:rPr>
          <w:rFonts w:hint="eastAsia"/>
          <w:color w:val="000000" w:themeColor="text1"/>
        </w:rPr>
        <w:t>。</w:t>
      </w:r>
    </w:p>
    <w:p w14:paraId="23F05704" w14:textId="63BB7A26" w:rsidR="00EC1AF6" w:rsidRPr="009D03D0" w:rsidRDefault="00901EC3" w:rsidP="00EC1AF6">
      <w:pPr>
        <w:ind w:firstLine="480"/>
        <w:rPr>
          <w:color w:val="000000" w:themeColor="text1"/>
        </w:rPr>
      </w:pPr>
      <w:r>
        <w:rPr>
          <w:rFonts w:hint="eastAsia"/>
          <w:color w:val="000000" w:themeColor="text1"/>
        </w:rPr>
        <w:t>本文工作</w:t>
      </w:r>
      <w:r w:rsidR="00EC1AF6" w:rsidRPr="009D03D0">
        <w:rPr>
          <w:rFonts w:hint="eastAsia"/>
          <w:color w:val="000000" w:themeColor="text1"/>
        </w:rPr>
        <w:t>只能为当前计算平台的计算数据服务，而</w:t>
      </w:r>
      <w:r>
        <w:rPr>
          <w:rFonts w:hint="eastAsia"/>
          <w:color w:val="000000" w:themeColor="text1"/>
        </w:rPr>
        <w:t>并</w:t>
      </w:r>
      <w:r w:rsidR="00EC1AF6" w:rsidRPr="009D03D0">
        <w:rPr>
          <w:rFonts w:hint="eastAsia"/>
          <w:color w:val="000000" w:themeColor="text1"/>
        </w:rPr>
        <w:t>没有规定一种通用的数据格式可以用于其他分析的算法。</w:t>
      </w:r>
      <w:r>
        <w:rPr>
          <w:rFonts w:hint="eastAsia"/>
          <w:color w:val="000000" w:themeColor="text1"/>
        </w:rPr>
        <w:t>且</w:t>
      </w:r>
      <w:r w:rsidR="00EC1AF6" w:rsidRPr="009D03D0">
        <w:rPr>
          <w:rFonts w:hint="eastAsia"/>
          <w:color w:val="000000" w:themeColor="text1"/>
        </w:rPr>
        <w:t>一些字段定义模糊不清使得</w:t>
      </w:r>
      <w:r w:rsidR="000A5FF2">
        <w:rPr>
          <w:rFonts w:hint="eastAsia"/>
          <w:color w:val="000000" w:themeColor="text1"/>
        </w:rPr>
        <w:t>工程移植存在</w:t>
      </w:r>
      <w:r w:rsidR="00EC1AF6" w:rsidRPr="009D03D0">
        <w:rPr>
          <w:rFonts w:hint="eastAsia"/>
          <w:color w:val="000000" w:themeColor="text1"/>
        </w:rPr>
        <w:t>难</w:t>
      </w:r>
      <w:r w:rsidR="000A5FF2">
        <w:rPr>
          <w:rFonts w:hint="eastAsia"/>
          <w:color w:val="000000" w:themeColor="text1"/>
        </w:rPr>
        <w:lastRenderedPageBreak/>
        <w:t>度。</w:t>
      </w:r>
      <w:r w:rsidR="00EC1AF6" w:rsidRPr="009D03D0">
        <w:rPr>
          <w:rFonts w:hint="eastAsia"/>
          <w:color w:val="000000" w:themeColor="text1"/>
        </w:rPr>
        <w:t>例如推文优先级依靠</w:t>
      </w:r>
      <w:r w:rsidR="000A5FF2">
        <w:rPr>
          <w:rFonts w:hint="eastAsia"/>
          <w:color w:val="000000" w:themeColor="text1"/>
        </w:rPr>
        <w:t>关注数量区分，但其他工程的推文优先级可能和时间，内容翔实程度等</w:t>
      </w:r>
      <w:r w:rsidR="00EC1AF6" w:rsidRPr="009D03D0">
        <w:rPr>
          <w:rFonts w:hint="eastAsia"/>
          <w:color w:val="000000" w:themeColor="text1"/>
        </w:rPr>
        <w:t>有关</w:t>
      </w:r>
      <w:r w:rsidR="003C7F34">
        <w:rPr>
          <w:rFonts w:hint="eastAsia"/>
          <w:color w:val="000000" w:themeColor="text1"/>
        </w:rPr>
        <w:t>。</w:t>
      </w:r>
      <w:r w:rsidR="00EC1AF6" w:rsidRPr="009D03D0">
        <w:rPr>
          <w:rFonts w:hint="eastAsia"/>
          <w:color w:val="000000" w:themeColor="text1"/>
        </w:rPr>
        <w:t>没有生成完整的优先级计算接口</w:t>
      </w:r>
      <w:r w:rsidR="003C7F34">
        <w:rPr>
          <w:rFonts w:hint="eastAsia"/>
          <w:color w:val="000000" w:themeColor="text1"/>
        </w:rPr>
        <w:t>或会造成</w:t>
      </w:r>
      <w:r w:rsidR="00EC1AF6" w:rsidRPr="009D03D0">
        <w:rPr>
          <w:rFonts w:hint="eastAsia"/>
          <w:color w:val="000000" w:themeColor="text1"/>
        </w:rPr>
        <w:t>复用比较困难。</w:t>
      </w:r>
    </w:p>
    <w:p w14:paraId="5647085F" w14:textId="5B95A6CB" w:rsidR="00EC1AF6" w:rsidRPr="009D03D0" w:rsidRDefault="00EC1AF6" w:rsidP="00EC1AF6">
      <w:pPr>
        <w:ind w:firstLine="480"/>
        <w:rPr>
          <w:color w:val="000000" w:themeColor="text1"/>
        </w:rPr>
      </w:pPr>
      <w:r w:rsidRPr="009D03D0">
        <w:rPr>
          <w:color w:val="000000" w:themeColor="text1"/>
        </w:rPr>
        <w:t xml:space="preserve">2. </w:t>
      </w:r>
      <w:r w:rsidRPr="009D03D0">
        <w:rPr>
          <w:rFonts w:hint="eastAsia"/>
          <w:color w:val="000000" w:themeColor="text1"/>
        </w:rPr>
        <w:t>算法</w:t>
      </w:r>
      <w:r w:rsidR="001149B9">
        <w:rPr>
          <w:rFonts w:hint="eastAsia"/>
          <w:color w:val="000000" w:themeColor="text1"/>
        </w:rPr>
        <w:t>效果</w:t>
      </w:r>
      <w:r w:rsidRPr="009D03D0">
        <w:rPr>
          <w:rFonts w:hint="eastAsia"/>
          <w:color w:val="000000" w:themeColor="text1"/>
        </w:rPr>
        <w:t>没有</w:t>
      </w:r>
      <w:r w:rsidR="00916C61" w:rsidRPr="009D03D0">
        <w:rPr>
          <w:rFonts w:hint="eastAsia"/>
          <w:color w:val="000000" w:themeColor="text1"/>
        </w:rPr>
        <w:t>达到</w:t>
      </w:r>
      <w:r w:rsidRPr="009D03D0">
        <w:rPr>
          <w:rFonts w:hint="eastAsia"/>
          <w:color w:val="000000" w:themeColor="text1"/>
        </w:rPr>
        <w:t>预期</w:t>
      </w:r>
    </w:p>
    <w:p w14:paraId="3D1D1363" w14:textId="5652C518" w:rsidR="001149B9" w:rsidRDefault="00901EC3" w:rsidP="00EC1AF6">
      <w:pPr>
        <w:ind w:firstLine="480"/>
        <w:rPr>
          <w:color w:val="000000" w:themeColor="text1"/>
        </w:rPr>
      </w:pPr>
      <w:r>
        <w:rPr>
          <w:rFonts w:hint="eastAsia"/>
          <w:color w:val="000000" w:themeColor="text1"/>
        </w:rPr>
        <w:t>本文工作</w:t>
      </w:r>
      <w:r w:rsidR="00EC1AF6" w:rsidRPr="009D03D0">
        <w:rPr>
          <w:rFonts w:hint="eastAsia"/>
          <w:color w:val="000000" w:themeColor="text1"/>
        </w:rPr>
        <w:t>针对在纳斯达克证券交易所以及纽约证券交易所上百家公司进行了跟踪，只有大约</w:t>
      </w:r>
      <w:r w:rsidR="00EC1AF6" w:rsidRPr="009D03D0">
        <w:rPr>
          <w:color w:val="000000" w:themeColor="text1"/>
        </w:rPr>
        <w:t>30%-40%</w:t>
      </w:r>
      <w:r w:rsidR="00EC1AF6" w:rsidRPr="009D03D0">
        <w:rPr>
          <w:rFonts w:hint="eastAsia"/>
          <w:color w:val="000000" w:themeColor="text1"/>
        </w:rPr>
        <w:t>的公司会有比较好的情感分析结果。剩余的</w:t>
      </w:r>
      <w:r w:rsidR="00EC1AF6" w:rsidRPr="009D03D0">
        <w:rPr>
          <w:rFonts w:hint="eastAsia"/>
          <w:color w:val="000000" w:themeColor="text1"/>
        </w:rPr>
        <w:t>6</w:t>
      </w:r>
      <w:r w:rsidR="00EC1AF6" w:rsidRPr="009D03D0">
        <w:rPr>
          <w:color w:val="000000" w:themeColor="text1"/>
        </w:rPr>
        <w:t>0%-70%</w:t>
      </w:r>
      <w:r w:rsidR="000A5FF2">
        <w:rPr>
          <w:rFonts w:hint="eastAsia"/>
          <w:color w:val="000000" w:themeColor="text1"/>
        </w:rPr>
        <w:t>的公司预测效果不理想，其公司股价和舆论的关系</w:t>
      </w:r>
      <w:r w:rsidR="00EC1AF6" w:rsidRPr="009D03D0">
        <w:rPr>
          <w:rFonts w:hint="eastAsia"/>
          <w:color w:val="000000" w:themeColor="text1"/>
        </w:rPr>
        <w:t>没有</w:t>
      </w:r>
      <w:r w:rsidR="000A5FF2">
        <w:rPr>
          <w:rFonts w:hint="eastAsia"/>
          <w:color w:val="000000" w:themeColor="text1"/>
        </w:rPr>
        <w:t>预计中的</w:t>
      </w:r>
      <w:r w:rsidR="00EC1AF6" w:rsidRPr="009D03D0">
        <w:rPr>
          <w:rFonts w:hint="eastAsia"/>
          <w:color w:val="000000" w:themeColor="text1"/>
        </w:rPr>
        <w:t>密切。</w:t>
      </w:r>
      <w:r w:rsidR="001149B9">
        <w:rPr>
          <w:rFonts w:hint="eastAsia"/>
          <w:color w:val="000000" w:themeColor="text1"/>
        </w:rPr>
        <w:t>另外，</w:t>
      </w:r>
      <w:r w:rsidR="001149B9" w:rsidRPr="009D03D0">
        <w:rPr>
          <w:rFonts w:hint="eastAsia"/>
          <w:color w:val="000000" w:themeColor="text1"/>
        </w:rPr>
        <w:t>由于平台的运算资源受限，大量运算资源提供给在线算法，无法同时在计算平台上部署更多的情感分析算法实例，仅能选择计算简单以及有代表性的两类算法用于比较，</w:t>
      </w:r>
      <w:r w:rsidR="001149B9">
        <w:rPr>
          <w:rFonts w:hint="eastAsia"/>
          <w:color w:val="000000" w:themeColor="text1"/>
        </w:rPr>
        <w:t>所以</w:t>
      </w:r>
      <w:r w:rsidR="001149B9" w:rsidRPr="009D03D0">
        <w:rPr>
          <w:rFonts w:hint="eastAsia"/>
          <w:color w:val="000000" w:themeColor="text1"/>
        </w:rPr>
        <w:t>相对于其他的情感分析算法的优势与劣势无法得知。</w:t>
      </w:r>
    </w:p>
    <w:p w14:paraId="22667766" w14:textId="2D48DF7B" w:rsidR="00EC1AF6" w:rsidRPr="009D03D0" w:rsidRDefault="00EC1AF6" w:rsidP="00EC1AF6">
      <w:pPr>
        <w:ind w:firstLine="480"/>
        <w:rPr>
          <w:color w:val="000000" w:themeColor="text1"/>
        </w:rPr>
      </w:pPr>
      <w:r w:rsidRPr="009D03D0">
        <w:rPr>
          <w:color w:val="000000" w:themeColor="text1"/>
        </w:rPr>
        <w:t xml:space="preserve">3. </w:t>
      </w:r>
      <w:r w:rsidR="001149B9">
        <w:rPr>
          <w:rFonts w:hint="eastAsia"/>
          <w:color w:val="000000" w:themeColor="text1"/>
        </w:rPr>
        <w:t>系统稳定性</w:t>
      </w:r>
      <w:r w:rsidRPr="009D03D0">
        <w:rPr>
          <w:rFonts w:hint="eastAsia"/>
          <w:color w:val="000000" w:themeColor="text1"/>
        </w:rPr>
        <w:t>出现比较大的波动</w:t>
      </w:r>
    </w:p>
    <w:p w14:paraId="2C565EF2" w14:textId="177DED63" w:rsidR="001149B9" w:rsidRPr="009D03D0" w:rsidRDefault="00901EC3" w:rsidP="001149B9">
      <w:pPr>
        <w:ind w:firstLine="480"/>
        <w:rPr>
          <w:color w:val="000000" w:themeColor="text1"/>
        </w:rPr>
      </w:pPr>
      <w:r>
        <w:rPr>
          <w:rFonts w:hint="eastAsia"/>
          <w:color w:val="000000" w:themeColor="text1"/>
        </w:rPr>
        <w:t>本</w:t>
      </w:r>
      <w:r w:rsidR="000A5FF2">
        <w:rPr>
          <w:rFonts w:hint="eastAsia"/>
          <w:color w:val="000000" w:themeColor="text1"/>
        </w:rPr>
        <w:t>研究</w:t>
      </w:r>
      <w:r w:rsidR="00EC1AF6" w:rsidRPr="009D03D0">
        <w:rPr>
          <w:rFonts w:hint="eastAsia"/>
          <w:color w:val="000000" w:themeColor="text1"/>
        </w:rPr>
        <w:t>在压测环节碰到的问题依旧偶尔会复现，即在线算法迭代过程过久</w:t>
      </w:r>
      <w:r w:rsidR="003C7F34">
        <w:rPr>
          <w:rFonts w:hint="eastAsia"/>
          <w:color w:val="000000" w:themeColor="text1"/>
        </w:rPr>
        <w:t>后出现</w:t>
      </w:r>
      <w:r w:rsidR="00EC1AF6" w:rsidRPr="009D03D0">
        <w:rPr>
          <w:rFonts w:hint="eastAsia"/>
          <w:color w:val="000000" w:themeColor="text1"/>
        </w:rPr>
        <w:t>会产生消息堆积，整体时延报警</w:t>
      </w:r>
      <w:r w:rsidR="003C7F34">
        <w:rPr>
          <w:rFonts w:hint="eastAsia"/>
          <w:color w:val="000000" w:themeColor="text1"/>
        </w:rPr>
        <w:t>等现象</w:t>
      </w:r>
      <w:r w:rsidR="00EC1AF6" w:rsidRPr="009D03D0">
        <w:rPr>
          <w:rFonts w:hint="eastAsia"/>
          <w:color w:val="000000" w:themeColor="text1"/>
        </w:rPr>
        <w:t>，严重时会产生宕机。</w:t>
      </w:r>
      <w:r w:rsidR="001149B9">
        <w:rPr>
          <w:rFonts w:hint="eastAsia"/>
          <w:color w:val="000000" w:themeColor="text1"/>
        </w:rPr>
        <w:t>另外</w:t>
      </w:r>
      <w:r w:rsidR="001149B9" w:rsidRPr="009D03D0">
        <w:rPr>
          <w:rFonts w:hint="eastAsia"/>
          <w:color w:val="000000" w:themeColor="text1"/>
        </w:rPr>
        <w:t>在</w:t>
      </w:r>
      <w:r w:rsidR="001149B9">
        <w:rPr>
          <w:rFonts w:hint="eastAsia"/>
          <w:color w:val="000000" w:themeColor="text1"/>
        </w:rPr>
        <w:t>研究</w:t>
      </w:r>
      <w:r w:rsidR="001149B9" w:rsidRPr="009D03D0">
        <w:rPr>
          <w:rFonts w:hint="eastAsia"/>
          <w:color w:val="000000" w:themeColor="text1"/>
        </w:rPr>
        <w:t>实践</w:t>
      </w:r>
      <w:r w:rsidR="001149B9">
        <w:rPr>
          <w:rFonts w:hint="eastAsia"/>
          <w:color w:val="000000" w:themeColor="text1"/>
        </w:rPr>
        <w:t>工作</w:t>
      </w:r>
      <w:r w:rsidR="001149B9" w:rsidRPr="009D03D0">
        <w:rPr>
          <w:rFonts w:hint="eastAsia"/>
          <w:color w:val="000000" w:themeColor="text1"/>
        </w:rPr>
        <w:t>过程中，</w:t>
      </w:r>
      <w:r w:rsidR="001149B9" w:rsidRPr="009D03D0">
        <w:rPr>
          <w:rFonts w:hint="eastAsia"/>
          <w:color w:val="000000" w:themeColor="text1"/>
        </w:rPr>
        <w:t>Twitter</w:t>
      </w:r>
      <w:r w:rsidR="001149B9">
        <w:rPr>
          <w:rFonts w:hint="eastAsia"/>
          <w:color w:val="000000" w:themeColor="text1"/>
        </w:rPr>
        <w:t>网站</w:t>
      </w:r>
      <w:r w:rsidR="001149B9" w:rsidRPr="009D03D0">
        <w:rPr>
          <w:rFonts w:hint="eastAsia"/>
          <w:color w:val="000000" w:themeColor="text1"/>
        </w:rPr>
        <w:t>曾多次变更</w:t>
      </w:r>
      <w:r w:rsidR="001149B9" w:rsidRPr="009D03D0">
        <w:rPr>
          <w:rFonts w:hint="eastAsia"/>
          <w:color w:val="000000" w:themeColor="text1"/>
        </w:rPr>
        <w:t>API</w:t>
      </w:r>
      <w:r w:rsidR="001149B9" w:rsidRPr="009D03D0">
        <w:rPr>
          <w:rFonts w:hint="eastAsia"/>
          <w:color w:val="000000" w:themeColor="text1"/>
        </w:rPr>
        <w:t>，多次修改最大允许爬取的数据量</w:t>
      </w:r>
      <w:r w:rsidR="001149B9">
        <w:rPr>
          <w:rFonts w:hint="eastAsia"/>
          <w:color w:val="000000" w:themeColor="text1"/>
        </w:rPr>
        <w:t>，此情况直接导致</w:t>
      </w:r>
      <w:r w:rsidR="001149B9" w:rsidRPr="009D03D0">
        <w:rPr>
          <w:rFonts w:hint="eastAsia"/>
          <w:color w:val="000000" w:themeColor="text1"/>
        </w:rPr>
        <w:t>数据获取端的接口</w:t>
      </w:r>
      <w:r w:rsidR="001149B9">
        <w:rPr>
          <w:rFonts w:hint="eastAsia"/>
          <w:color w:val="000000" w:themeColor="text1"/>
        </w:rPr>
        <w:t>多次修改，</w:t>
      </w:r>
      <w:r w:rsidR="001149B9" w:rsidRPr="009D03D0">
        <w:rPr>
          <w:rFonts w:hint="eastAsia"/>
          <w:color w:val="000000" w:themeColor="text1"/>
        </w:rPr>
        <w:t>所以部分数据</w:t>
      </w:r>
      <w:r w:rsidR="001149B9">
        <w:rPr>
          <w:rFonts w:hint="eastAsia"/>
          <w:color w:val="000000" w:themeColor="text1"/>
        </w:rPr>
        <w:t>在时间上存在</w:t>
      </w:r>
      <w:r w:rsidR="001149B9" w:rsidRPr="009D03D0">
        <w:rPr>
          <w:rFonts w:hint="eastAsia"/>
          <w:color w:val="000000" w:themeColor="text1"/>
        </w:rPr>
        <w:t>不</w:t>
      </w:r>
      <w:r w:rsidR="001149B9">
        <w:rPr>
          <w:rFonts w:hint="eastAsia"/>
          <w:color w:val="000000" w:themeColor="text1"/>
        </w:rPr>
        <w:t>连续的情况。本</w:t>
      </w:r>
      <w:r w:rsidR="000A5FF2">
        <w:rPr>
          <w:rFonts w:hint="eastAsia"/>
          <w:color w:val="000000" w:themeColor="text1"/>
        </w:rPr>
        <w:t>研究</w:t>
      </w:r>
      <w:r w:rsidR="001149B9" w:rsidRPr="009D03D0">
        <w:rPr>
          <w:rFonts w:hint="eastAsia"/>
          <w:color w:val="000000" w:themeColor="text1"/>
        </w:rPr>
        <w:t>不应该将</w:t>
      </w:r>
      <w:r w:rsidR="001149B9">
        <w:rPr>
          <w:rFonts w:hint="eastAsia"/>
          <w:color w:val="000000" w:themeColor="text1"/>
        </w:rPr>
        <w:t>社交网络文本</w:t>
      </w:r>
      <w:r w:rsidR="001149B9" w:rsidRPr="009D03D0">
        <w:rPr>
          <w:rFonts w:hint="eastAsia"/>
          <w:color w:val="000000" w:themeColor="text1"/>
        </w:rPr>
        <w:t>数据来源限制</w:t>
      </w:r>
      <w:r w:rsidR="001149B9">
        <w:rPr>
          <w:rFonts w:hint="eastAsia"/>
          <w:color w:val="000000" w:themeColor="text1"/>
        </w:rPr>
        <w:t>为</w:t>
      </w:r>
      <w:r w:rsidR="001149B9" w:rsidRPr="009D03D0">
        <w:rPr>
          <w:rFonts w:hint="eastAsia"/>
          <w:color w:val="000000" w:themeColor="text1"/>
        </w:rPr>
        <w:t>Twitter</w:t>
      </w:r>
      <w:r w:rsidR="001149B9" w:rsidRPr="009D03D0">
        <w:rPr>
          <w:rFonts w:hint="eastAsia"/>
          <w:color w:val="000000" w:themeColor="text1"/>
        </w:rPr>
        <w:t>，应该考虑增加数据的获取渠道，如</w:t>
      </w:r>
      <w:r w:rsidR="001149B9" w:rsidRPr="009D03D0">
        <w:rPr>
          <w:rFonts w:hint="eastAsia"/>
          <w:color w:val="000000" w:themeColor="text1"/>
        </w:rPr>
        <w:t>RSS</w:t>
      </w:r>
      <w:r w:rsidR="001149B9" w:rsidRPr="009D03D0">
        <w:rPr>
          <w:rFonts w:hint="eastAsia"/>
          <w:color w:val="000000" w:themeColor="text1"/>
        </w:rPr>
        <w:t>订阅的新闻客户端以及新闻评论，</w:t>
      </w:r>
      <w:r w:rsidR="001149B9" w:rsidRPr="009D03D0">
        <w:rPr>
          <w:rFonts w:hint="eastAsia"/>
          <w:color w:val="000000" w:themeColor="text1"/>
        </w:rPr>
        <w:t>Google</w:t>
      </w:r>
      <w:r w:rsidR="001149B9" w:rsidRPr="009D03D0">
        <w:rPr>
          <w:rFonts w:hint="eastAsia"/>
          <w:color w:val="000000" w:themeColor="text1"/>
        </w:rPr>
        <w:t>开放的实时搜索热度</w:t>
      </w:r>
      <w:r w:rsidR="001149B9" w:rsidRPr="009D03D0">
        <w:rPr>
          <w:rFonts w:hint="eastAsia"/>
          <w:color w:val="000000" w:themeColor="text1"/>
        </w:rPr>
        <w:t>API</w:t>
      </w:r>
      <w:r w:rsidR="001149B9" w:rsidRPr="009D03D0">
        <w:rPr>
          <w:rFonts w:hint="eastAsia"/>
          <w:color w:val="000000" w:themeColor="text1"/>
        </w:rPr>
        <w:t>等多个数据源。</w:t>
      </w:r>
    </w:p>
    <w:p w14:paraId="1088B1C7" w14:textId="7818B117" w:rsidR="00EC1AF6" w:rsidRPr="009D03D0" w:rsidRDefault="00EC1AF6" w:rsidP="00EC1AF6">
      <w:pPr>
        <w:ind w:firstLine="480"/>
        <w:rPr>
          <w:color w:val="000000" w:themeColor="text1"/>
        </w:rPr>
      </w:pPr>
    </w:p>
    <w:p w14:paraId="3DFEA561" w14:textId="58669DEA" w:rsidR="00EC1AF6" w:rsidRPr="004408EA" w:rsidRDefault="00EC1AF6" w:rsidP="004408EA">
      <w:pPr>
        <w:pStyle w:val="2"/>
        <w:spacing w:before="326" w:after="326"/>
      </w:pPr>
      <w:bookmarkStart w:id="401" w:name="_Toc2274961"/>
      <w:bookmarkStart w:id="402" w:name="_Toc2329338"/>
      <w:bookmarkStart w:id="403" w:name="_Toc3725008"/>
      <w:r w:rsidRPr="004408EA">
        <w:rPr>
          <w:rFonts w:hint="eastAsia"/>
        </w:rPr>
        <w:t>9</w:t>
      </w:r>
      <w:r w:rsidRPr="004408EA">
        <w:t>.</w:t>
      </w:r>
      <w:r w:rsidR="00DC1C0C">
        <w:rPr>
          <w:rFonts w:hint="eastAsia"/>
        </w:rPr>
        <w:t>3</w:t>
      </w:r>
      <w:r w:rsidRPr="004408EA">
        <w:t xml:space="preserve"> </w:t>
      </w:r>
      <w:r w:rsidRPr="004408EA">
        <w:rPr>
          <w:rFonts w:hint="eastAsia"/>
        </w:rPr>
        <w:t>未来工作</w:t>
      </w:r>
      <w:bookmarkEnd w:id="401"/>
      <w:bookmarkEnd w:id="402"/>
      <w:bookmarkEnd w:id="403"/>
    </w:p>
    <w:p w14:paraId="6D1B3E0C" w14:textId="2BF7B28A" w:rsidR="00EC1AF6" w:rsidRPr="009D03D0" w:rsidRDefault="00EC1AF6" w:rsidP="00EC1AF6">
      <w:pPr>
        <w:ind w:firstLine="480"/>
        <w:rPr>
          <w:color w:val="000000" w:themeColor="text1"/>
        </w:rPr>
      </w:pPr>
      <w:r w:rsidRPr="009D03D0">
        <w:rPr>
          <w:rFonts w:hint="eastAsia"/>
          <w:color w:val="000000" w:themeColor="text1"/>
        </w:rPr>
        <w:t>针对工作中的不足，未来可着眼于这几个方向进行改进：</w:t>
      </w:r>
    </w:p>
    <w:p w14:paraId="49283AF6" w14:textId="65511948" w:rsidR="00EC1AF6" w:rsidRPr="009D03D0" w:rsidRDefault="00EC1AF6" w:rsidP="00EC1AF6">
      <w:pPr>
        <w:ind w:firstLine="480"/>
        <w:rPr>
          <w:color w:val="000000" w:themeColor="text1"/>
        </w:rPr>
      </w:pPr>
      <w:r w:rsidRPr="009D03D0">
        <w:rPr>
          <w:rFonts w:hint="eastAsia"/>
          <w:color w:val="000000" w:themeColor="text1"/>
        </w:rPr>
        <w:t>1</w:t>
      </w:r>
      <w:r w:rsidRPr="009D03D0">
        <w:rPr>
          <w:color w:val="000000" w:themeColor="text1"/>
        </w:rPr>
        <w:t xml:space="preserve">. </w:t>
      </w:r>
      <w:r w:rsidR="003C7F34">
        <w:rPr>
          <w:rFonts w:hint="eastAsia"/>
          <w:color w:val="000000" w:themeColor="text1"/>
        </w:rPr>
        <w:t>寻求</w:t>
      </w:r>
      <w:r w:rsidRPr="009D03D0">
        <w:rPr>
          <w:rFonts w:hint="eastAsia"/>
          <w:color w:val="000000" w:themeColor="text1"/>
        </w:rPr>
        <w:t>更完善的数据源</w:t>
      </w:r>
      <w:r w:rsidR="00CA6D76">
        <w:rPr>
          <w:rFonts w:hint="eastAsia"/>
          <w:color w:val="000000" w:themeColor="text1"/>
        </w:rPr>
        <w:t>；</w:t>
      </w:r>
    </w:p>
    <w:p w14:paraId="276AB8B9" w14:textId="134227BE" w:rsidR="00EC1AF6" w:rsidRPr="009D03D0" w:rsidRDefault="00EC1AF6" w:rsidP="00EC1AF6">
      <w:pPr>
        <w:ind w:firstLine="480"/>
        <w:rPr>
          <w:color w:val="000000" w:themeColor="text1"/>
        </w:rPr>
      </w:pPr>
      <w:r w:rsidRPr="009D03D0">
        <w:rPr>
          <w:color w:val="000000" w:themeColor="text1"/>
        </w:rPr>
        <w:t xml:space="preserve">2. </w:t>
      </w:r>
      <w:r w:rsidRPr="009D03D0">
        <w:rPr>
          <w:rFonts w:hint="eastAsia"/>
          <w:color w:val="000000" w:themeColor="text1"/>
        </w:rPr>
        <w:t>对工作模块进行抽象接耦方便复用</w:t>
      </w:r>
      <w:r w:rsidR="00CA6D76">
        <w:rPr>
          <w:rFonts w:hint="eastAsia"/>
          <w:color w:val="000000" w:themeColor="text1"/>
        </w:rPr>
        <w:t>；</w:t>
      </w:r>
    </w:p>
    <w:p w14:paraId="443D6461" w14:textId="6BFB7205" w:rsidR="00EC1AF6" w:rsidRPr="009D03D0" w:rsidRDefault="00EC1AF6" w:rsidP="00EC1AF6">
      <w:pPr>
        <w:ind w:firstLine="480"/>
        <w:rPr>
          <w:color w:val="000000" w:themeColor="text1"/>
        </w:rPr>
      </w:pPr>
      <w:r w:rsidRPr="009D03D0">
        <w:rPr>
          <w:color w:val="000000" w:themeColor="text1"/>
        </w:rPr>
        <w:t xml:space="preserve">3. </w:t>
      </w:r>
      <w:r w:rsidRPr="009D03D0">
        <w:rPr>
          <w:rFonts w:hint="eastAsia"/>
          <w:color w:val="000000" w:themeColor="text1"/>
        </w:rPr>
        <w:t>多定义规范化的数据格式，以方便复用</w:t>
      </w:r>
      <w:r w:rsidR="00CA6D76">
        <w:rPr>
          <w:rFonts w:hint="eastAsia"/>
          <w:color w:val="000000" w:themeColor="text1"/>
        </w:rPr>
        <w:t>；</w:t>
      </w:r>
    </w:p>
    <w:p w14:paraId="0240A88C" w14:textId="28522D64" w:rsidR="00EC1AF6" w:rsidRPr="009D03D0" w:rsidRDefault="00EC1AF6" w:rsidP="00EC1AF6">
      <w:pPr>
        <w:ind w:firstLine="480"/>
        <w:rPr>
          <w:color w:val="000000" w:themeColor="text1"/>
        </w:rPr>
      </w:pPr>
      <w:r w:rsidRPr="009D03D0">
        <w:rPr>
          <w:color w:val="000000" w:themeColor="text1"/>
        </w:rPr>
        <w:t xml:space="preserve">4. </w:t>
      </w:r>
      <w:r w:rsidRPr="009D03D0">
        <w:rPr>
          <w:rFonts w:hint="eastAsia"/>
          <w:color w:val="000000" w:themeColor="text1"/>
        </w:rPr>
        <w:t>提出更具代表性的情感分析算法以及股价预测算法</w:t>
      </w:r>
      <w:r w:rsidR="00CA6D76">
        <w:rPr>
          <w:rFonts w:hint="eastAsia"/>
          <w:color w:val="000000" w:themeColor="text1"/>
        </w:rPr>
        <w:t>；</w:t>
      </w:r>
    </w:p>
    <w:p w14:paraId="058EA508" w14:textId="73A42DAA" w:rsidR="00EC1AF6" w:rsidRPr="009D03D0" w:rsidRDefault="00EC1AF6" w:rsidP="00EC1AF6">
      <w:pPr>
        <w:ind w:firstLine="480"/>
        <w:rPr>
          <w:color w:val="000000" w:themeColor="text1"/>
        </w:rPr>
      </w:pPr>
      <w:r w:rsidRPr="009D03D0">
        <w:rPr>
          <w:color w:val="000000" w:themeColor="text1"/>
        </w:rPr>
        <w:t xml:space="preserve">5. </w:t>
      </w:r>
      <w:r w:rsidRPr="009D03D0">
        <w:rPr>
          <w:rFonts w:hint="eastAsia"/>
          <w:color w:val="000000" w:themeColor="text1"/>
        </w:rPr>
        <w:t>增加更专业的基于公司财报以及市场行为的基础预测</w:t>
      </w:r>
      <w:r w:rsidR="00CA6D76">
        <w:rPr>
          <w:rFonts w:hint="eastAsia"/>
          <w:color w:val="000000" w:themeColor="text1"/>
        </w:rPr>
        <w:t>；</w:t>
      </w:r>
    </w:p>
    <w:p w14:paraId="0B09FACC" w14:textId="7C78D8E0" w:rsidR="00EC1AF6" w:rsidRPr="009D03D0" w:rsidRDefault="00EC1AF6" w:rsidP="00EC1AF6">
      <w:pPr>
        <w:ind w:firstLine="480"/>
        <w:rPr>
          <w:color w:val="000000" w:themeColor="text1"/>
        </w:rPr>
      </w:pPr>
      <w:r w:rsidRPr="009D03D0">
        <w:rPr>
          <w:color w:val="000000" w:themeColor="text1"/>
        </w:rPr>
        <w:t xml:space="preserve">6. </w:t>
      </w:r>
      <w:r w:rsidRPr="009D03D0">
        <w:rPr>
          <w:rFonts w:hint="eastAsia"/>
          <w:color w:val="000000" w:themeColor="text1"/>
        </w:rPr>
        <w:t>提出更易于部署在实时平台进行函数计算的算法</w:t>
      </w:r>
      <w:r w:rsidR="00CA6D76">
        <w:rPr>
          <w:rFonts w:hint="eastAsia"/>
          <w:color w:val="000000" w:themeColor="text1"/>
        </w:rPr>
        <w:t>。</w:t>
      </w:r>
    </w:p>
    <w:p w14:paraId="13DF159E" w14:textId="77777777" w:rsidR="00F81316" w:rsidRDefault="00F81316">
      <w:pPr>
        <w:widowControl/>
        <w:ind w:firstLine="480"/>
        <w:jc w:val="left"/>
        <w:rPr>
          <w:color w:val="000000" w:themeColor="text1"/>
        </w:rPr>
      </w:pPr>
    </w:p>
    <w:p w14:paraId="7649180D" w14:textId="606B6A6F" w:rsidR="00DC1C0C" w:rsidRPr="009D03D0" w:rsidRDefault="00DC1C0C">
      <w:pPr>
        <w:widowControl/>
        <w:ind w:firstLine="480"/>
        <w:jc w:val="left"/>
        <w:rPr>
          <w:color w:val="000000" w:themeColor="text1"/>
        </w:rPr>
        <w:sectPr w:rsidR="00DC1C0C" w:rsidRPr="009D03D0" w:rsidSect="00A17FB6">
          <w:headerReference w:type="default" r:id="rId90"/>
          <w:pgSz w:w="11906" w:h="16838"/>
          <w:pgMar w:top="1440" w:right="1800" w:bottom="1440" w:left="1800" w:header="851" w:footer="992" w:gutter="0"/>
          <w:cols w:space="425"/>
          <w:docGrid w:type="lines" w:linePitch="326"/>
        </w:sectPr>
      </w:pPr>
    </w:p>
    <w:p w14:paraId="507889EA" w14:textId="1F6CCBAD" w:rsidR="00EC1AF6" w:rsidRPr="009D03D0" w:rsidRDefault="00EC1AF6" w:rsidP="004408EA">
      <w:pPr>
        <w:pStyle w:val="1"/>
        <w:spacing w:after="652"/>
      </w:pPr>
      <w:bookmarkStart w:id="404" w:name="_Toc2274962"/>
      <w:bookmarkStart w:id="405" w:name="_Toc2329339"/>
      <w:bookmarkStart w:id="406" w:name="_Toc3725009"/>
      <w:r w:rsidRPr="009D03D0">
        <w:rPr>
          <w:rFonts w:hint="eastAsia"/>
        </w:rPr>
        <w:lastRenderedPageBreak/>
        <w:t>参考</w:t>
      </w:r>
      <w:commentRangeStart w:id="407"/>
      <w:r w:rsidRPr="009D03D0">
        <w:rPr>
          <w:rFonts w:hint="eastAsia"/>
        </w:rPr>
        <w:t>文献</w:t>
      </w:r>
      <w:bookmarkEnd w:id="404"/>
      <w:bookmarkEnd w:id="405"/>
      <w:bookmarkEnd w:id="406"/>
      <w:commentRangeEnd w:id="407"/>
      <w:r w:rsidR="004E3D25">
        <w:rPr>
          <w:rStyle w:val="ac"/>
          <w:rFonts w:ascii="Times New Roman" w:eastAsia="宋体" w:hAnsi="Times New Roman"/>
          <w:b w:val="0"/>
          <w:bCs w:val="0"/>
          <w:kern w:val="2"/>
        </w:rPr>
        <w:commentReference w:id="407"/>
      </w:r>
    </w:p>
    <w:p w14:paraId="2AFA38FC" w14:textId="5696FD2C" w:rsidR="00F8293B" w:rsidRPr="009D03D0" w:rsidRDefault="00F8293B"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 xml:space="preserve">1] </w:t>
      </w:r>
      <w:r w:rsidR="008554D6" w:rsidRPr="009D03D0">
        <w:rPr>
          <w:color w:val="000000" w:themeColor="text1"/>
        </w:rPr>
        <w:t>Kotler, P., &amp; Levy, S. J. (1969). Broadening the concept of marketing. Journal of marketing, 33(1), 10-15.</w:t>
      </w:r>
    </w:p>
    <w:p w14:paraId="5C68E4FA" w14:textId="10B37026" w:rsidR="00F8293B" w:rsidRPr="009D03D0" w:rsidRDefault="00F8293B" w:rsidP="00DC1C0C">
      <w:pPr>
        <w:ind w:firstLineChars="0" w:firstLine="0"/>
        <w:jc w:val="left"/>
        <w:rPr>
          <w:color w:val="000000" w:themeColor="text1"/>
        </w:rPr>
      </w:pPr>
      <w:r w:rsidRPr="009D03D0">
        <w:rPr>
          <w:color w:val="000000" w:themeColor="text1"/>
        </w:rPr>
        <w:t>[2]</w:t>
      </w:r>
      <w:r w:rsidR="008554D6" w:rsidRPr="009D03D0">
        <w:rPr>
          <w:color w:val="000000" w:themeColor="text1"/>
        </w:rPr>
        <w:t xml:space="preserve"> </w:t>
      </w:r>
      <w:proofErr w:type="spellStart"/>
      <w:r w:rsidR="008554D6" w:rsidRPr="009D03D0">
        <w:rPr>
          <w:color w:val="000000" w:themeColor="text1"/>
        </w:rPr>
        <w:t>Bollen</w:t>
      </w:r>
      <w:proofErr w:type="spellEnd"/>
      <w:r w:rsidR="008554D6" w:rsidRPr="009D03D0">
        <w:rPr>
          <w:color w:val="000000" w:themeColor="text1"/>
        </w:rPr>
        <w:t>, J., &amp; Mao, H. (2011). Twitter mood as a stock market predictor. Computer, 44(10), 91-94.</w:t>
      </w:r>
    </w:p>
    <w:p w14:paraId="3F2524F6" w14:textId="63C798E9" w:rsidR="00F8293B" w:rsidRPr="009D03D0" w:rsidRDefault="00F8293B" w:rsidP="00DC1C0C">
      <w:pPr>
        <w:ind w:firstLineChars="0" w:firstLine="0"/>
        <w:jc w:val="left"/>
        <w:rPr>
          <w:color w:val="000000" w:themeColor="text1"/>
        </w:rPr>
      </w:pPr>
      <w:r w:rsidRPr="009D03D0">
        <w:rPr>
          <w:color w:val="000000" w:themeColor="text1"/>
        </w:rPr>
        <w:t>[3]</w:t>
      </w:r>
      <w:r w:rsidR="0007021C" w:rsidRPr="009D03D0">
        <w:rPr>
          <w:color w:val="000000" w:themeColor="text1"/>
        </w:rPr>
        <w:t xml:space="preserve"> </w:t>
      </w:r>
      <w:proofErr w:type="spellStart"/>
      <w:r w:rsidR="00AA04CF" w:rsidRPr="009D03D0">
        <w:rPr>
          <w:color w:val="000000" w:themeColor="text1"/>
        </w:rPr>
        <w:t>Bollen</w:t>
      </w:r>
      <w:proofErr w:type="spellEnd"/>
      <w:r w:rsidR="00AA04CF" w:rsidRPr="009D03D0">
        <w:rPr>
          <w:color w:val="000000" w:themeColor="text1"/>
        </w:rPr>
        <w:t>, J., Mao, H., &amp; Zeng, X. (2011). Twitter mood predicts the stock market. Journal of computational science, 2(1), 1-8.</w:t>
      </w:r>
    </w:p>
    <w:p w14:paraId="1CD7C178" w14:textId="3D70415F" w:rsidR="00AA04CF" w:rsidRPr="009D03D0" w:rsidRDefault="00F8293B" w:rsidP="00DC1C0C">
      <w:pPr>
        <w:ind w:firstLineChars="0" w:firstLine="0"/>
        <w:jc w:val="left"/>
        <w:rPr>
          <w:color w:val="000000" w:themeColor="text1"/>
        </w:rPr>
      </w:pPr>
      <w:r w:rsidRPr="009D03D0">
        <w:rPr>
          <w:color w:val="000000" w:themeColor="text1"/>
        </w:rPr>
        <w:t>[4]</w:t>
      </w:r>
      <w:r w:rsidR="00AA04CF" w:rsidRPr="009D03D0">
        <w:rPr>
          <w:color w:val="000000" w:themeColor="text1"/>
        </w:rPr>
        <w:t xml:space="preserve"> Sul, H., Dennis, A. R., &amp; Yuan, L. I. (2014, January). Trading on twitter: The financial information content of emotion in social media. In 2014 47th Hawaii International Conference on System Sciences (pp. 806-815).</w:t>
      </w:r>
      <w:r w:rsidR="00AA04CF" w:rsidRPr="009D03D0" w:rsidDel="00AA04CF">
        <w:rPr>
          <w:color w:val="000000" w:themeColor="text1"/>
        </w:rPr>
        <w:t xml:space="preserve"> </w:t>
      </w:r>
    </w:p>
    <w:p w14:paraId="47073BB6" w14:textId="745220EF" w:rsidR="00F8293B" w:rsidRPr="009D03D0" w:rsidRDefault="00F8293B"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5]</w:t>
      </w:r>
      <w:r w:rsidR="00AA04CF" w:rsidRPr="009D03D0">
        <w:rPr>
          <w:color w:val="000000" w:themeColor="text1"/>
        </w:rPr>
        <w:t xml:space="preserve"> </w:t>
      </w:r>
      <w:proofErr w:type="spellStart"/>
      <w:r w:rsidR="00AA04CF" w:rsidRPr="009D03D0">
        <w:rPr>
          <w:color w:val="000000" w:themeColor="text1"/>
        </w:rPr>
        <w:t>Kietzmann</w:t>
      </w:r>
      <w:proofErr w:type="spellEnd"/>
      <w:r w:rsidR="00AA04CF" w:rsidRPr="009D03D0">
        <w:rPr>
          <w:color w:val="000000" w:themeColor="text1"/>
        </w:rPr>
        <w:t xml:space="preserve">, J. H., </w:t>
      </w:r>
      <w:proofErr w:type="spellStart"/>
      <w:r w:rsidR="00AA04CF" w:rsidRPr="009D03D0">
        <w:rPr>
          <w:color w:val="000000" w:themeColor="text1"/>
        </w:rPr>
        <w:t>Hermkens</w:t>
      </w:r>
      <w:proofErr w:type="spellEnd"/>
      <w:r w:rsidR="00AA04CF" w:rsidRPr="009D03D0">
        <w:rPr>
          <w:color w:val="000000" w:themeColor="text1"/>
        </w:rPr>
        <w:t>, K., McCarthy, I. P., &amp; Silvestre, B. S. (2011). Social media? Get serious! Understanding the functional building blocks of social media. Business horizons, 54(3), 241-251.</w:t>
      </w:r>
    </w:p>
    <w:p w14:paraId="7B8A9925" w14:textId="772CCE7C" w:rsidR="00F8293B" w:rsidRPr="009D03D0" w:rsidRDefault="00F8293B"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6]</w:t>
      </w:r>
      <w:r w:rsidR="00AA04CF" w:rsidRPr="009D03D0">
        <w:rPr>
          <w:color w:val="000000" w:themeColor="text1"/>
        </w:rPr>
        <w:t xml:space="preserve"> Zhang, Z., Shen, Y., Zhang, G., Song, Y., &amp; Zhu, Y. (2017, November). Short-term prediction for opening price of stock market based on self-adapting variant PSO-Elman neural network. In 2017 8th IEEE International Conference on Software Engineering and Service Science (ICSESS) (pp. 225-228).</w:t>
      </w:r>
    </w:p>
    <w:p w14:paraId="0F220D17" w14:textId="7FDABD4A" w:rsidR="00F8293B" w:rsidRPr="009D03D0" w:rsidRDefault="00F8293B"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7]</w:t>
      </w:r>
      <w:r w:rsidR="00AA04CF" w:rsidRPr="009D03D0">
        <w:rPr>
          <w:color w:val="000000" w:themeColor="text1"/>
        </w:rPr>
        <w:t xml:space="preserve"> </w:t>
      </w:r>
      <w:r w:rsidRPr="009D03D0">
        <w:rPr>
          <w:color w:val="000000" w:themeColor="text1"/>
        </w:rPr>
        <w:t>https://en.wikipedia.org/wiki/Principal_component_analysis</w:t>
      </w:r>
    </w:p>
    <w:p w14:paraId="285CED85" w14:textId="77777777" w:rsidR="00F8293B" w:rsidRPr="009D03D0" w:rsidRDefault="00F8293B" w:rsidP="00DC1C0C">
      <w:pPr>
        <w:ind w:firstLineChars="0" w:firstLine="0"/>
        <w:jc w:val="left"/>
        <w:rPr>
          <w:color w:val="000000" w:themeColor="text1"/>
        </w:rPr>
      </w:pPr>
      <w:r w:rsidRPr="009D03D0">
        <w:rPr>
          <w:color w:val="000000" w:themeColor="text1"/>
        </w:rPr>
        <w:t>[8] https://en.wikipedia.org/wiki/Tf%E2%80%93idf</w:t>
      </w:r>
    </w:p>
    <w:p w14:paraId="1010C9B5" w14:textId="353595E3" w:rsidR="00F8293B" w:rsidRPr="009D03D0" w:rsidRDefault="00F8293B"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9]</w:t>
      </w:r>
      <w:r w:rsidR="00AA04CF" w:rsidRPr="009D03D0">
        <w:rPr>
          <w:color w:val="000000" w:themeColor="text1"/>
        </w:rPr>
        <w:t xml:space="preserve"> </w:t>
      </w:r>
      <w:proofErr w:type="spellStart"/>
      <w:r w:rsidR="00AA04CF" w:rsidRPr="009D03D0">
        <w:rPr>
          <w:color w:val="000000" w:themeColor="text1"/>
        </w:rPr>
        <w:t>Pagolu</w:t>
      </w:r>
      <w:proofErr w:type="spellEnd"/>
      <w:r w:rsidR="00AA04CF" w:rsidRPr="009D03D0">
        <w:rPr>
          <w:color w:val="000000" w:themeColor="text1"/>
        </w:rPr>
        <w:t>, V. S., Reddy, K. N., Panda, G., &amp; Majhi, B. (2016, October). Sentiment analysis of Twitter data for predicting stock market movements. In 2016 international conference on signal processing, communication, power and embedded system (SCOPES) (pp. 1345-1350).</w:t>
      </w:r>
    </w:p>
    <w:p w14:paraId="6F16D5AE" w14:textId="28DCF5A2" w:rsidR="00F8293B" w:rsidRPr="009D03D0" w:rsidRDefault="00F8293B"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10]</w:t>
      </w:r>
      <w:r w:rsidR="00AA04CF" w:rsidRPr="009D03D0">
        <w:rPr>
          <w:color w:val="000000" w:themeColor="text1"/>
        </w:rPr>
        <w:t xml:space="preserve"> Wilson, T., Hoffmann, P., </w:t>
      </w:r>
      <w:proofErr w:type="spellStart"/>
      <w:r w:rsidR="00AA04CF" w:rsidRPr="009D03D0">
        <w:rPr>
          <w:color w:val="000000" w:themeColor="text1"/>
        </w:rPr>
        <w:t>Somasundaran</w:t>
      </w:r>
      <w:proofErr w:type="spellEnd"/>
      <w:r w:rsidR="00AA04CF" w:rsidRPr="009D03D0">
        <w:rPr>
          <w:color w:val="000000" w:themeColor="text1"/>
        </w:rPr>
        <w:t xml:space="preserve">, S., Kessler, J., Wiebe, J., Choi, Y., ... &amp; Patwardhan, S. (2005). </w:t>
      </w:r>
      <w:proofErr w:type="spellStart"/>
      <w:r w:rsidR="00AA04CF" w:rsidRPr="009D03D0">
        <w:rPr>
          <w:color w:val="000000" w:themeColor="text1"/>
        </w:rPr>
        <w:t>OpinionFinder</w:t>
      </w:r>
      <w:proofErr w:type="spellEnd"/>
      <w:r w:rsidR="00AA04CF" w:rsidRPr="009D03D0">
        <w:rPr>
          <w:color w:val="000000" w:themeColor="text1"/>
        </w:rPr>
        <w:t>: A system for subjectivity analysis. In Proceedings of HLT/EMNLP 2005 Interactive Demonstrations.</w:t>
      </w:r>
    </w:p>
    <w:p w14:paraId="5A106580" w14:textId="51D502A3" w:rsidR="00F8293B" w:rsidRPr="009D03D0" w:rsidRDefault="00F8293B"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11]</w:t>
      </w:r>
      <w:r w:rsidR="00AA04CF" w:rsidRPr="009D03D0">
        <w:rPr>
          <w:color w:val="000000" w:themeColor="text1"/>
        </w:rPr>
        <w:t xml:space="preserve"> </w:t>
      </w:r>
      <w:proofErr w:type="spellStart"/>
      <w:r w:rsidR="00AA04CF" w:rsidRPr="009D03D0">
        <w:rPr>
          <w:color w:val="000000" w:themeColor="text1"/>
        </w:rPr>
        <w:t>Baccianella</w:t>
      </w:r>
      <w:proofErr w:type="spellEnd"/>
      <w:r w:rsidR="00AA04CF" w:rsidRPr="009D03D0">
        <w:rPr>
          <w:color w:val="000000" w:themeColor="text1"/>
        </w:rPr>
        <w:t xml:space="preserve">, S., </w:t>
      </w:r>
      <w:proofErr w:type="spellStart"/>
      <w:r w:rsidR="00AA04CF" w:rsidRPr="009D03D0">
        <w:rPr>
          <w:color w:val="000000" w:themeColor="text1"/>
        </w:rPr>
        <w:t>Esuli</w:t>
      </w:r>
      <w:proofErr w:type="spellEnd"/>
      <w:r w:rsidR="00AA04CF" w:rsidRPr="009D03D0">
        <w:rPr>
          <w:color w:val="000000" w:themeColor="text1"/>
        </w:rPr>
        <w:t xml:space="preserve">, A., &amp; </w:t>
      </w:r>
      <w:proofErr w:type="spellStart"/>
      <w:r w:rsidR="00AA04CF" w:rsidRPr="009D03D0">
        <w:rPr>
          <w:color w:val="000000" w:themeColor="text1"/>
        </w:rPr>
        <w:t>Sebastiani</w:t>
      </w:r>
      <w:proofErr w:type="spellEnd"/>
      <w:r w:rsidR="00AA04CF" w:rsidRPr="009D03D0">
        <w:rPr>
          <w:color w:val="000000" w:themeColor="text1"/>
        </w:rPr>
        <w:t xml:space="preserve">, F. (2010, May). </w:t>
      </w:r>
      <w:proofErr w:type="spellStart"/>
      <w:r w:rsidR="00AA04CF" w:rsidRPr="009D03D0">
        <w:rPr>
          <w:color w:val="000000" w:themeColor="text1"/>
        </w:rPr>
        <w:t>Sentiwordnet</w:t>
      </w:r>
      <w:proofErr w:type="spellEnd"/>
      <w:r w:rsidR="00AA04CF" w:rsidRPr="009D03D0">
        <w:rPr>
          <w:color w:val="000000" w:themeColor="text1"/>
        </w:rPr>
        <w:t xml:space="preserve"> 3.0: an enhanced lexical resource for sentiment analysis and opinion mining. In </w:t>
      </w:r>
      <w:proofErr w:type="spellStart"/>
      <w:r w:rsidR="00AA04CF" w:rsidRPr="009D03D0">
        <w:rPr>
          <w:color w:val="000000" w:themeColor="text1"/>
        </w:rPr>
        <w:t>Lrec</w:t>
      </w:r>
      <w:proofErr w:type="spellEnd"/>
      <w:r w:rsidR="00AA04CF" w:rsidRPr="009D03D0">
        <w:rPr>
          <w:color w:val="000000" w:themeColor="text1"/>
        </w:rPr>
        <w:t xml:space="preserve"> (Vol. 10, No. 2010, pp. 2200-2204).</w:t>
      </w:r>
    </w:p>
    <w:p w14:paraId="4212D1EA" w14:textId="73D30579" w:rsidR="00F8293B" w:rsidRPr="009D03D0" w:rsidRDefault="00F8293B" w:rsidP="00DC1C0C">
      <w:pPr>
        <w:ind w:firstLineChars="0" w:firstLine="0"/>
        <w:jc w:val="left"/>
        <w:rPr>
          <w:color w:val="000000" w:themeColor="text1"/>
        </w:rPr>
      </w:pPr>
      <w:r w:rsidRPr="009D03D0">
        <w:rPr>
          <w:color w:val="000000" w:themeColor="text1"/>
        </w:rPr>
        <w:t>[12]</w:t>
      </w:r>
      <w:r w:rsidRPr="009D03D0">
        <w:rPr>
          <w:rFonts w:hint="eastAsia"/>
          <w:color w:val="000000" w:themeColor="text1"/>
        </w:rPr>
        <w:t>亓开元</w:t>
      </w:r>
      <w:r w:rsidRPr="009D03D0">
        <w:rPr>
          <w:rFonts w:hint="eastAsia"/>
          <w:color w:val="000000" w:themeColor="text1"/>
        </w:rPr>
        <w:t>,</w:t>
      </w:r>
      <w:r w:rsidRPr="009D03D0">
        <w:rPr>
          <w:rFonts w:hint="eastAsia"/>
          <w:color w:val="000000" w:themeColor="text1"/>
        </w:rPr>
        <w:t>赵卓峰</w:t>
      </w:r>
      <w:r w:rsidRPr="009D03D0">
        <w:rPr>
          <w:rFonts w:hint="eastAsia"/>
          <w:color w:val="000000" w:themeColor="text1"/>
        </w:rPr>
        <w:t>,</w:t>
      </w:r>
      <w:r w:rsidRPr="009D03D0">
        <w:rPr>
          <w:rFonts w:hint="eastAsia"/>
          <w:color w:val="000000" w:themeColor="text1"/>
        </w:rPr>
        <w:t>房俊</w:t>
      </w:r>
      <w:r w:rsidRPr="009D03D0">
        <w:rPr>
          <w:rFonts w:hint="eastAsia"/>
          <w:color w:val="000000" w:themeColor="text1"/>
        </w:rPr>
        <w:t>,</w:t>
      </w:r>
      <w:r w:rsidRPr="009D03D0">
        <w:rPr>
          <w:rFonts w:hint="eastAsia"/>
          <w:color w:val="000000" w:themeColor="text1"/>
        </w:rPr>
        <w:t>马强</w:t>
      </w:r>
      <w:r w:rsidRPr="009D03D0">
        <w:rPr>
          <w:rFonts w:hint="eastAsia"/>
          <w:color w:val="000000" w:themeColor="text1"/>
        </w:rPr>
        <w:t>.</w:t>
      </w:r>
      <w:r w:rsidRPr="009D03D0">
        <w:rPr>
          <w:rFonts w:hint="eastAsia"/>
          <w:color w:val="000000" w:themeColor="text1"/>
        </w:rPr>
        <w:t>针对高速数据流的大规模数据实时处理方法</w:t>
      </w:r>
      <w:r w:rsidRPr="009D03D0">
        <w:rPr>
          <w:rFonts w:hint="eastAsia"/>
          <w:color w:val="000000" w:themeColor="text1"/>
        </w:rPr>
        <w:t>.</w:t>
      </w:r>
      <w:r w:rsidRPr="009D03D0">
        <w:rPr>
          <w:rFonts w:hint="eastAsia"/>
          <w:color w:val="000000" w:themeColor="text1"/>
        </w:rPr>
        <w:t>计算机学报</w:t>
      </w:r>
      <w:r w:rsidRPr="009D03D0">
        <w:rPr>
          <w:rFonts w:hint="eastAsia"/>
          <w:color w:val="000000" w:themeColor="text1"/>
        </w:rPr>
        <w:t>,2012,35(03):477-490.</w:t>
      </w:r>
    </w:p>
    <w:p w14:paraId="670BE5DB" w14:textId="031CE54B" w:rsidR="00F8293B" w:rsidRPr="009D03D0" w:rsidRDefault="00F8293B"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13]</w:t>
      </w:r>
      <w:r w:rsidR="00AA04CF" w:rsidRPr="009D03D0">
        <w:rPr>
          <w:color w:val="000000" w:themeColor="text1"/>
        </w:rPr>
        <w:t xml:space="preserve"> Goldberg, Y., &amp; Levy, O. (2014). word2vec Explained: deriving </w:t>
      </w:r>
      <w:proofErr w:type="spellStart"/>
      <w:r w:rsidR="00AA04CF" w:rsidRPr="009D03D0">
        <w:rPr>
          <w:color w:val="000000" w:themeColor="text1"/>
        </w:rPr>
        <w:t>Mikolov</w:t>
      </w:r>
      <w:proofErr w:type="spellEnd"/>
      <w:r w:rsidR="00AA04CF" w:rsidRPr="009D03D0">
        <w:rPr>
          <w:color w:val="000000" w:themeColor="text1"/>
        </w:rPr>
        <w:t xml:space="preserve"> et al.'s negative-sampling word-embedding method. </w:t>
      </w:r>
      <w:proofErr w:type="spellStart"/>
      <w:r w:rsidR="00AA04CF" w:rsidRPr="009D03D0">
        <w:rPr>
          <w:color w:val="000000" w:themeColor="text1"/>
        </w:rPr>
        <w:t>arXiv</w:t>
      </w:r>
      <w:proofErr w:type="spellEnd"/>
      <w:r w:rsidR="00AA04CF" w:rsidRPr="009D03D0">
        <w:rPr>
          <w:color w:val="000000" w:themeColor="text1"/>
        </w:rPr>
        <w:t xml:space="preserve"> preprint arXiv:1402.3722.</w:t>
      </w:r>
    </w:p>
    <w:p w14:paraId="614B334B" w14:textId="42FB15FD" w:rsidR="00AA04CF" w:rsidRPr="009D03D0" w:rsidRDefault="00F8293B"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14]</w:t>
      </w:r>
      <w:r w:rsidR="00AA04CF" w:rsidRPr="009D03D0">
        <w:rPr>
          <w:color w:val="000000" w:themeColor="text1"/>
        </w:rPr>
        <w:t xml:space="preserve"> </w:t>
      </w:r>
      <w:proofErr w:type="spellStart"/>
      <w:r w:rsidR="00AA04CF" w:rsidRPr="009D03D0">
        <w:rPr>
          <w:color w:val="000000" w:themeColor="text1"/>
        </w:rPr>
        <w:t>Cauwenberghs</w:t>
      </w:r>
      <w:proofErr w:type="spellEnd"/>
      <w:r w:rsidR="00AA04CF" w:rsidRPr="009D03D0">
        <w:rPr>
          <w:color w:val="000000" w:themeColor="text1"/>
        </w:rPr>
        <w:t xml:space="preserve">, G., &amp; </w:t>
      </w:r>
      <w:proofErr w:type="spellStart"/>
      <w:r w:rsidR="00AA04CF" w:rsidRPr="009D03D0">
        <w:rPr>
          <w:color w:val="000000" w:themeColor="text1"/>
        </w:rPr>
        <w:t>Poggio</w:t>
      </w:r>
      <w:proofErr w:type="spellEnd"/>
      <w:r w:rsidR="00AA04CF" w:rsidRPr="009D03D0">
        <w:rPr>
          <w:color w:val="000000" w:themeColor="text1"/>
        </w:rPr>
        <w:t>, T. (2001). Incremental and decremental support vector machine learning. In Advances in neural information processing systems (pp. 409-415).</w:t>
      </w:r>
      <w:r w:rsidR="00AA04CF" w:rsidRPr="009D03D0" w:rsidDel="00AA04CF">
        <w:rPr>
          <w:color w:val="000000" w:themeColor="text1"/>
        </w:rPr>
        <w:t xml:space="preserve"> </w:t>
      </w:r>
    </w:p>
    <w:p w14:paraId="16A390C2" w14:textId="1CFBA6C7" w:rsidR="00F8293B" w:rsidRPr="009D03D0" w:rsidRDefault="00F8293B"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16]</w:t>
      </w:r>
      <w:r w:rsidR="00AA04CF" w:rsidRPr="009D03D0">
        <w:rPr>
          <w:color w:val="000000" w:themeColor="text1"/>
        </w:rPr>
        <w:t xml:space="preserve"> </w:t>
      </w:r>
      <w:r w:rsidRPr="009D03D0">
        <w:rPr>
          <w:color w:val="000000" w:themeColor="text1"/>
        </w:rPr>
        <w:t>https://spark.apache.org/docs/latest/streaming-programming-guide.html</w:t>
      </w:r>
    </w:p>
    <w:p w14:paraId="1BF527DD" w14:textId="24F833D7" w:rsidR="00F8293B" w:rsidRPr="009D03D0" w:rsidRDefault="00F8293B"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17]</w:t>
      </w:r>
      <w:r w:rsidR="00AA04CF" w:rsidRPr="009D03D0">
        <w:rPr>
          <w:color w:val="000000" w:themeColor="text1"/>
        </w:rPr>
        <w:t xml:space="preserve"> </w:t>
      </w:r>
      <w:proofErr w:type="spellStart"/>
      <w:r w:rsidR="00AA04CF" w:rsidRPr="009D03D0">
        <w:rPr>
          <w:color w:val="000000" w:themeColor="text1"/>
        </w:rPr>
        <w:t>Lebret</w:t>
      </w:r>
      <w:proofErr w:type="spellEnd"/>
      <w:r w:rsidR="00AA04CF" w:rsidRPr="009D03D0">
        <w:rPr>
          <w:color w:val="000000" w:themeColor="text1"/>
        </w:rPr>
        <w:t xml:space="preserve">, R., &amp; </w:t>
      </w:r>
      <w:proofErr w:type="spellStart"/>
      <w:r w:rsidR="00AA04CF" w:rsidRPr="009D03D0">
        <w:rPr>
          <w:color w:val="000000" w:themeColor="text1"/>
        </w:rPr>
        <w:t>Collobert</w:t>
      </w:r>
      <w:proofErr w:type="spellEnd"/>
      <w:r w:rsidR="00AA04CF" w:rsidRPr="009D03D0">
        <w:rPr>
          <w:color w:val="000000" w:themeColor="text1"/>
        </w:rPr>
        <w:t xml:space="preserve">, R. (2013). Word </w:t>
      </w:r>
      <w:proofErr w:type="spellStart"/>
      <w:r w:rsidR="00AA04CF" w:rsidRPr="009D03D0">
        <w:rPr>
          <w:color w:val="000000" w:themeColor="text1"/>
        </w:rPr>
        <w:t>emdeddings</w:t>
      </w:r>
      <w:proofErr w:type="spellEnd"/>
      <w:r w:rsidR="00AA04CF" w:rsidRPr="009D03D0">
        <w:rPr>
          <w:color w:val="000000" w:themeColor="text1"/>
        </w:rPr>
        <w:t xml:space="preserve"> through </w:t>
      </w:r>
      <w:proofErr w:type="spellStart"/>
      <w:r w:rsidR="00AA04CF" w:rsidRPr="009D03D0">
        <w:rPr>
          <w:color w:val="000000" w:themeColor="text1"/>
        </w:rPr>
        <w:t>hellinger</w:t>
      </w:r>
      <w:proofErr w:type="spellEnd"/>
      <w:r w:rsidR="00AA04CF" w:rsidRPr="009D03D0">
        <w:rPr>
          <w:color w:val="000000" w:themeColor="text1"/>
        </w:rPr>
        <w:t xml:space="preserve"> PCA. </w:t>
      </w:r>
      <w:proofErr w:type="spellStart"/>
      <w:r w:rsidR="00AA04CF" w:rsidRPr="009D03D0">
        <w:rPr>
          <w:color w:val="000000" w:themeColor="text1"/>
        </w:rPr>
        <w:t>arXiv</w:t>
      </w:r>
      <w:proofErr w:type="spellEnd"/>
      <w:r w:rsidR="00AA04CF" w:rsidRPr="009D03D0">
        <w:rPr>
          <w:color w:val="000000" w:themeColor="text1"/>
        </w:rPr>
        <w:t xml:space="preserve"> preprint arXiv:1312.5542.</w:t>
      </w:r>
    </w:p>
    <w:p w14:paraId="49327638" w14:textId="540D34BA" w:rsidR="00AA04CF" w:rsidRPr="009D03D0" w:rsidRDefault="00F8293B" w:rsidP="00DC1C0C">
      <w:pPr>
        <w:ind w:firstLineChars="0" w:firstLine="0"/>
        <w:jc w:val="left"/>
        <w:rPr>
          <w:color w:val="000000" w:themeColor="text1"/>
        </w:rPr>
      </w:pPr>
      <w:r w:rsidRPr="009D03D0">
        <w:rPr>
          <w:rFonts w:hint="eastAsia"/>
          <w:color w:val="000000" w:themeColor="text1"/>
        </w:rPr>
        <w:lastRenderedPageBreak/>
        <w:t>[</w:t>
      </w:r>
      <w:r w:rsidRPr="009D03D0">
        <w:rPr>
          <w:color w:val="000000" w:themeColor="text1"/>
        </w:rPr>
        <w:t>18]</w:t>
      </w:r>
      <w:r w:rsidR="00AA04CF" w:rsidRPr="009D03D0">
        <w:rPr>
          <w:color w:val="000000" w:themeColor="text1"/>
        </w:rPr>
        <w:t xml:space="preserve"> Maas, A. L., Daly, R. E., Pham, P. T., Huang, D., Ng, A. Y., &amp; Potts, C. (2011, June). Learning word vectors for sentiment analysis. In Proceedings of the 49th annual meeting of the association for computational linguistics: Human language technologies-volume 1 (pp. 142-150).</w:t>
      </w:r>
      <w:r w:rsidR="00AA04CF" w:rsidRPr="009D03D0" w:rsidDel="00AA04CF">
        <w:rPr>
          <w:color w:val="000000" w:themeColor="text1"/>
        </w:rPr>
        <w:t xml:space="preserve"> </w:t>
      </w:r>
    </w:p>
    <w:p w14:paraId="5340C952" w14:textId="31E70557" w:rsidR="00F8293B" w:rsidRPr="009D03D0" w:rsidRDefault="00F8293B"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19]</w:t>
      </w:r>
      <w:r w:rsidR="00AA04CF" w:rsidRPr="009D03D0">
        <w:rPr>
          <w:color w:val="000000" w:themeColor="text1"/>
        </w:rPr>
        <w:t xml:space="preserve"> Tang, D., Wei, F., Qin, B., Zhou, M., &amp; Liu, T. (2014). Building large-scale twitter-specific sentiment lexicon: A representation learning approach. In Proceedings of </w:t>
      </w:r>
      <w:proofErr w:type="spellStart"/>
      <w:r w:rsidR="00AA04CF" w:rsidRPr="009D03D0">
        <w:rPr>
          <w:color w:val="000000" w:themeColor="text1"/>
        </w:rPr>
        <w:t>coling</w:t>
      </w:r>
      <w:proofErr w:type="spellEnd"/>
      <w:r w:rsidR="00AA04CF" w:rsidRPr="009D03D0">
        <w:rPr>
          <w:color w:val="000000" w:themeColor="text1"/>
        </w:rPr>
        <w:t xml:space="preserve"> 2014, the 25th international conference on computational linguistics: Technical papers (pp. 172-182).</w:t>
      </w:r>
    </w:p>
    <w:p w14:paraId="777829D3" w14:textId="6F052545" w:rsidR="00F8293B" w:rsidRPr="009D03D0" w:rsidRDefault="00F8293B" w:rsidP="00DC1C0C">
      <w:pPr>
        <w:ind w:firstLineChars="0" w:firstLine="0"/>
        <w:jc w:val="left"/>
        <w:rPr>
          <w:color w:val="000000" w:themeColor="text1"/>
        </w:rPr>
      </w:pPr>
      <w:r w:rsidRPr="009D03D0">
        <w:rPr>
          <w:color w:val="000000" w:themeColor="text1"/>
        </w:rPr>
        <w:t xml:space="preserve">[20] </w:t>
      </w:r>
      <w:r w:rsidR="00AA04CF" w:rsidRPr="009D03D0">
        <w:rPr>
          <w:color w:val="000000" w:themeColor="text1"/>
        </w:rPr>
        <w:t>Linderman, S., &amp; Adams, R. (2014, January). Discovering latent network structure in point process data. In International Conference on Machine Learning (pp. 1413-1421).</w:t>
      </w:r>
    </w:p>
    <w:p w14:paraId="57E97817" w14:textId="700FC708" w:rsidR="00F8293B" w:rsidRPr="009D03D0" w:rsidRDefault="00F8293B"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21]</w:t>
      </w:r>
      <w:r w:rsidRPr="009D03D0">
        <w:rPr>
          <w:rFonts w:hint="eastAsia"/>
          <w:color w:val="000000" w:themeColor="text1"/>
        </w:rPr>
        <w:t>周伟军</w:t>
      </w:r>
      <w:r w:rsidRPr="009D03D0">
        <w:rPr>
          <w:rFonts w:hint="eastAsia"/>
          <w:color w:val="000000" w:themeColor="text1"/>
        </w:rPr>
        <w:t xml:space="preserve">. </w:t>
      </w:r>
      <w:r w:rsidRPr="009D03D0">
        <w:rPr>
          <w:rFonts w:hint="eastAsia"/>
          <w:color w:val="000000" w:themeColor="text1"/>
        </w:rPr>
        <w:t>拟牛顿法及其收敛</w:t>
      </w:r>
      <w:r w:rsidR="00AA04CF" w:rsidRPr="009D03D0">
        <w:rPr>
          <w:rFonts w:hint="eastAsia"/>
          <w:color w:val="000000" w:themeColor="text1"/>
        </w:rPr>
        <w:t>性</w:t>
      </w:r>
      <w:r w:rsidRPr="009D03D0">
        <w:rPr>
          <w:rFonts w:hint="eastAsia"/>
          <w:color w:val="000000" w:themeColor="text1"/>
        </w:rPr>
        <w:t>.</w:t>
      </w:r>
      <w:r w:rsidRPr="009D03D0">
        <w:rPr>
          <w:rFonts w:hint="eastAsia"/>
          <w:color w:val="000000" w:themeColor="text1"/>
        </w:rPr>
        <w:t>湖南大学</w:t>
      </w:r>
      <w:r w:rsidRPr="009D03D0">
        <w:rPr>
          <w:rFonts w:hint="eastAsia"/>
          <w:color w:val="000000" w:themeColor="text1"/>
        </w:rPr>
        <w:t>,2006.</w:t>
      </w:r>
    </w:p>
    <w:p w14:paraId="32B0EEB0" w14:textId="4FD37280" w:rsidR="00F8293B" w:rsidRPr="009D03D0" w:rsidRDefault="00F8293B"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 xml:space="preserve">22] </w:t>
      </w:r>
      <w:r w:rsidR="00AA04CF" w:rsidRPr="009D03D0">
        <w:rPr>
          <w:color w:val="000000" w:themeColor="text1"/>
        </w:rPr>
        <w:t xml:space="preserve">Crammer, K., </w:t>
      </w:r>
      <w:proofErr w:type="spellStart"/>
      <w:r w:rsidR="00AA04CF" w:rsidRPr="009D03D0">
        <w:rPr>
          <w:color w:val="000000" w:themeColor="text1"/>
        </w:rPr>
        <w:t>Dekel</w:t>
      </w:r>
      <w:proofErr w:type="spellEnd"/>
      <w:r w:rsidR="00AA04CF" w:rsidRPr="009D03D0">
        <w:rPr>
          <w:color w:val="000000" w:themeColor="text1"/>
        </w:rPr>
        <w:t>, O., Keshet, J., Shalev-</w:t>
      </w:r>
      <w:proofErr w:type="spellStart"/>
      <w:r w:rsidR="00AA04CF" w:rsidRPr="009D03D0">
        <w:rPr>
          <w:color w:val="000000" w:themeColor="text1"/>
        </w:rPr>
        <w:t>Shwartz</w:t>
      </w:r>
      <w:proofErr w:type="spellEnd"/>
      <w:r w:rsidR="00AA04CF" w:rsidRPr="009D03D0">
        <w:rPr>
          <w:color w:val="000000" w:themeColor="text1"/>
        </w:rPr>
        <w:t>, S., &amp; Singer, Y. (2006). Online passive-aggressive algorithms. Journal of Machine Learning Research, 7(Mar), 551-585.</w:t>
      </w:r>
    </w:p>
    <w:p w14:paraId="58D5DF98" w14:textId="0429ADC9" w:rsidR="00F81316" w:rsidRPr="009D03D0" w:rsidRDefault="00F8293B" w:rsidP="00DC1C0C">
      <w:pPr>
        <w:ind w:firstLineChars="0" w:firstLine="0"/>
        <w:jc w:val="left"/>
        <w:rPr>
          <w:color w:val="000000" w:themeColor="text1"/>
        </w:rPr>
      </w:pPr>
      <w:r w:rsidRPr="009D03D0">
        <w:rPr>
          <w:color w:val="000000" w:themeColor="text1"/>
        </w:rPr>
        <w:t>[23]</w:t>
      </w:r>
      <w:r w:rsidR="003E1816">
        <w:rPr>
          <w:color w:val="000000" w:themeColor="text1"/>
        </w:rPr>
        <w:t xml:space="preserve"> </w:t>
      </w:r>
      <w:r w:rsidR="003A71A6" w:rsidRPr="009D03D0">
        <w:rPr>
          <w:color w:val="000000" w:themeColor="text1"/>
        </w:rPr>
        <w:t>https://en.wikipedia.org/wiki/Basic_Linear_Algebra_Subprograms#Level_3</w:t>
      </w:r>
    </w:p>
    <w:p w14:paraId="1646A689" w14:textId="73BF1230" w:rsidR="003A71A6" w:rsidRPr="009D03D0" w:rsidRDefault="003A71A6"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24]</w:t>
      </w:r>
      <w:r w:rsidR="003E1816">
        <w:rPr>
          <w:color w:val="000000" w:themeColor="text1"/>
        </w:rPr>
        <w:t xml:space="preserve"> </w:t>
      </w:r>
      <w:r w:rsidRPr="009D03D0">
        <w:rPr>
          <w:color w:val="000000" w:themeColor="text1"/>
        </w:rPr>
        <w:t>https://data.world/crowdflower/emotions-about-nuclear-energy</w:t>
      </w:r>
    </w:p>
    <w:p w14:paraId="34991073" w14:textId="01DC1931" w:rsidR="003A71A6" w:rsidRPr="00124A9F" w:rsidRDefault="003A71A6" w:rsidP="00DC1C0C">
      <w:pPr>
        <w:ind w:firstLineChars="0" w:firstLine="0"/>
        <w:jc w:val="left"/>
        <w:rPr>
          <w:color w:val="000000" w:themeColor="text1"/>
        </w:rPr>
      </w:pPr>
      <w:r w:rsidRPr="009D03D0">
        <w:rPr>
          <w:color w:val="000000" w:themeColor="text1"/>
        </w:rPr>
        <w:t>[25]</w:t>
      </w:r>
      <w:r w:rsidR="003E1816">
        <w:rPr>
          <w:color w:val="000000" w:themeColor="text1"/>
        </w:rPr>
        <w:t xml:space="preserve"> </w:t>
      </w:r>
      <w:r w:rsidRPr="00124A9F">
        <w:rPr>
          <w:rStyle w:val="a4"/>
          <w:color w:val="000000" w:themeColor="text1"/>
          <w:u w:val="none"/>
        </w:rPr>
        <w:t>https://data.world/crowdflower/brands-and-product-emotion</w:t>
      </w:r>
    </w:p>
    <w:p w14:paraId="00F6AFDB" w14:textId="7C4F1B6D" w:rsidR="003A71A6" w:rsidRPr="009D03D0" w:rsidRDefault="003A71A6" w:rsidP="00DC1C0C">
      <w:pPr>
        <w:ind w:firstLineChars="0" w:firstLine="0"/>
        <w:jc w:val="left"/>
        <w:rPr>
          <w:color w:val="000000" w:themeColor="text1"/>
        </w:rPr>
      </w:pPr>
      <w:r w:rsidRPr="009D03D0">
        <w:rPr>
          <w:color w:val="000000" w:themeColor="text1"/>
        </w:rPr>
        <w:t>[26]</w:t>
      </w:r>
      <w:r w:rsidR="003E1816">
        <w:rPr>
          <w:color w:val="000000" w:themeColor="text1"/>
        </w:rPr>
        <w:t xml:space="preserve"> </w:t>
      </w:r>
      <w:r w:rsidRPr="009D03D0">
        <w:rPr>
          <w:color w:val="000000" w:themeColor="text1"/>
        </w:rPr>
        <w:t>https://data.world/crowdflower/apple-twitter-sentiment</w:t>
      </w:r>
    </w:p>
    <w:p w14:paraId="36EE9E16" w14:textId="1035D593" w:rsidR="003A71A6" w:rsidRPr="009D03D0" w:rsidRDefault="003A71A6"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27]</w:t>
      </w:r>
      <w:r w:rsidR="003E1816">
        <w:rPr>
          <w:color w:val="000000" w:themeColor="text1"/>
        </w:rPr>
        <w:t xml:space="preserve"> </w:t>
      </w:r>
      <w:r w:rsidRPr="009D03D0">
        <w:rPr>
          <w:color w:val="000000" w:themeColor="text1"/>
        </w:rPr>
        <w:t>https://data.world/crowdflower/airline-twitter-sentiment</w:t>
      </w:r>
    </w:p>
    <w:p w14:paraId="012117BB" w14:textId="07C4491F" w:rsidR="003A71A6" w:rsidRPr="009D03D0" w:rsidRDefault="003A71A6"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28]</w:t>
      </w:r>
      <w:r w:rsidR="003E1816">
        <w:rPr>
          <w:color w:val="000000" w:themeColor="text1"/>
        </w:rPr>
        <w:t xml:space="preserve"> </w:t>
      </w:r>
      <w:r w:rsidR="001F6C26" w:rsidRPr="009D03D0">
        <w:rPr>
          <w:color w:val="000000" w:themeColor="text1"/>
        </w:rPr>
        <w:t>https://data.world/datafiniti/consumer-reviews-of-amazon-products</w:t>
      </w:r>
    </w:p>
    <w:p w14:paraId="5A9F3CE7" w14:textId="3904C9F3" w:rsidR="003A71A6" w:rsidRPr="009D03D0" w:rsidRDefault="003A71A6"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29]</w:t>
      </w:r>
      <w:r w:rsidR="003E1816">
        <w:rPr>
          <w:color w:val="000000" w:themeColor="text1"/>
        </w:rPr>
        <w:t xml:space="preserve"> </w:t>
      </w:r>
      <w:r w:rsidR="001F6C26" w:rsidRPr="009D03D0">
        <w:rPr>
          <w:color w:val="000000" w:themeColor="text1"/>
        </w:rPr>
        <w:t>https://data.world/crowdflower/weather-sentiment</w:t>
      </w:r>
    </w:p>
    <w:p w14:paraId="4D1E155A" w14:textId="4E088C8D" w:rsidR="001F6C26" w:rsidRPr="00124A9F" w:rsidRDefault="003A71A6"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30]</w:t>
      </w:r>
      <w:r w:rsidR="003E1816">
        <w:rPr>
          <w:color w:val="000000" w:themeColor="text1"/>
        </w:rPr>
        <w:t xml:space="preserve"> </w:t>
      </w:r>
      <w:r w:rsidR="001F6C26" w:rsidRPr="00124A9F">
        <w:rPr>
          <w:rStyle w:val="a4"/>
          <w:color w:val="000000" w:themeColor="text1"/>
          <w:u w:val="none"/>
        </w:rPr>
        <w:t>https://data.world/crowdflower/sentiment-analysis-in-text</w:t>
      </w:r>
    </w:p>
    <w:p w14:paraId="5871977E" w14:textId="174F0892" w:rsidR="001F6C26" w:rsidRPr="009D03D0" w:rsidRDefault="001F6C26"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31]</w:t>
      </w:r>
      <w:r w:rsidR="003E1816">
        <w:rPr>
          <w:color w:val="000000" w:themeColor="text1"/>
        </w:rPr>
        <w:t xml:space="preserve"> </w:t>
      </w:r>
      <w:r w:rsidRPr="009D03D0">
        <w:rPr>
          <w:color w:val="000000" w:themeColor="text1"/>
        </w:rPr>
        <w:t>https://data.world/crowdflower/sentiment-analysis-in-text</w:t>
      </w:r>
    </w:p>
    <w:p w14:paraId="2AA13731" w14:textId="4B124788" w:rsidR="003A71A6" w:rsidRPr="009D03D0" w:rsidRDefault="001F6C26"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32]</w:t>
      </w:r>
      <w:r w:rsidR="003E1816">
        <w:rPr>
          <w:color w:val="000000" w:themeColor="text1"/>
        </w:rPr>
        <w:t xml:space="preserve"> </w:t>
      </w:r>
      <w:r w:rsidRPr="009D03D0">
        <w:rPr>
          <w:color w:val="000000" w:themeColor="text1"/>
        </w:rPr>
        <w:t>https://www.nasdaq.</w:t>
      </w:r>
      <w:commentRangeStart w:id="408"/>
      <w:r w:rsidRPr="009D03D0">
        <w:rPr>
          <w:color w:val="000000" w:themeColor="text1"/>
        </w:rPr>
        <w:t>com</w:t>
      </w:r>
      <w:commentRangeEnd w:id="408"/>
      <w:r w:rsidR="004E3D25">
        <w:rPr>
          <w:rStyle w:val="ac"/>
        </w:rPr>
        <w:commentReference w:id="408"/>
      </w:r>
    </w:p>
    <w:p w14:paraId="3C14B581" w14:textId="2B648A16" w:rsidR="001F6C26" w:rsidRPr="009D03D0" w:rsidRDefault="001F6C26"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33]</w:t>
      </w:r>
      <w:r w:rsidR="003E1816">
        <w:rPr>
          <w:color w:val="000000" w:themeColor="text1"/>
        </w:rPr>
        <w:t xml:space="preserve"> </w:t>
      </w:r>
      <w:r w:rsidRPr="009D03D0">
        <w:rPr>
          <w:rFonts w:hint="eastAsia"/>
          <w:color w:val="000000" w:themeColor="text1"/>
        </w:rPr>
        <w:t>h</w:t>
      </w:r>
      <w:r w:rsidRPr="009D03D0">
        <w:rPr>
          <w:color w:val="000000" w:themeColor="text1"/>
        </w:rPr>
        <w:t>ttps://www.nyse.com</w:t>
      </w:r>
    </w:p>
    <w:p w14:paraId="06672D6E" w14:textId="747AF060" w:rsidR="001F6C26" w:rsidRPr="009D03D0" w:rsidRDefault="001F6C26"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34]</w:t>
      </w:r>
      <w:r w:rsidR="003E1816">
        <w:rPr>
          <w:color w:val="000000" w:themeColor="text1"/>
        </w:rPr>
        <w:t xml:space="preserve"> </w:t>
      </w:r>
      <w:r w:rsidR="00442EA7" w:rsidRPr="00124A9F">
        <w:rPr>
          <w:rStyle w:val="a4"/>
          <w:rFonts w:hint="eastAsia"/>
          <w:color w:val="000000" w:themeColor="text1"/>
          <w:u w:val="none"/>
        </w:rPr>
        <w:t>https</w:t>
      </w:r>
      <w:r w:rsidR="00442EA7" w:rsidRPr="00124A9F">
        <w:rPr>
          <w:rStyle w:val="a4"/>
          <w:color w:val="000000" w:themeColor="text1"/>
          <w:u w:val="none"/>
        </w:rPr>
        <w:t>://</w:t>
      </w:r>
      <w:r w:rsidR="00442EA7" w:rsidRPr="00124A9F">
        <w:rPr>
          <w:rStyle w:val="a4"/>
          <w:rFonts w:hint="eastAsia"/>
          <w:color w:val="000000" w:themeColor="text1"/>
          <w:u w:val="none"/>
        </w:rPr>
        <w:t>www.</w:t>
      </w:r>
      <w:r w:rsidR="00442EA7" w:rsidRPr="00124A9F">
        <w:rPr>
          <w:rStyle w:val="a4"/>
          <w:color w:val="000000" w:themeColor="text1"/>
          <w:u w:val="none"/>
        </w:rPr>
        <w:t>juhe.cn</w:t>
      </w:r>
    </w:p>
    <w:p w14:paraId="5ABC9591" w14:textId="2A4D59CE" w:rsidR="00442EA7" w:rsidRPr="009D03D0" w:rsidRDefault="00442EA7" w:rsidP="00DC1C0C">
      <w:pPr>
        <w:ind w:firstLineChars="0" w:firstLine="0"/>
        <w:jc w:val="left"/>
        <w:rPr>
          <w:color w:val="000000" w:themeColor="text1"/>
        </w:rPr>
      </w:pPr>
      <w:r w:rsidRPr="009D03D0">
        <w:rPr>
          <w:rFonts w:hint="eastAsia"/>
          <w:color w:val="000000" w:themeColor="text1"/>
        </w:rPr>
        <w:t>[</w:t>
      </w:r>
      <w:r w:rsidRPr="009D03D0">
        <w:rPr>
          <w:color w:val="000000" w:themeColor="text1"/>
        </w:rPr>
        <w:t>35]</w:t>
      </w:r>
      <w:r w:rsidR="003E1816">
        <w:rPr>
          <w:color w:val="000000" w:themeColor="text1"/>
        </w:rPr>
        <w:t xml:space="preserve"> </w:t>
      </w:r>
      <w:r w:rsidRPr="009D03D0">
        <w:rPr>
          <w:color w:val="000000" w:themeColor="text1"/>
        </w:rPr>
        <w:t xml:space="preserve">Das, </w:t>
      </w:r>
      <w:proofErr w:type="spellStart"/>
      <w:r w:rsidRPr="009D03D0">
        <w:rPr>
          <w:color w:val="000000" w:themeColor="text1"/>
        </w:rPr>
        <w:t>Samarjit</w:t>
      </w:r>
      <w:proofErr w:type="spellEnd"/>
      <w:r w:rsidRPr="009D03D0">
        <w:rPr>
          <w:color w:val="000000" w:themeColor="text1"/>
        </w:rPr>
        <w:t>. Time series analysis. Princeton University Press, Princeton, NJ, 1994.</w:t>
      </w:r>
    </w:p>
    <w:p w14:paraId="12E9B915" w14:textId="562BEE15" w:rsidR="00C57439" w:rsidRDefault="00C57439" w:rsidP="00DC1C0C">
      <w:pPr>
        <w:ind w:firstLineChars="0" w:firstLine="0"/>
        <w:jc w:val="left"/>
        <w:rPr>
          <w:color w:val="000000" w:themeColor="text1"/>
        </w:rPr>
      </w:pPr>
      <w:r w:rsidRPr="009D03D0">
        <w:rPr>
          <w:rFonts w:hint="eastAsia"/>
          <w:color w:val="000000" w:themeColor="text1"/>
        </w:rPr>
        <w:t>[</w:t>
      </w:r>
      <w:proofErr w:type="gramStart"/>
      <w:r w:rsidRPr="009D03D0">
        <w:rPr>
          <w:color w:val="000000" w:themeColor="text1"/>
        </w:rPr>
        <w:t>36]</w:t>
      </w:r>
      <w:r w:rsidRPr="009D03D0">
        <w:rPr>
          <w:rFonts w:hint="eastAsia"/>
          <w:color w:val="000000" w:themeColor="text1"/>
        </w:rPr>
        <w:t>Reilly</w:t>
      </w:r>
      <w:proofErr w:type="gramEnd"/>
      <w:r w:rsidRPr="009D03D0">
        <w:rPr>
          <w:rFonts w:hint="eastAsia"/>
          <w:color w:val="000000" w:themeColor="text1"/>
        </w:rPr>
        <w:t xml:space="preserve">, Frank K., and Keith C. Brown. Investment analysis and portfolio management. </w:t>
      </w:r>
      <w:r w:rsidRPr="009D03D0">
        <w:rPr>
          <w:rFonts w:hint="eastAsia"/>
          <w:color w:val="000000" w:themeColor="text1"/>
        </w:rPr>
        <w:t>中信出版社</w:t>
      </w:r>
      <w:r w:rsidRPr="009D03D0">
        <w:rPr>
          <w:rFonts w:hint="eastAsia"/>
          <w:color w:val="000000" w:themeColor="text1"/>
        </w:rPr>
        <w:t>, 2002.</w:t>
      </w:r>
    </w:p>
    <w:p w14:paraId="7E31535E" w14:textId="4C37C874" w:rsidR="003A71A6" w:rsidRDefault="00E13EF0" w:rsidP="00DC1C0C">
      <w:pPr>
        <w:ind w:firstLineChars="0" w:firstLine="0"/>
        <w:jc w:val="left"/>
      </w:pPr>
      <w:r>
        <w:rPr>
          <w:color w:val="000000" w:themeColor="text1"/>
        </w:rPr>
        <w:t>[37]</w:t>
      </w:r>
      <w:r w:rsidRPr="00E13EF0">
        <w:t xml:space="preserve"> </w:t>
      </w:r>
      <w:proofErr w:type="spellStart"/>
      <w:r w:rsidRPr="00E13EF0">
        <w:t>Challacombe</w:t>
      </w:r>
      <w:proofErr w:type="spellEnd"/>
      <w:r w:rsidRPr="00E13EF0">
        <w:t>, M. (2000). A general parallel sparse-blocked matrix multiply for linear scaling SCF theory. Computer physics communications, 128(1-2), 93-107.</w:t>
      </w:r>
    </w:p>
    <w:p w14:paraId="1311F584" w14:textId="77777777" w:rsidR="00E13EF0" w:rsidRPr="009D03D0" w:rsidRDefault="00E13EF0" w:rsidP="00F8293B">
      <w:pPr>
        <w:ind w:firstLine="480"/>
        <w:rPr>
          <w:color w:val="000000" w:themeColor="text1"/>
        </w:rPr>
      </w:pPr>
    </w:p>
    <w:p w14:paraId="09355600" w14:textId="6D981382" w:rsidR="003A71A6" w:rsidRPr="009D03D0" w:rsidRDefault="003A71A6" w:rsidP="00F8293B">
      <w:pPr>
        <w:ind w:firstLine="480"/>
        <w:rPr>
          <w:color w:val="000000" w:themeColor="text1"/>
        </w:rPr>
        <w:sectPr w:rsidR="003A71A6" w:rsidRPr="009D03D0" w:rsidSect="00A17FB6">
          <w:headerReference w:type="default" r:id="rId91"/>
          <w:pgSz w:w="11906" w:h="16838"/>
          <w:pgMar w:top="1440" w:right="1800" w:bottom="1440" w:left="1800" w:header="851" w:footer="992" w:gutter="0"/>
          <w:cols w:space="425"/>
          <w:docGrid w:type="lines" w:linePitch="326"/>
        </w:sectPr>
      </w:pPr>
    </w:p>
    <w:p w14:paraId="4F7CA892" w14:textId="7337207E" w:rsidR="00833F08" w:rsidRDefault="00EC1AF6" w:rsidP="004408EA">
      <w:pPr>
        <w:pStyle w:val="1"/>
        <w:spacing w:after="652"/>
      </w:pPr>
      <w:bookmarkStart w:id="409" w:name="_Toc2203127"/>
      <w:bookmarkStart w:id="410" w:name="_Toc2274963"/>
      <w:bookmarkStart w:id="411" w:name="_Toc2329340"/>
      <w:bookmarkStart w:id="412" w:name="_Toc3725010"/>
      <w:r w:rsidRPr="009D03D0">
        <w:rPr>
          <w:rFonts w:hint="eastAsia"/>
        </w:rPr>
        <w:lastRenderedPageBreak/>
        <w:t>致谢</w:t>
      </w:r>
      <w:bookmarkEnd w:id="409"/>
      <w:bookmarkEnd w:id="410"/>
      <w:bookmarkEnd w:id="411"/>
      <w:bookmarkEnd w:id="412"/>
    </w:p>
    <w:p w14:paraId="581DF01E" w14:textId="77777777" w:rsidR="000D2A7A" w:rsidRDefault="000D2A7A" w:rsidP="004408EA">
      <w:pPr>
        <w:pStyle w:val="1"/>
        <w:spacing w:after="652"/>
        <w:rPr>
          <w:color w:val="000000" w:themeColor="text1"/>
        </w:rPr>
      </w:pPr>
      <w:r>
        <w:rPr>
          <w:color w:val="000000" w:themeColor="text1"/>
        </w:rPr>
        <w:br w:type="page"/>
      </w:r>
    </w:p>
    <w:p w14:paraId="6E251DB3" w14:textId="53073F8D" w:rsidR="00E83A11" w:rsidRPr="009D03D0" w:rsidRDefault="00833F08" w:rsidP="004408EA">
      <w:pPr>
        <w:pStyle w:val="1"/>
        <w:spacing w:after="652"/>
      </w:pPr>
      <w:r>
        <w:rPr>
          <w:color w:val="000000" w:themeColor="text1"/>
        </w:rPr>
        <w:lastRenderedPageBreak/>
        <w:br w:type="page"/>
      </w:r>
      <w:bookmarkStart w:id="413" w:name="_Toc2203128"/>
      <w:bookmarkStart w:id="414" w:name="_Toc2274964"/>
      <w:bookmarkStart w:id="415" w:name="_Toc2329341"/>
      <w:bookmarkStart w:id="416" w:name="_Toc3725011"/>
      <w:r w:rsidR="00EC1AF6" w:rsidRPr="009D03D0">
        <w:rPr>
          <w:rFonts w:hint="eastAsia"/>
        </w:rPr>
        <w:lastRenderedPageBreak/>
        <w:t>攻读硕士学位期间发表和录用的论文</w:t>
      </w:r>
      <w:bookmarkEnd w:id="413"/>
      <w:bookmarkEnd w:id="414"/>
      <w:bookmarkEnd w:id="415"/>
      <w:bookmarkEnd w:id="416"/>
    </w:p>
    <w:sectPr w:rsidR="00E83A11" w:rsidRPr="009D03D0" w:rsidSect="00A17FB6">
      <w:headerReference w:type="default" r:id="rId92"/>
      <w:pgSz w:w="11906" w:h="16838"/>
      <w:pgMar w:top="1440" w:right="1800" w:bottom="1440" w:left="1800" w:header="851" w:footer="992" w:gutter="0"/>
      <w:cols w:space="425"/>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5" w:author="苏森" w:date="2019-03-19T19:54:00Z" w:initials="WS">
    <w:p w14:paraId="62899C94" w14:textId="5C1AE623" w:rsidR="00A20880" w:rsidRDefault="00A20880">
      <w:pPr>
        <w:pStyle w:val="ad"/>
        <w:ind w:firstLine="420"/>
      </w:pPr>
      <w:r>
        <w:rPr>
          <w:rStyle w:val="ac"/>
        </w:rPr>
        <w:annotationRef/>
      </w:r>
      <w:r>
        <w:rPr>
          <w:rFonts w:hint="eastAsia"/>
        </w:rPr>
        <w:t>题目翻译对吗？</w:t>
      </w:r>
    </w:p>
  </w:comment>
  <w:comment w:id="26" w:author="苏森" w:date="2019-03-19T19:47:00Z" w:initials="WS">
    <w:p w14:paraId="42CFC616" w14:textId="73BEBF6E" w:rsidR="00A20880" w:rsidRDefault="00A20880">
      <w:pPr>
        <w:pStyle w:val="ad"/>
        <w:ind w:firstLine="420"/>
      </w:pPr>
      <w:r>
        <w:rPr>
          <w:rStyle w:val="ac"/>
        </w:rPr>
        <w:annotationRef/>
      </w:r>
      <w:r>
        <w:rPr>
          <w:rFonts w:hint="eastAsia"/>
        </w:rPr>
        <w:t>上述什么问题？</w:t>
      </w:r>
    </w:p>
  </w:comment>
  <w:comment w:id="27" w:author="苏森" w:date="2019-03-19T19:47:00Z" w:initials="WS">
    <w:p w14:paraId="77C2E0E2" w14:textId="39B8752B" w:rsidR="00A20880" w:rsidRDefault="00A20880">
      <w:pPr>
        <w:pStyle w:val="ad"/>
        <w:ind w:firstLine="420"/>
      </w:pPr>
      <w:r>
        <w:rPr>
          <w:rStyle w:val="ac"/>
        </w:rPr>
        <w:annotationRef/>
      </w:r>
      <w:r>
        <w:rPr>
          <w:rFonts w:hint="eastAsia"/>
        </w:rPr>
        <w:t>从此以下两段需要重写，这不是论文摘要的写法。</w:t>
      </w:r>
    </w:p>
  </w:comment>
  <w:comment w:id="28" w:author="苏森" w:date="2019-03-19T19:55:00Z" w:initials="WS">
    <w:p w14:paraId="0EFBA73B" w14:textId="4031FCF3" w:rsidR="00A20880" w:rsidRDefault="00A20880">
      <w:pPr>
        <w:pStyle w:val="ad"/>
        <w:ind w:firstLine="420"/>
      </w:pPr>
      <w:r>
        <w:rPr>
          <w:rStyle w:val="ac"/>
        </w:rPr>
        <w:annotationRef/>
      </w:r>
      <w:r>
        <w:rPr>
          <w:rFonts w:hint="eastAsia"/>
        </w:rPr>
        <w:t>？</w:t>
      </w:r>
    </w:p>
  </w:comment>
  <w:comment w:id="29" w:author="苏森" w:date="2019-03-19T19:50:00Z" w:initials="WS">
    <w:p w14:paraId="7473CF01" w14:textId="073E1ADC" w:rsidR="00A20880" w:rsidRDefault="00A20880">
      <w:pPr>
        <w:pStyle w:val="ad"/>
        <w:ind w:firstLine="420"/>
      </w:pPr>
      <w:r>
        <w:rPr>
          <w:rStyle w:val="ac"/>
        </w:rPr>
        <w:annotationRef/>
      </w:r>
      <w:r>
        <w:rPr>
          <w:rFonts w:hint="eastAsia"/>
        </w:rPr>
        <w:t>请仔细检查，避免这种低级错误。</w:t>
      </w:r>
    </w:p>
  </w:comment>
  <w:comment w:id="30" w:author="苏森" w:date="2019-03-19T19:51:00Z" w:initials="WS">
    <w:p w14:paraId="3FD4A5E8" w14:textId="2F269407" w:rsidR="00A20880" w:rsidRDefault="00A20880">
      <w:pPr>
        <w:pStyle w:val="ad"/>
        <w:ind w:firstLine="420"/>
      </w:pPr>
      <w:r>
        <w:rPr>
          <w:rStyle w:val="ac"/>
        </w:rPr>
        <w:annotationRef/>
      </w:r>
      <w:r>
        <w:rPr>
          <w:rFonts w:hint="eastAsia"/>
        </w:rPr>
        <w:t>请张老师仔细检查一下英文摘要。</w:t>
      </w:r>
    </w:p>
  </w:comment>
  <w:comment w:id="47" w:author="苏森" w:date="2019-03-19T21:47:00Z" w:initials="WS">
    <w:p w14:paraId="17DFE9F5" w14:textId="7D0514E4" w:rsidR="00A20880" w:rsidRPr="004829FA" w:rsidRDefault="00A20880">
      <w:pPr>
        <w:pStyle w:val="ad"/>
        <w:ind w:firstLine="420"/>
      </w:pPr>
      <w:r>
        <w:rPr>
          <w:rStyle w:val="ac"/>
        </w:rPr>
        <w:annotationRef/>
      </w:r>
      <w:r>
        <w:rPr>
          <w:rFonts w:hint="eastAsia"/>
        </w:rPr>
        <w:t>？</w:t>
      </w:r>
    </w:p>
  </w:comment>
  <w:comment w:id="52" w:author="苏森" w:date="2019-03-19T21:48:00Z" w:initials="WS">
    <w:p w14:paraId="4C975C52" w14:textId="0C2A0E40" w:rsidR="00A20880" w:rsidRDefault="00A20880">
      <w:pPr>
        <w:pStyle w:val="ad"/>
        <w:ind w:firstLine="420"/>
      </w:pPr>
      <w:r>
        <w:rPr>
          <w:rStyle w:val="ac"/>
        </w:rPr>
        <w:annotationRef/>
      </w:r>
      <w:r>
        <w:rPr>
          <w:rFonts w:hint="eastAsia"/>
        </w:rPr>
        <w:t>和前面一致。</w:t>
      </w:r>
    </w:p>
  </w:comment>
  <w:comment w:id="54" w:author="苏森" w:date="2019-03-19T21:49:00Z" w:initials="WS">
    <w:p w14:paraId="3EB6E17E" w14:textId="038DAC8A" w:rsidR="00A20880" w:rsidRDefault="00A20880">
      <w:pPr>
        <w:pStyle w:val="ad"/>
        <w:ind w:firstLine="480"/>
      </w:pPr>
      <w:r>
        <w:rPr>
          <w:rFonts w:hint="eastAsia"/>
        </w:rPr>
        <w:t>这</w:t>
      </w:r>
      <w:proofErr w:type="gramStart"/>
      <w:r>
        <w:rPr>
          <w:rFonts w:hint="eastAsia"/>
        </w:rPr>
        <w:t>叫预测吗</w:t>
      </w:r>
      <w:proofErr w:type="gramEnd"/>
      <w:r>
        <w:rPr>
          <w:rFonts w:hint="eastAsia"/>
        </w:rPr>
        <w:t>？</w:t>
      </w:r>
      <w:r>
        <w:rPr>
          <w:rStyle w:val="ac"/>
        </w:rPr>
        <w:annotationRef/>
      </w:r>
      <w:r>
        <w:rPr>
          <w:rFonts w:hint="eastAsia"/>
        </w:rPr>
        <w:t>是表述问题吗？</w:t>
      </w:r>
    </w:p>
  </w:comment>
  <w:comment w:id="56" w:author="苏森" w:date="2019-03-19T21:51:00Z" w:initials="WS">
    <w:p w14:paraId="7817A49F" w14:textId="1AE6C8EE" w:rsidR="00A20880" w:rsidRDefault="00A20880">
      <w:pPr>
        <w:pStyle w:val="ad"/>
        <w:ind w:firstLine="420"/>
      </w:pPr>
      <w:r>
        <w:rPr>
          <w:rStyle w:val="ac"/>
        </w:rPr>
        <w:annotationRef/>
      </w:r>
      <w:r>
        <w:rPr>
          <w:rFonts w:hint="eastAsia"/>
        </w:rPr>
        <w:t>？</w:t>
      </w:r>
    </w:p>
  </w:comment>
  <w:comment w:id="57" w:author="苏森" w:date="2019-03-19T21:51:00Z" w:initials="WS">
    <w:p w14:paraId="22B718F8" w14:textId="043680C2" w:rsidR="00A20880" w:rsidRDefault="00A20880">
      <w:pPr>
        <w:pStyle w:val="ad"/>
        <w:ind w:firstLine="420"/>
      </w:pPr>
      <w:r>
        <w:rPr>
          <w:rStyle w:val="ac"/>
        </w:rPr>
        <w:annotationRef/>
      </w:r>
      <w:r>
        <w:rPr>
          <w:rFonts w:hint="eastAsia"/>
        </w:rPr>
        <w:t>理工科的学术论文，避免这种例子。况且例子本身也不合适。</w:t>
      </w:r>
    </w:p>
  </w:comment>
  <w:comment w:id="58" w:author="苏森" w:date="2019-03-19T21:53:00Z" w:initials="WS">
    <w:p w14:paraId="39F6534A" w14:textId="3CDE5695" w:rsidR="00A20880" w:rsidRDefault="00A20880">
      <w:pPr>
        <w:pStyle w:val="ad"/>
        <w:ind w:firstLine="420"/>
      </w:pPr>
      <w:r>
        <w:rPr>
          <w:rStyle w:val="ac"/>
        </w:rPr>
        <w:annotationRef/>
      </w:r>
      <w:r>
        <w:rPr>
          <w:rFonts w:hint="eastAsia"/>
        </w:rPr>
        <w:t>？</w:t>
      </w:r>
    </w:p>
  </w:comment>
  <w:comment w:id="59" w:author="苏森" w:date="2019-03-19T21:54:00Z" w:initials="WS">
    <w:p w14:paraId="38AC6D3E" w14:textId="0B373F93" w:rsidR="00A20880" w:rsidRDefault="00A20880">
      <w:pPr>
        <w:pStyle w:val="ad"/>
        <w:ind w:firstLine="420"/>
      </w:pPr>
      <w:r>
        <w:rPr>
          <w:rStyle w:val="ac"/>
        </w:rPr>
        <w:annotationRef/>
      </w:r>
      <w:r>
        <w:rPr>
          <w:rFonts w:hint="eastAsia"/>
        </w:rPr>
        <w:t>不要和你的主题混淆了。</w:t>
      </w:r>
    </w:p>
  </w:comment>
  <w:comment w:id="60" w:author="苏森" w:date="2019-03-19T21:55:00Z" w:initials="WS">
    <w:p w14:paraId="2F5F9144" w14:textId="2D38D64C" w:rsidR="00A20880" w:rsidRDefault="00A20880">
      <w:pPr>
        <w:pStyle w:val="ad"/>
        <w:ind w:firstLine="420"/>
      </w:pPr>
      <w:r>
        <w:rPr>
          <w:rStyle w:val="ac"/>
        </w:rPr>
        <w:annotationRef/>
      </w:r>
      <w:r>
        <w:rPr>
          <w:rFonts w:hint="eastAsia"/>
        </w:rPr>
        <w:t>类似这么具体的工作应该在相关工作介绍中。</w:t>
      </w:r>
    </w:p>
  </w:comment>
  <w:comment w:id="61" w:author="苏森" w:date="2019-03-19T21:56:00Z" w:initials="WS">
    <w:p w14:paraId="7881E618" w14:textId="04692BCB" w:rsidR="00A20880" w:rsidRDefault="00A20880">
      <w:pPr>
        <w:pStyle w:val="ad"/>
        <w:ind w:firstLine="420"/>
      </w:pPr>
      <w:r>
        <w:rPr>
          <w:rStyle w:val="ac"/>
        </w:rPr>
        <w:annotationRef/>
      </w:r>
      <w:r>
        <w:rPr>
          <w:rFonts w:hint="eastAsia"/>
        </w:rPr>
        <w:t>有这种说法吗？</w:t>
      </w:r>
    </w:p>
  </w:comment>
  <w:comment w:id="62" w:author="苏森" w:date="2019-03-19T21:58:00Z" w:initials="WS">
    <w:p w14:paraId="51C1B7DA" w14:textId="5B4207F1" w:rsidR="00A20880" w:rsidRDefault="00A20880">
      <w:pPr>
        <w:pStyle w:val="ad"/>
        <w:ind w:firstLine="420"/>
      </w:pPr>
      <w:r>
        <w:rPr>
          <w:rStyle w:val="ac"/>
        </w:rPr>
        <w:annotationRef/>
      </w:r>
      <w:r>
        <w:rPr>
          <w:rFonts w:hint="eastAsia"/>
        </w:rPr>
        <w:t>？</w:t>
      </w:r>
    </w:p>
  </w:comment>
  <w:comment w:id="63" w:author="苏森" w:date="2019-03-19T21:58:00Z" w:initials="WS">
    <w:p w14:paraId="0F37949A" w14:textId="03904DEF" w:rsidR="00A20880" w:rsidRDefault="00A20880">
      <w:pPr>
        <w:pStyle w:val="ad"/>
        <w:ind w:firstLine="420"/>
      </w:pPr>
      <w:r>
        <w:rPr>
          <w:rStyle w:val="ac"/>
        </w:rPr>
        <w:annotationRef/>
      </w:r>
      <w:r>
        <w:rPr>
          <w:rFonts w:hint="eastAsia"/>
        </w:rPr>
        <w:t>看不出你要说明什么？时刻记住你的论文主题。</w:t>
      </w:r>
    </w:p>
  </w:comment>
  <w:comment w:id="67" w:author="苏森" w:date="2019-03-20T20:56:00Z" w:initials="WS">
    <w:p w14:paraId="178756E9" w14:textId="278D2E55" w:rsidR="00A20880" w:rsidRDefault="00A20880">
      <w:pPr>
        <w:pStyle w:val="ad"/>
        <w:ind w:firstLine="420"/>
      </w:pPr>
      <w:r>
        <w:rPr>
          <w:rStyle w:val="ac"/>
        </w:rPr>
        <w:annotationRef/>
      </w:r>
      <w:r>
        <w:rPr>
          <w:rFonts w:hint="eastAsia"/>
        </w:rPr>
        <w:t>根据这部分目前的内容，建议标题改为“研究内容”</w:t>
      </w:r>
    </w:p>
  </w:comment>
  <w:comment w:id="70" w:author="苏森" w:date="2019-03-19T21:59:00Z" w:initials="WS">
    <w:p w14:paraId="520A7F2C" w14:textId="12EC8A6E" w:rsidR="00A20880" w:rsidRDefault="00A20880">
      <w:pPr>
        <w:pStyle w:val="ad"/>
        <w:ind w:firstLine="420"/>
      </w:pPr>
      <w:r>
        <w:rPr>
          <w:rStyle w:val="ac"/>
        </w:rPr>
        <w:annotationRef/>
      </w:r>
      <w:r>
        <w:rPr>
          <w:rFonts w:hint="eastAsia"/>
        </w:rPr>
        <w:t>和没说一样，什么问题？前人没有解决的问题很多。</w:t>
      </w:r>
    </w:p>
  </w:comment>
  <w:comment w:id="71" w:author="苏森" w:date="2019-03-19T22:00:00Z" w:initials="WS">
    <w:p w14:paraId="6AFD3CEB" w14:textId="18EE4FD3" w:rsidR="00A20880" w:rsidRDefault="00A20880">
      <w:pPr>
        <w:pStyle w:val="ad"/>
        <w:ind w:firstLine="420"/>
      </w:pPr>
      <w:r>
        <w:rPr>
          <w:rStyle w:val="ac"/>
        </w:rPr>
        <w:annotationRef/>
      </w:r>
      <w:r>
        <w:rPr>
          <w:rFonts w:hint="eastAsia"/>
        </w:rPr>
        <w:t>“情感分析”和“社交舆论”是一回事吗？</w:t>
      </w:r>
    </w:p>
  </w:comment>
  <w:comment w:id="73" w:author="苏森" w:date="2019-03-19T22:01:00Z" w:initials="WS">
    <w:p w14:paraId="09790C53" w14:textId="28BAE414" w:rsidR="00A20880" w:rsidRDefault="00A20880">
      <w:pPr>
        <w:pStyle w:val="ad"/>
        <w:ind w:firstLine="420"/>
      </w:pPr>
      <w:r>
        <w:rPr>
          <w:rStyle w:val="ac"/>
        </w:rPr>
        <w:annotationRef/>
      </w:r>
      <w:r>
        <w:rPr>
          <w:rFonts w:hint="eastAsia"/>
        </w:rPr>
        <w:t>到底是研究目标，还是研究内容？</w:t>
      </w:r>
    </w:p>
  </w:comment>
  <w:comment w:id="79" w:author="苏森" w:date="2019-03-19T22:04:00Z" w:initials="WS">
    <w:p w14:paraId="24CC99ED" w14:textId="21869268" w:rsidR="00A20880" w:rsidRDefault="00A20880">
      <w:pPr>
        <w:pStyle w:val="ad"/>
        <w:ind w:firstLine="420"/>
      </w:pPr>
      <w:r>
        <w:rPr>
          <w:rStyle w:val="ac"/>
        </w:rPr>
        <w:annotationRef/>
      </w:r>
      <w:r>
        <w:rPr>
          <w:rFonts w:hint="eastAsia"/>
        </w:rPr>
        <w:t>数据获取不是“研究”吗？</w:t>
      </w:r>
    </w:p>
  </w:comment>
  <w:comment w:id="80" w:author="苏森" w:date="2019-03-19T22:17:00Z" w:initials="WS">
    <w:p w14:paraId="64C4F22F" w14:textId="35ADAC67" w:rsidR="00A20880" w:rsidRDefault="00A20880">
      <w:pPr>
        <w:pStyle w:val="ad"/>
        <w:ind w:firstLine="420"/>
      </w:pPr>
      <w:r>
        <w:rPr>
          <w:rStyle w:val="ac"/>
        </w:rPr>
        <w:annotationRef/>
      </w:r>
      <w:r>
        <w:rPr>
          <w:rFonts w:hint="eastAsia"/>
        </w:rPr>
        <w:t>学术论文</w:t>
      </w:r>
      <w:r>
        <w:rPr>
          <w:rFonts w:hint="eastAsia"/>
        </w:rPr>
        <w:t>!</w:t>
      </w:r>
    </w:p>
  </w:comment>
  <w:comment w:id="86" w:author="苏森" w:date="2019-03-19T22:19:00Z" w:initials="WS">
    <w:p w14:paraId="731C72A5" w14:textId="33DD824F" w:rsidR="00A20880" w:rsidRDefault="00A20880">
      <w:pPr>
        <w:pStyle w:val="ad"/>
        <w:ind w:firstLine="420"/>
      </w:pPr>
      <w:r>
        <w:rPr>
          <w:rStyle w:val="ac"/>
        </w:rPr>
        <w:annotationRef/>
      </w:r>
      <w:r>
        <w:rPr>
          <w:rFonts w:hint="eastAsia"/>
        </w:rPr>
        <w:t>简明扼要地介绍一下研究内容即可。和论文的实际内容要一致。</w:t>
      </w:r>
    </w:p>
  </w:comment>
  <w:comment w:id="87" w:author="苏森" w:date="2019-03-20T20:58:00Z" w:initials="WS">
    <w:p w14:paraId="53DCCD9D" w14:textId="06E591FD" w:rsidR="00A20880" w:rsidRDefault="00A20880">
      <w:pPr>
        <w:pStyle w:val="ad"/>
        <w:ind w:firstLine="420"/>
        <w:rPr>
          <w:rFonts w:hint="eastAsia"/>
        </w:rPr>
      </w:pPr>
      <w:r>
        <w:rPr>
          <w:rStyle w:val="ac"/>
        </w:rPr>
        <w:annotationRef/>
      </w:r>
      <w:r>
        <w:rPr>
          <w:rFonts w:hint="eastAsia"/>
        </w:rPr>
        <w:t>？</w:t>
      </w:r>
    </w:p>
  </w:comment>
  <w:comment w:id="88" w:author="苏森" w:date="2019-03-20T21:01:00Z" w:initials="WS">
    <w:p w14:paraId="301E393B" w14:textId="70FC3705" w:rsidR="00A20880" w:rsidRDefault="00A20880">
      <w:pPr>
        <w:pStyle w:val="ad"/>
        <w:ind w:firstLine="420"/>
      </w:pPr>
      <w:r>
        <w:rPr>
          <w:rStyle w:val="ac"/>
        </w:rPr>
        <w:annotationRef/>
      </w:r>
      <w:r>
        <w:rPr>
          <w:rFonts w:hint="eastAsia"/>
        </w:rPr>
        <w:t>？</w:t>
      </w:r>
    </w:p>
  </w:comment>
  <w:comment w:id="89" w:author="苏森" w:date="2019-03-20T21:02:00Z" w:initials="WS">
    <w:p w14:paraId="16D7AD3C" w14:textId="74921055" w:rsidR="00A20880" w:rsidRDefault="00A20880">
      <w:pPr>
        <w:pStyle w:val="ad"/>
        <w:ind w:firstLine="420"/>
        <w:rPr>
          <w:rFonts w:hint="eastAsia"/>
        </w:rPr>
      </w:pPr>
      <w:r>
        <w:rPr>
          <w:rStyle w:val="ac"/>
        </w:rPr>
        <w:annotationRef/>
      </w:r>
      <w:r>
        <w:rPr>
          <w:rFonts w:hint="eastAsia"/>
        </w:rPr>
        <w:t>工具和方法是两个概念！</w:t>
      </w:r>
    </w:p>
  </w:comment>
  <w:comment w:id="91" w:author="苏森" w:date="2019-03-20T21:03:00Z" w:initials="WS">
    <w:p w14:paraId="2527FE3F" w14:textId="0F5F5C11" w:rsidR="00A7180B" w:rsidRDefault="00A7180B">
      <w:pPr>
        <w:pStyle w:val="ad"/>
        <w:ind w:firstLine="420"/>
      </w:pPr>
      <w:r>
        <w:rPr>
          <w:rStyle w:val="ac"/>
        </w:rPr>
        <w:annotationRef/>
      </w:r>
      <w:r>
        <w:rPr>
          <w:rFonts w:hint="eastAsia"/>
        </w:rPr>
        <w:t>？</w:t>
      </w:r>
    </w:p>
  </w:comment>
  <w:comment w:id="92" w:author="苏森" w:date="2019-03-20T21:18:00Z" w:initials="WS">
    <w:p w14:paraId="172128FD" w14:textId="232AC754" w:rsidR="00CB0E3B" w:rsidRDefault="00CB0E3B">
      <w:pPr>
        <w:pStyle w:val="ad"/>
        <w:ind w:firstLine="420"/>
      </w:pPr>
      <w:r>
        <w:rPr>
          <w:rStyle w:val="ac"/>
        </w:rPr>
        <w:annotationRef/>
      </w:r>
      <w:r>
        <w:rPr>
          <w:rFonts w:hint="eastAsia"/>
        </w:rPr>
        <w:t>如何与“情感”结合起来？</w:t>
      </w:r>
    </w:p>
  </w:comment>
  <w:comment w:id="93" w:author="苏森" w:date="2019-03-20T21:05:00Z" w:initials="WS">
    <w:p w14:paraId="585BB684" w14:textId="56B59F8A" w:rsidR="00A7180B" w:rsidRDefault="00A7180B">
      <w:pPr>
        <w:pStyle w:val="ad"/>
        <w:ind w:firstLine="420"/>
      </w:pPr>
      <w:r>
        <w:rPr>
          <w:rStyle w:val="ac"/>
        </w:rPr>
        <w:annotationRef/>
      </w:r>
      <w:r>
        <w:rPr>
          <w:rFonts w:hint="eastAsia"/>
        </w:rPr>
        <w:t>？</w:t>
      </w:r>
    </w:p>
  </w:comment>
  <w:comment w:id="101" w:author="苏森" w:date="2019-03-20T21:06:00Z" w:initials="WS">
    <w:p w14:paraId="10B6680C" w14:textId="2D3D4C5A" w:rsidR="00A7180B" w:rsidRDefault="00A7180B">
      <w:pPr>
        <w:pStyle w:val="ad"/>
        <w:ind w:firstLine="420"/>
        <w:rPr>
          <w:rFonts w:hint="eastAsia"/>
        </w:rPr>
      </w:pPr>
      <w:r>
        <w:rPr>
          <w:rStyle w:val="ac"/>
        </w:rPr>
        <w:annotationRef/>
      </w:r>
      <w:r>
        <w:rPr>
          <w:rFonts w:hint="eastAsia"/>
        </w:rPr>
        <w:t>没看出逻辑关系。</w:t>
      </w:r>
    </w:p>
  </w:comment>
  <w:comment w:id="102" w:author="苏森" w:date="2019-03-20T21:06:00Z" w:initials="WS">
    <w:p w14:paraId="23A6D371" w14:textId="0923C363" w:rsidR="00A7180B" w:rsidRDefault="00A7180B">
      <w:pPr>
        <w:pStyle w:val="ad"/>
        <w:ind w:firstLine="420"/>
      </w:pPr>
      <w:r>
        <w:rPr>
          <w:rStyle w:val="ac"/>
        </w:rPr>
        <w:annotationRef/>
      </w:r>
      <w:r>
        <w:rPr>
          <w:rFonts w:hint="eastAsia"/>
        </w:rPr>
        <w:t>至少应该有参考文献支持吧。</w:t>
      </w:r>
    </w:p>
  </w:comment>
  <w:comment w:id="103" w:author="苏森" w:date="2019-03-20T21:07:00Z" w:initials="WS">
    <w:p w14:paraId="3C0B5E6B" w14:textId="64F31FA6" w:rsidR="00A7180B" w:rsidRDefault="00A7180B">
      <w:pPr>
        <w:pStyle w:val="ad"/>
        <w:ind w:firstLine="420"/>
        <w:rPr>
          <w:rFonts w:hint="eastAsia"/>
        </w:rPr>
      </w:pPr>
      <w:r>
        <w:rPr>
          <w:rStyle w:val="ac"/>
        </w:rPr>
        <w:annotationRef/>
      </w:r>
      <w:r>
        <w:rPr>
          <w:rFonts w:hint="eastAsia"/>
        </w:rPr>
        <w:t>一个是算法，一个是平台。多念几遍，这种逻辑错误不应该出现。</w:t>
      </w:r>
    </w:p>
  </w:comment>
  <w:comment w:id="104" w:author="苏森" w:date="2019-03-20T21:09:00Z" w:initials="WS">
    <w:p w14:paraId="5E121FAF" w14:textId="48A771C1" w:rsidR="00A7180B" w:rsidRDefault="00A7180B">
      <w:pPr>
        <w:pStyle w:val="ad"/>
        <w:ind w:firstLine="420"/>
      </w:pPr>
      <w:r>
        <w:rPr>
          <w:rStyle w:val="ac"/>
        </w:rPr>
        <w:annotationRef/>
      </w:r>
      <w:r>
        <w:rPr>
          <w:rFonts w:hint="eastAsia"/>
        </w:rPr>
        <w:t>？</w:t>
      </w:r>
    </w:p>
  </w:comment>
  <w:comment w:id="109" w:author="苏森" w:date="2019-03-20T21:19:00Z" w:initials="WS">
    <w:p w14:paraId="3B2DACBF" w14:textId="6513C8BC" w:rsidR="00CB0E3B" w:rsidRDefault="00CB0E3B">
      <w:pPr>
        <w:pStyle w:val="ad"/>
        <w:ind w:firstLine="420"/>
      </w:pPr>
      <w:r>
        <w:rPr>
          <w:rStyle w:val="ac"/>
        </w:rPr>
        <w:annotationRef/>
      </w:r>
      <w:r>
        <w:rPr>
          <w:rFonts w:hint="eastAsia"/>
        </w:rPr>
        <w:t>注意引用文献。</w:t>
      </w:r>
    </w:p>
  </w:comment>
  <w:comment w:id="140" w:author="苏森" w:date="2019-03-19T22:23:00Z" w:initials="WS">
    <w:p w14:paraId="26F2270C" w14:textId="77BE33C6" w:rsidR="00A20880" w:rsidRDefault="00A20880">
      <w:pPr>
        <w:pStyle w:val="ad"/>
        <w:ind w:firstLine="420"/>
      </w:pPr>
      <w:r>
        <w:rPr>
          <w:rStyle w:val="ac"/>
        </w:rPr>
        <w:annotationRef/>
      </w:r>
      <w:r>
        <w:rPr>
          <w:rFonts w:hint="eastAsia"/>
        </w:rPr>
        <w:t>你对需求分析有误解。</w:t>
      </w:r>
    </w:p>
  </w:comment>
  <w:comment w:id="141" w:author="苏森" w:date="2019-03-20T21:22:00Z" w:initials="WS">
    <w:p w14:paraId="1EF9F5E5" w14:textId="3A8B6313" w:rsidR="00CB0E3B" w:rsidRDefault="00CB0E3B">
      <w:pPr>
        <w:pStyle w:val="ad"/>
        <w:ind w:firstLine="420"/>
      </w:pPr>
      <w:r>
        <w:rPr>
          <w:rStyle w:val="ac"/>
        </w:rPr>
        <w:annotationRef/>
      </w:r>
      <w:r>
        <w:rPr>
          <w:rFonts w:hint="eastAsia"/>
        </w:rPr>
        <w:t>？</w:t>
      </w:r>
    </w:p>
  </w:comment>
  <w:comment w:id="144" w:author="苏森" w:date="2019-03-20T21:21:00Z" w:initials="WS">
    <w:p w14:paraId="4308BFF8" w14:textId="786D94FF" w:rsidR="00CB0E3B" w:rsidRDefault="00CB0E3B">
      <w:pPr>
        <w:pStyle w:val="ad"/>
        <w:ind w:firstLine="420"/>
      </w:pPr>
      <w:r>
        <w:rPr>
          <w:rStyle w:val="ac"/>
        </w:rPr>
        <w:annotationRef/>
      </w:r>
      <w:r>
        <w:rPr>
          <w:rFonts w:hint="eastAsia"/>
        </w:rPr>
        <w:t>有这样的表头吗？</w:t>
      </w:r>
    </w:p>
  </w:comment>
  <w:comment w:id="145" w:author="苏森" w:date="2019-03-20T21:23:00Z" w:initials="WS">
    <w:p w14:paraId="72CADB23" w14:textId="1BC0DA66" w:rsidR="00C01A77" w:rsidRDefault="00C01A77">
      <w:pPr>
        <w:pStyle w:val="ad"/>
        <w:ind w:firstLine="420"/>
      </w:pPr>
      <w:r>
        <w:rPr>
          <w:rStyle w:val="ac"/>
        </w:rPr>
        <w:annotationRef/>
      </w:r>
      <w:r>
        <w:rPr>
          <w:rFonts w:hint="eastAsia"/>
        </w:rPr>
        <w:t>从何而来？</w:t>
      </w:r>
    </w:p>
  </w:comment>
  <w:comment w:id="151" w:author="苏森" w:date="2019-03-20T21:24:00Z" w:initials="WS">
    <w:p w14:paraId="50873AE5" w14:textId="3526F31E" w:rsidR="00C01A77" w:rsidRDefault="00C01A77">
      <w:pPr>
        <w:pStyle w:val="ad"/>
        <w:ind w:firstLine="420"/>
        <w:rPr>
          <w:rFonts w:hint="eastAsia"/>
        </w:rPr>
      </w:pPr>
      <w:r>
        <w:rPr>
          <w:rStyle w:val="ac"/>
        </w:rPr>
        <w:annotationRef/>
      </w:r>
      <w:r>
        <w:rPr>
          <w:rFonts w:hint="eastAsia"/>
        </w:rPr>
        <w:t>不是计算机专业的语言。</w:t>
      </w:r>
    </w:p>
  </w:comment>
  <w:comment w:id="155" w:author="苏森" w:date="2019-03-20T21:25:00Z" w:initials="WS">
    <w:p w14:paraId="324998B2" w14:textId="6CC5AE50" w:rsidR="00C01A77" w:rsidRDefault="00C01A77">
      <w:pPr>
        <w:pStyle w:val="ad"/>
        <w:ind w:firstLine="420"/>
      </w:pPr>
      <w:r>
        <w:rPr>
          <w:rStyle w:val="ac"/>
        </w:rPr>
        <w:annotationRef/>
      </w:r>
      <w:r>
        <w:rPr>
          <w:rFonts w:hint="eastAsia"/>
        </w:rPr>
        <w:t>？</w:t>
      </w:r>
    </w:p>
  </w:comment>
  <w:comment w:id="156" w:author="苏森" w:date="2019-03-20T21:26:00Z" w:initials="WS">
    <w:p w14:paraId="76BD11C5" w14:textId="249D3F69" w:rsidR="00C01A77" w:rsidRDefault="00C01A77">
      <w:pPr>
        <w:pStyle w:val="ad"/>
        <w:ind w:firstLine="420"/>
        <w:rPr>
          <w:rFonts w:hint="eastAsia"/>
        </w:rPr>
      </w:pPr>
      <w:r>
        <w:rPr>
          <w:rStyle w:val="ac"/>
        </w:rPr>
        <w:annotationRef/>
      </w:r>
      <w:r>
        <w:rPr>
          <w:rFonts w:hint="eastAsia"/>
        </w:rPr>
        <w:t>这些问题你解决了吗？</w:t>
      </w:r>
    </w:p>
  </w:comment>
  <w:comment w:id="157" w:author="苏森" w:date="2019-03-20T21:26:00Z" w:initials="WS">
    <w:p w14:paraId="3F965A1D" w14:textId="277FDC68" w:rsidR="00C01A77" w:rsidRDefault="00C01A77">
      <w:pPr>
        <w:pStyle w:val="ad"/>
        <w:ind w:firstLine="420"/>
      </w:pPr>
      <w:r>
        <w:rPr>
          <w:rStyle w:val="ac"/>
        </w:rPr>
        <w:annotationRef/>
      </w:r>
      <w:r>
        <w:rPr>
          <w:rFonts w:hint="eastAsia"/>
        </w:rPr>
        <w:t>？</w:t>
      </w:r>
    </w:p>
  </w:comment>
  <w:comment w:id="158" w:author="苏森" w:date="2019-03-20T21:27:00Z" w:initials="WS">
    <w:p w14:paraId="6F3758D8" w14:textId="0CE83C6E" w:rsidR="00C01A77" w:rsidRDefault="00C01A77">
      <w:pPr>
        <w:pStyle w:val="ad"/>
        <w:ind w:firstLine="420"/>
      </w:pPr>
      <w:r>
        <w:rPr>
          <w:rStyle w:val="ac"/>
        </w:rPr>
        <w:annotationRef/>
      </w:r>
      <w:r>
        <w:rPr>
          <w:rFonts w:hint="eastAsia"/>
        </w:rPr>
        <w:t>没有说清楚。</w:t>
      </w:r>
    </w:p>
  </w:comment>
  <w:comment w:id="159" w:author="苏森" w:date="2019-03-20T21:27:00Z" w:initials="WS">
    <w:p w14:paraId="44630733" w14:textId="3AE3DC42" w:rsidR="00C01A77" w:rsidRDefault="00C01A77">
      <w:pPr>
        <w:pStyle w:val="ad"/>
        <w:ind w:firstLine="420"/>
        <w:rPr>
          <w:rFonts w:hint="eastAsia"/>
        </w:rPr>
      </w:pPr>
      <w:r>
        <w:rPr>
          <w:rStyle w:val="ac"/>
        </w:rPr>
        <w:annotationRef/>
      </w:r>
      <w:r>
        <w:rPr>
          <w:rFonts w:hint="eastAsia"/>
        </w:rPr>
        <w:t>你还要解决这个问题吗啊？</w:t>
      </w:r>
    </w:p>
  </w:comment>
  <w:comment w:id="165" w:author="苏森" w:date="2019-03-20T21:30:00Z" w:initials="WS">
    <w:p w14:paraId="03C3E3B4" w14:textId="20EB7A08" w:rsidR="00C01A77" w:rsidRDefault="00C01A77">
      <w:pPr>
        <w:pStyle w:val="ad"/>
        <w:ind w:firstLine="420"/>
        <w:rPr>
          <w:rFonts w:hint="eastAsia"/>
        </w:rPr>
      </w:pPr>
      <w:r>
        <w:rPr>
          <w:rStyle w:val="ac"/>
        </w:rPr>
        <w:annotationRef/>
      </w:r>
      <w:r>
        <w:rPr>
          <w:rFonts w:hint="eastAsia"/>
        </w:rPr>
        <w:t>整章逻辑太乱。</w:t>
      </w:r>
    </w:p>
  </w:comment>
  <w:comment w:id="172" w:author="苏森" w:date="2019-03-19T22:24:00Z" w:initials="WS">
    <w:p w14:paraId="56D51995" w14:textId="681D74A2" w:rsidR="00A20880" w:rsidRDefault="00A20880">
      <w:pPr>
        <w:pStyle w:val="ad"/>
        <w:ind w:firstLine="420"/>
      </w:pPr>
      <w:r>
        <w:rPr>
          <w:rStyle w:val="ac"/>
        </w:rPr>
        <w:annotationRef/>
      </w:r>
      <w:r>
        <w:rPr>
          <w:rFonts w:hint="eastAsia"/>
        </w:rPr>
        <w:t>一句话一段，这不是论文的表述方式。</w:t>
      </w:r>
    </w:p>
  </w:comment>
  <w:comment w:id="173" w:author="苏森" w:date="2019-03-20T21:29:00Z" w:initials="WS">
    <w:p w14:paraId="52859596" w14:textId="283B3DF0" w:rsidR="00C01A77" w:rsidRDefault="00C01A77">
      <w:pPr>
        <w:pStyle w:val="ad"/>
        <w:ind w:firstLine="420"/>
      </w:pPr>
      <w:r>
        <w:rPr>
          <w:rStyle w:val="ac"/>
        </w:rPr>
        <w:annotationRef/>
      </w:r>
      <w:r>
        <w:rPr>
          <w:rFonts w:hint="eastAsia"/>
        </w:rPr>
        <w:t>重新画图</w:t>
      </w:r>
    </w:p>
  </w:comment>
  <w:comment w:id="213" w:author="苏森" w:date="2019-03-20T21:36:00Z" w:initials="WS">
    <w:p w14:paraId="3566ABE3" w14:textId="46145C31" w:rsidR="000364BB" w:rsidRDefault="000364BB">
      <w:pPr>
        <w:pStyle w:val="ad"/>
        <w:ind w:firstLine="420"/>
      </w:pPr>
      <w:r>
        <w:rPr>
          <w:rStyle w:val="ac"/>
        </w:rPr>
        <w:annotationRef/>
      </w:r>
      <w:r>
        <w:rPr>
          <w:rFonts w:hint="eastAsia"/>
        </w:rPr>
        <w:t>要明确指出哪些内容是你的工作？</w:t>
      </w:r>
    </w:p>
  </w:comment>
  <w:comment w:id="214" w:author="苏森" w:date="2019-03-20T21:31:00Z" w:initials="WS">
    <w:p w14:paraId="04B542BA" w14:textId="61EADDA0" w:rsidR="00C01A77" w:rsidRDefault="00C01A77">
      <w:pPr>
        <w:pStyle w:val="ad"/>
        <w:ind w:firstLine="420"/>
      </w:pPr>
      <w:r>
        <w:rPr>
          <w:rStyle w:val="ac"/>
        </w:rPr>
        <w:annotationRef/>
      </w:r>
      <w:r>
        <w:rPr>
          <w:rFonts w:hint="eastAsia"/>
        </w:rPr>
        <w:t>？</w:t>
      </w:r>
    </w:p>
  </w:comment>
  <w:comment w:id="218" w:author="苏森" w:date="2019-03-20T21:33:00Z" w:initials="WS">
    <w:p w14:paraId="0A4530D3" w14:textId="70474622" w:rsidR="00C01A77" w:rsidRDefault="00C01A77">
      <w:pPr>
        <w:pStyle w:val="ad"/>
        <w:ind w:firstLine="420"/>
      </w:pPr>
      <w:r>
        <w:rPr>
          <w:rStyle w:val="ac"/>
        </w:rPr>
        <w:annotationRef/>
      </w:r>
      <w:r>
        <w:rPr>
          <w:rFonts w:hint="eastAsia"/>
        </w:rPr>
        <w:t>？</w:t>
      </w:r>
    </w:p>
  </w:comment>
  <w:comment w:id="328" w:author="苏森" w:date="2019-03-20T21:52:00Z" w:initials="WS">
    <w:p w14:paraId="3840A3F7" w14:textId="1F164D74" w:rsidR="00585FD0" w:rsidRDefault="00585FD0">
      <w:pPr>
        <w:pStyle w:val="ad"/>
        <w:ind w:firstLine="420"/>
      </w:pPr>
      <w:r>
        <w:rPr>
          <w:rStyle w:val="ac"/>
        </w:rPr>
        <w:annotationRef/>
      </w:r>
      <w:r>
        <w:rPr>
          <w:rFonts w:hint="eastAsia"/>
        </w:rPr>
        <w:t>有这种表达方式吗？</w:t>
      </w:r>
    </w:p>
  </w:comment>
  <w:comment w:id="332" w:author="苏森" w:date="2019-03-20T21:53:00Z" w:initials="WS">
    <w:p w14:paraId="35A62E50" w14:textId="234BACC7" w:rsidR="00585FD0" w:rsidRDefault="00585FD0">
      <w:pPr>
        <w:pStyle w:val="ad"/>
        <w:ind w:firstLine="420"/>
      </w:pPr>
      <w:r>
        <w:rPr>
          <w:rStyle w:val="ac"/>
        </w:rPr>
        <w:annotationRef/>
      </w:r>
      <w:r>
        <w:rPr>
          <w:rFonts w:hint="eastAsia"/>
        </w:rPr>
        <w:t>？</w:t>
      </w:r>
    </w:p>
  </w:comment>
  <w:comment w:id="343" w:author="苏森" w:date="2019-03-20T21:54:00Z" w:initials="WS">
    <w:p w14:paraId="293012B4" w14:textId="7E5A24EB" w:rsidR="00585FD0" w:rsidRDefault="00585FD0">
      <w:pPr>
        <w:pStyle w:val="ad"/>
        <w:ind w:firstLine="420"/>
      </w:pPr>
      <w:r>
        <w:rPr>
          <w:rStyle w:val="ac"/>
        </w:rPr>
        <w:annotationRef/>
      </w:r>
      <w:r>
        <w:rPr>
          <w:rFonts w:hint="eastAsia"/>
        </w:rPr>
        <w:t>？</w:t>
      </w:r>
    </w:p>
  </w:comment>
  <w:comment w:id="344" w:author="苏森" w:date="2019-03-19T22:28:00Z" w:initials="WS">
    <w:p w14:paraId="30EAFB09" w14:textId="5766C54A" w:rsidR="00A20880" w:rsidRDefault="00A20880">
      <w:pPr>
        <w:pStyle w:val="ad"/>
        <w:ind w:firstLine="420"/>
      </w:pPr>
      <w:r>
        <w:rPr>
          <w:rStyle w:val="ac"/>
        </w:rPr>
        <w:annotationRef/>
      </w:r>
      <w:r>
        <w:rPr>
          <w:rFonts w:hint="eastAsia"/>
        </w:rPr>
        <w:t>需要紧凑些。</w:t>
      </w:r>
    </w:p>
  </w:comment>
  <w:comment w:id="350" w:author="苏森" w:date="2019-03-20T21:55:00Z" w:initials="WS">
    <w:p w14:paraId="5F901FCB" w14:textId="28D8A1F6" w:rsidR="00585FD0" w:rsidRDefault="00585FD0">
      <w:pPr>
        <w:pStyle w:val="ad"/>
        <w:ind w:firstLine="420"/>
      </w:pPr>
      <w:r>
        <w:rPr>
          <w:rStyle w:val="ac"/>
        </w:rPr>
        <w:annotationRef/>
      </w:r>
      <w:r>
        <w:rPr>
          <w:rFonts w:hint="eastAsia"/>
        </w:rPr>
        <w:t>？</w:t>
      </w:r>
      <w:bookmarkStart w:id="351" w:name="_GoBack"/>
      <w:bookmarkEnd w:id="351"/>
    </w:p>
  </w:comment>
  <w:comment w:id="396" w:author="苏森" w:date="2019-03-19T20:53:00Z" w:initials="WS">
    <w:p w14:paraId="5A379497" w14:textId="7A15A124" w:rsidR="00A20880" w:rsidRDefault="00A20880">
      <w:pPr>
        <w:pStyle w:val="ad"/>
        <w:ind w:firstLine="420"/>
      </w:pPr>
      <w:r>
        <w:rPr>
          <w:rStyle w:val="ac"/>
        </w:rPr>
        <w:annotationRef/>
      </w:r>
      <w:r>
        <w:rPr>
          <w:rFonts w:hint="eastAsia"/>
        </w:rPr>
        <w:t>论文工作，不是系统包括哪些模块。</w:t>
      </w:r>
    </w:p>
  </w:comment>
  <w:comment w:id="400" w:author="苏森" w:date="2019-03-19T19:53:00Z" w:initials="WS">
    <w:p w14:paraId="76098A89" w14:textId="5D3357D3" w:rsidR="00A20880" w:rsidRDefault="00A20880">
      <w:pPr>
        <w:pStyle w:val="ad"/>
        <w:ind w:firstLine="420"/>
      </w:pPr>
      <w:r>
        <w:rPr>
          <w:rStyle w:val="ac"/>
        </w:rPr>
        <w:annotationRef/>
      </w:r>
      <w:r>
        <w:rPr>
          <w:rFonts w:hint="eastAsia"/>
        </w:rPr>
        <w:t>去掉这一节，把必要的内容放到未来工作。</w:t>
      </w:r>
    </w:p>
  </w:comment>
  <w:comment w:id="407" w:author="苏森" w:date="2019-03-19T20:52:00Z" w:initials="WS">
    <w:p w14:paraId="63A0C399" w14:textId="1F01679C" w:rsidR="00A20880" w:rsidRDefault="00A20880">
      <w:pPr>
        <w:pStyle w:val="ad"/>
        <w:ind w:firstLine="420"/>
      </w:pPr>
      <w:r>
        <w:rPr>
          <w:rStyle w:val="ac"/>
        </w:rPr>
        <w:annotationRef/>
      </w:r>
      <w:r>
        <w:rPr>
          <w:rFonts w:hint="eastAsia"/>
        </w:rPr>
        <w:t>参考文献格式有问题。</w:t>
      </w:r>
    </w:p>
  </w:comment>
  <w:comment w:id="408" w:author="苏森" w:date="2019-03-19T20:52:00Z" w:initials="WS">
    <w:p w14:paraId="13F09BA0" w14:textId="34130F1D" w:rsidR="00A20880" w:rsidRDefault="00A20880">
      <w:pPr>
        <w:pStyle w:val="ad"/>
        <w:ind w:firstLine="420"/>
      </w:pPr>
      <w:r>
        <w:rPr>
          <w:rStyle w:val="ac"/>
        </w:rPr>
        <w:annotationRef/>
      </w:r>
      <w:r>
        <w:rPr>
          <w:rFonts w:hint="eastAsi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2899C94" w15:done="0"/>
  <w15:commentEx w15:paraId="42CFC616" w15:done="0"/>
  <w15:commentEx w15:paraId="77C2E0E2" w15:done="0"/>
  <w15:commentEx w15:paraId="0EFBA73B" w15:done="0"/>
  <w15:commentEx w15:paraId="7473CF01" w15:done="0"/>
  <w15:commentEx w15:paraId="3FD4A5E8" w15:done="0"/>
  <w15:commentEx w15:paraId="17DFE9F5" w15:done="0"/>
  <w15:commentEx w15:paraId="4C975C52" w15:done="0"/>
  <w15:commentEx w15:paraId="3EB6E17E" w15:done="0"/>
  <w15:commentEx w15:paraId="7817A49F" w15:done="0"/>
  <w15:commentEx w15:paraId="22B718F8" w15:done="0"/>
  <w15:commentEx w15:paraId="39F6534A" w15:done="0"/>
  <w15:commentEx w15:paraId="38AC6D3E" w15:done="0"/>
  <w15:commentEx w15:paraId="2F5F9144" w15:done="0"/>
  <w15:commentEx w15:paraId="7881E618" w15:done="0"/>
  <w15:commentEx w15:paraId="51C1B7DA" w15:done="0"/>
  <w15:commentEx w15:paraId="0F37949A" w15:done="0"/>
  <w15:commentEx w15:paraId="178756E9" w15:done="0"/>
  <w15:commentEx w15:paraId="520A7F2C" w15:done="0"/>
  <w15:commentEx w15:paraId="6AFD3CEB" w15:done="0"/>
  <w15:commentEx w15:paraId="09790C53" w15:done="0"/>
  <w15:commentEx w15:paraId="24CC99ED" w15:done="0"/>
  <w15:commentEx w15:paraId="64C4F22F" w15:done="0"/>
  <w15:commentEx w15:paraId="731C72A5" w15:done="0"/>
  <w15:commentEx w15:paraId="53DCCD9D" w15:done="0"/>
  <w15:commentEx w15:paraId="301E393B" w15:done="0"/>
  <w15:commentEx w15:paraId="16D7AD3C" w15:done="0"/>
  <w15:commentEx w15:paraId="2527FE3F" w15:done="0"/>
  <w15:commentEx w15:paraId="172128FD" w15:done="0"/>
  <w15:commentEx w15:paraId="585BB684" w15:done="0"/>
  <w15:commentEx w15:paraId="10B6680C" w15:done="0"/>
  <w15:commentEx w15:paraId="23A6D371" w15:done="0"/>
  <w15:commentEx w15:paraId="3C0B5E6B" w15:done="0"/>
  <w15:commentEx w15:paraId="5E121FAF" w15:done="0"/>
  <w15:commentEx w15:paraId="3B2DACBF" w15:done="0"/>
  <w15:commentEx w15:paraId="26F2270C" w15:done="0"/>
  <w15:commentEx w15:paraId="1EF9F5E5" w15:done="0"/>
  <w15:commentEx w15:paraId="4308BFF8" w15:done="0"/>
  <w15:commentEx w15:paraId="72CADB23" w15:done="0"/>
  <w15:commentEx w15:paraId="50873AE5" w15:done="0"/>
  <w15:commentEx w15:paraId="324998B2" w15:done="0"/>
  <w15:commentEx w15:paraId="76BD11C5" w15:done="0"/>
  <w15:commentEx w15:paraId="3F965A1D" w15:done="0"/>
  <w15:commentEx w15:paraId="6F3758D8" w15:done="0"/>
  <w15:commentEx w15:paraId="44630733" w15:done="0"/>
  <w15:commentEx w15:paraId="03C3E3B4" w15:done="0"/>
  <w15:commentEx w15:paraId="56D51995" w15:done="0"/>
  <w15:commentEx w15:paraId="52859596" w15:done="0"/>
  <w15:commentEx w15:paraId="3566ABE3" w15:done="0"/>
  <w15:commentEx w15:paraId="04B542BA" w15:done="0"/>
  <w15:commentEx w15:paraId="0A4530D3" w15:done="0"/>
  <w15:commentEx w15:paraId="3840A3F7" w15:done="0"/>
  <w15:commentEx w15:paraId="35A62E50" w15:done="0"/>
  <w15:commentEx w15:paraId="293012B4" w15:done="0"/>
  <w15:commentEx w15:paraId="30EAFB09" w15:done="0"/>
  <w15:commentEx w15:paraId="5F901FCB" w15:done="0"/>
  <w15:commentEx w15:paraId="5A379497" w15:done="0"/>
  <w15:commentEx w15:paraId="76098A89" w15:done="0"/>
  <w15:commentEx w15:paraId="63A0C399" w15:done="0"/>
  <w15:commentEx w15:paraId="13F09BA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2899C94" w16cid:durableId="203BC767"/>
  <w16cid:commentId w16cid:paraId="42CFC616" w16cid:durableId="203BC5C9"/>
  <w16cid:commentId w16cid:paraId="77C2E0E2" w16cid:durableId="203BC5DF"/>
  <w16cid:commentId w16cid:paraId="0EFBA73B" w16cid:durableId="203BC79C"/>
  <w16cid:commentId w16cid:paraId="7473CF01" w16cid:durableId="203BC686"/>
  <w16cid:commentId w16cid:paraId="3FD4A5E8" w16cid:durableId="203BC6BD"/>
  <w16cid:commentId w16cid:paraId="17DFE9F5" w16cid:durableId="203BE1D4"/>
  <w16cid:commentId w16cid:paraId="4C975C52" w16cid:durableId="203BE22B"/>
  <w16cid:commentId w16cid:paraId="3EB6E17E" w16cid:durableId="203BE276"/>
  <w16cid:commentId w16cid:paraId="7817A49F" w16cid:durableId="203BE2C9"/>
  <w16cid:commentId w16cid:paraId="22B718F8" w16cid:durableId="203BE2EA"/>
  <w16cid:commentId w16cid:paraId="39F6534A" w16cid:durableId="203BE36B"/>
  <w16cid:commentId w16cid:paraId="38AC6D3E" w16cid:durableId="203BE37F"/>
  <w16cid:commentId w16cid:paraId="2F5F9144" w16cid:durableId="203BE3E3"/>
  <w16cid:commentId w16cid:paraId="7881E618" w16cid:durableId="203BE40D"/>
  <w16cid:commentId w16cid:paraId="51C1B7DA" w16cid:durableId="203BE469"/>
  <w16cid:commentId w16cid:paraId="0F37949A" w16cid:durableId="203BE495"/>
  <w16cid:commentId w16cid:paraId="178756E9" w16cid:durableId="203D2765"/>
  <w16cid:commentId w16cid:paraId="520A7F2C" w16cid:durableId="203BE4C6"/>
  <w16cid:commentId w16cid:paraId="6AFD3CEB" w16cid:durableId="203BE4E2"/>
  <w16cid:commentId w16cid:paraId="09790C53" w16cid:durableId="203BE525"/>
  <w16cid:commentId w16cid:paraId="24CC99ED" w16cid:durableId="203BE5D9"/>
  <w16cid:commentId w16cid:paraId="64C4F22F" w16cid:durableId="203BE907"/>
  <w16cid:commentId w16cid:paraId="731C72A5" w16cid:durableId="203BE987"/>
  <w16cid:commentId w16cid:paraId="53DCCD9D" w16cid:durableId="203D27FC"/>
  <w16cid:commentId w16cid:paraId="301E393B" w16cid:durableId="203D28C5"/>
  <w16cid:commentId w16cid:paraId="16D7AD3C" w16cid:durableId="203D28E4"/>
  <w16cid:commentId w16cid:paraId="2527FE3F" w16cid:durableId="203D292A"/>
  <w16cid:commentId w16cid:paraId="172128FD" w16cid:durableId="203D2CA3"/>
  <w16cid:commentId w16cid:paraId="585BB684" w16cid:durableId="203D2999"/>
  <w16cid:commentId w16cid:paraId="10B6680C" w16cid:durableId="203D29CD"/>
  <w16cid:commentId w16cid:paraId="23A6D371" w16cid:durableId="203D29ED"/>
  <w16cid:commentId w16cid:paraId="3C0B5E6B" w16cid:durableId="203D2A19"/>
  <w16cid:commentId w16cid:paraId="5E121FAF" w16cid:durableId="203D2AA4"/>
  <w16cid:commentId w16cid:paraId="3B2DACBF" w16cid:durableId="203D2CF9"/>
  <w16cid:commentId w16cid:paraId="26F2270C" w16cid:durableId="203BEA4B"/>
  <w16cid:commentId w16cid:paraId="1EF9F5E5" w16cid:durableId="203D2D91"/>
  <w16cid:commentId w16cid:paraId="4308BFF8" w16cid:durableId="203D2D70"/>
  <w16cid:commentId w16cid:paraId="72CADB23" w16cid:durableId="203D2DBC"/>
  <w16cid:commentId w16cid:paraId="50873AE5" w16cid:durableId="203D2DFA"/>
  <w16cid:commentId w16cid:paraId="324998B2" w16cid:durableId="203D2E42"/>
  <w16cid:commentId w16cid:paraId="76BD11C5" w16cid:durableId="203D2E6D"/>
  <w16cid:commentId w16cid:paraId="3F965A1D" w16cid:durableId="203D2E82"/>
  <w16cid:commentId w16cid:paraId="6F3758D8" w16cid:durableId="203D2EA4"/>
  <w16cid:commentId w16cid:paraId="44630733" w16cid:durableId="203D2EBA"/>
  <w16cid:commentId w16cid:paraId="03C3E3B4" w16cid:durableId="203D2F71"/>
  <w16cid:commentId w16cid:paraId="56D51995" w16cid:durableId="203BEAA4"/>
  <w16cid:commentId w16cid:paraId="52859596" w16cid:durableId="203D2F43"/>
  <w16cid:commentId w16cid:paraId="3566ABE3" w16cid:durableId="203D30CE"/>
  <w16cid:commentId w16cid:paraId="04B542BA" w16cid:durableId="203D2FB8"/>
  <w16cid:commentId w16cid:paraId="0A4530D3" w16cid:durableId="203D300E"/>
  <w16cid:commentId w16cid:paraId="3840A3F7" w16cid:durableId="203D34B7"/>
  <w16cid:commentId w16cid:paraId="35A62E50" w16cid:durableId="203D34D9"/>
  <w16cid:commentId w16cid:paraId="293012B4" w16cid:durableId="203D350C"/>
  <w16cid:commentId w16cid:paraId="30EAFB09" w16cid:durableId="203BEB70"/>
  <w16cid:commentId w16cid:paraId="5F901FCB" w16cid:durableId="203D353A"/>
  <w16cid:commentId w16cid:paraId="5A379497" w16cid:durableId="203BD539"/>
  <w16cid:commentId w16cid:paraId="76098A89" w16cid:durableId="203BC71F"/>
  <w16cid:commentId w16cid:paraId="63A0C399" w16cid:durableId="203BD4F4"/>
  <w16cid:commentId w16cid:paraId="13F09BA0" w16cid:durableId="203BD5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5F348A" w14:textId="77777777" w:rsidR="00351232" w:rsidRDefault="00351232" w:rsidP="00305920">
      <w:pPr>
        <w:ind w:firstLine="480"/>
      </w:pPr>
      <w:r>
        <w:separator/>
      </w:r>
    </w:p>
    <w:p w14:paraId="596F5DF6" w14:textId="77777777" w:rsidR="00351232" w:rsidRDefault="00351232">
      <w:pPr>
        <w:ind w:firstLine="480"/>
      </w:pPr>
    </w:p>
  </w:endnote>
  <w:endnote w:type="continuationSeparator" w:id="0">
    <w:p w14:paraId="2F5ECED3" w14:textId="77777777" w:rsidR="00351232" w:rsidRDefault="00351232" w:rsidP="00305920">
      <w:pPr>
        <w:ind w:firstLine="480"/>
      </w:pPr>
      <w:r>
        <w:continuationSeparator/>
      </w:r>
    </w:p>
    <w:p w14:paraId="6331498B" w14:textId="77777777" w:rsidR="00351232" w:rsidRDefault="00351232">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TKaiti">
    <w:altName w:val="STKaiti"/>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A235AB" w14:textId="77777777" w:rsidR="00A20880" w:rsidRDefault="00A20880" w:rsidP="00305920">
    <w:pPr>
      <w:pStyle w:val="aa"/>
      <w:ind w:firstLine="360"/>
    </w:pPr>
  </w:p>
  <w:p w14:paraId="4CF1C2D4" w14:textId="77777777" w:rsidR="00A20880" w:rsidRDefault="00A20880" w:rsidP="00305920">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0CBDCA" w14:textId="225B305A" w:rsidR="00A20880" w:rsidRDefault="00A20880">
    <w:pPr>
      <w:pStyle w:val="aa"/>
      <w:ind w:firstLine="360"/>
      <w:jc w:val="center"/>
    </w:pPr>
  </w:p>
  <w:p w14:paraId="0B83792E" w14:textId="77777777" w:rsidR="00A20880" w:rsidRDefault="00A20880">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E526F" w14:textId="77777777" w:rsidR="00A20880" w:rsidRDefault="00A20880">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7119761"/>
      <w:docPartObj>
        <w:docPartGallery w:val="Page Numbers (Bottom of Page)"/>
        <w:docPartUnique/>
      </w:docPartObj>
    </w:sdtPr>
    <w:sdtContent>
      <w:p w14:paraId="49C9A76F" w14:textId="056522F3" w:rsidR="00A20880" w:rsidRDefault="00A20880">
        <w:pPr>
          <w:pStyle w:val="aa"/>
          <w:ind w:firstLine="360"/>
          <w:jc w:val="center"/>
        </w:pPr>
        <w:r>
          <w:fldChar w:fldCharType="begin"/>
        </w:r>
        <w:r>
          <w:instrText>PAGE   \* MERGEFORMAT</w:instrText>
        </w:r>
        <w:r>
          <w:fldChar w:fldCharType="separate"/>
        </w:r>
        <w:r w:rsidRPr="00112CA9">
          <w:rPr>
            <w:noProof/>
            <w:lang w:val="zh-CN"/>
          </w:rPr>
          <w:t>8</w:t>
        </w:r>
        <w:r>
          <w:fldChar w:fldCharType="end"/>
        </w:r>
      </w:p>
    </w:sdtContent>
  </w:sdt>
  <w:p w14:paraId="56090510" w14:textId="44F9543F" w:rsidR="00A20880" w:rsidRPr="009A4B5A" w:rsidRDefault="00A20880" w:rsidP="00491044">
    <w:pPr>
      <w:pStyle w:val="aa"/>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7D725" w14:textId="06892DCD" w:rsidR="00A20880" w:rsidRDefault="00A20880">
    <w:pPr>
      <w:pStyle w:val="aa"/>
      <w:ind w:firstLine="360"/>
      <w:jc w:val="center"/>
    </w:pPr>
  </w:p>
  <w:p w14:paraId="5485757D" w14:textId="77777777" w:rsidR="00A20880" w:rsidRDefault="00A20880">
    <w:pPr>
      <w:pStyle w:val="aa"/>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7695184"/>
      <w:docPartObj>
        <w:docPartGallery w:val="Page Numbers (Bottom of Page)"/>
        <w:docPartUnique/>
      </w:docPartObj>
    </w:sdtPr>
    <w:sdtContent>
      <w:p w14:paraId="761B0925" w14:textId="09910397" w:rsidR="00A20880" w:rsidRDefault="00A20880">
        <w:pPr>
          <w:pStyle w:val="aa"/>
          <w:ind w:firstLine="360"/>
          <w:jc w:val="center"/>
        </w:pPr>
        <w:r>
          <w:fldChar w:fldCharType="begin"/>
        </w:r>
        <w:r>
          <w:instrText>PAGE   \* MERGEFORMAT</w:instrText>
        </w:r>
        <w:r>
          <w:fldChar w:fldCharType="separate"/>
        </w:r>
        <w:r w:rsidRPr="00112CA9">
          <w:rPr>
            <w:noProof/>
            <w:lang w:val="zh-CN"/>
          </w:rPr>
          <w:t>7</w:t>
        </w:r>
        <w:r>
          <w:fldChar w:fldCharType="end"/>
        </w:r>
      </w:p>
    </w:sdtContent>
  </w:sdt>
  <w:p w14:paraId="063ABEAA" w14:textId="77777777" w:rsidR="00A20880" w:rsidRDefault="00A20880">
    <w:pPr>
      <w:pStyle w:val="aa"/>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9297941"/>
      <w:docPartObj>
        <w:docPartGallery w:val="Page Numbers (Bottom of Page)"/>
        <w:docPartUnique/>
      </w:docPartObj>
    </w:sdtPr>
    <w:sdtContent>
      <w:p w14:paraId="1C13D967" w14:textId="37590042" w:rsidR="00A20880" w:rsidRDefault="00A20880">
        <w:pPr>
          <w:pStyle w:val="aa"/>
          <w:ind w:firstLine="360"/>
          <w:jc w:val="center"/>
        </w:pPr>
        <w:r>
          <w:fldChar w:fldCharType="begin"/>
        </w:r>
        <w:r>
          <w:instrText>PAGE   \* MERGEFORMAT</w:instrText>
        </w:r>
        <w:r>
          <w:fldChar w:fldCharType="separate"/>
        </w:r>
        <w:r w:rsidRPr="00112CA9">
          <w:rPr>
            <w:noProof/>
            <w:lang w:val="zh-CN"/>
          </w:rPr>
          <w:t>7</w:t>
        </w:r>
        <w:r>
          <w:fldChar w:fldCharType="end"/>
        </w:r>
      </w:p>
    </w:sdtContent>
  </w:sdt>
  <w:p w14:paraId="408805E8" w14:textId="77777777" w:rsidR="00A20880" w:rsidRDefault="00A20880">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2031B8" w14:textId="77777777" w:rsidR="00351232" w:rsidRDefault="00351232" w:rsidP="00305920">
      <w:pPr>
        <w:ind w:firstLine="480"/>
      </w:pPr>
      <w:r>
        <w:separator/>
      </w:r>
    </w:p>
    <w:p w14:paraId="2E202FB8" w14:textId="77777777" w:rsidR="00351232" w:rsidRDefault="00351232">
      <w:pPr>
        <w:ind w:firstLine="480"/>
      </w:pPr>
    </w:p>
  </w:footnote>
  <w:footnote w:type="continuationSeparator" w:id="0">
    <w:p w14:paraId="01B406D2" w14:textId="77777777" w:rsidR="00351232" w:rsidRDefault="00351232" w:rsidP="00305920">
      <w:pPr>
        <w:ind w:firstLine="480"/>
      </w:pPr>
      <w:r>
        <w:continuationSeparator/>
      </w:r>
    </w:p>
    <w:p w14:paraId="7276690C" w14:textId="77777777" w:rsidR="00351232" w:rsidRDefault="00351232">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804D6" w14:textId="77777777" w:rsidR="00A20880" w:rsidRDefault="00A20880" w:rsidP="00B82B17">
    <w:pPr>
      <w:pStyle w:val="a8"/>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F9F3FC" w14:textId="3D115C12" w:rsidR="00A20880" w:rsidRPr="006C62E5" w:rsidRDefault="00A20880" w:rsidP="00B82B17">
    <w:pPr>
      <w:pStyle w:val="a8"/>
      <w:pBdr>
        <w:bottom w:val="none" w:sz="0" w:space="0" w:color="auto"/>
      </w:pBdr>
      <w:ind w:firstLine="36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5B569" w14:textId="5CEE86D4" w:rsidR="00A20880" w:rsidRPr="00A72FF7" w:rsidRDefault="00A20880" w:rsidP="00561545">
    <w:pPr>
      <w:pStyle w:val="a8"/>
      <w:ind w:firstLine="360"/>
    </w:pPr>
    <w:r>
      <w:rPr>
        <w:rFonts w:hint="eastAsia"/>
      </w:rPr>
      <w:t>基于社交网络情感分析的股价实时预测系统的设计与实现</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8C36C7" w14:textId="5F4D1087" w:rsidR="00A20880" w:rsidRPr="006C62E5" w:rsidRDefault="00A20880" w:rsidP="00305920">
    <w:pPr>
      <w:pStyle w:val="a8"/>
      <w:ind w:firstLine="360"/>
    </w:pPr>
    <w:r>
      <w:rPr>
        <w:rFonts w:hint="eastAsia"/>
      </w:rPr>
      <w:t>目录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A826DD" w14:textId="48E7B557" w:rsidR="00A20880" w:rsidRDefault="00A20880">
    <w:pPr>
      <w:pStyle w:val="a8"/>
      <w:ind w:firstLine="36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7B1EB" w14:textId="77777777" w:rsidR="00A20880" w:rsidRPr="006C62E5" w:rsidRDefault="00A20880" w:rsidP="00305920">
    <w:pPr>
      <w:pStyle w:val="a8"/>
      <w:ind w:firstLine="360"/>
    </w:pPr>
    <w:r>
      <w:rPr>
        <w:rFonts w:hint="eastAsia"/>
      </w:rPr>
      <w:t>第一章</w:t>
    </w:r>
    <w:r>
      <w:rPr>
        <w:rFonts w:hint="eastAsia"/>
      </w:rPr>
      <w:t xml:space="preserve"> </w:t>
    </w:r>
    <w:r>
      <w:rPr>
        <w:rFonts w:hint="eastAsia"/>
      </w:rPr>
      <w:t>绪论</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6F2046" w14:textId="0AB14137" w:rsidR="00A20880" w:rsidRPr="008A70B2" w:rsidRDefault="00A20880" w:rsidP="008A70B2">
    <w:pPr>
      <w:pStyle w:val="a8"/>
      <w:ind w:firstLine="360"/>
    </w:pPr>
    <w:r>
      <w:rPr>
        <w:rFonts w:hint="eastAsia"/>
      </w:rPr>
      <w:t>第二章</w:t>
    </w:r>
    <w:r>
      <w:rPr>
        <w:rFonts w:hint="eastAsia"/>
      </w:rPr>
      <w:t xml:space="preserve"> </w:t>
    </w:r>
    <w:r>
      <w:rPr>
        <w:rFonts w:hint="eastAsia"/>
      </w:rPr>
      <w:t>相关理论以及技术</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EEFA5A" w14:textId="1A385AB1" w:rsidR="00A20880" w:rsidRPr="008A70B2" w:rsidRDefault="00A20880" w:rsidP="008A70B2">
    <w:pPr>
      <w:pStyle w:val="a8"/>
      <w:ind w:firstLine="360"/>
    </w:pPr>
    <w:r>
      <w:rPr>
        <w:rFonts w:hint="eastAsia"/>
      </w:rPr>
      <w:t>第三章</w:t>
    </w:r>
    <w:r>
      <w:rPr>
        <w:rFonts w:hint="eastAsia"/>
      </w:rPr>
      <w:t xml:space="preserve"> </w:t>
    </w:r>
    <w:r>
      <w:rPr>
        <w:rFonts w:hint="eastAsia"/>
      </w:rPr>
      <w:t>系统的需求分析</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085C48" w14:textId="7ED17327" w:rsidR="00A20880" w:rsidRDefault="00A20880">
    <w:pPr>
      <w:pStyle w:val="a8"/>
      <w:ind w:firstLine="360"/>
    </w:pPr>
    <w:r>
      <w:rPr>
        <w:rFonts w:hint="eastAsia"/>
      </w:rPr>
      <w:t>第三章</w:t>
    </w:r>
    <w:r>
      <w:rPr>
        <w:rFonts w:hint="eastAsia"/>
      </w:rPr>
      <w:t xml:space="preserve"> </w:t>
    </w:r>
    <w:r>
      <w:rPr>
        <w:rFonts w:hint="eastAsia"/>
      </w:rPr>
      <w:t>系统的需求分析</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BE1EA3" w14:textId="7072D992" w:rsidR="00A20880" w:rsidRPr="004E0CEE" w:rsidRDefault="00A20880" w:rsidP="004E0CEE">
    <w:pPr>
      <w:pStyle w:val="a8"/>
      <w:ind w:firstLine="360"/>
    </w:pPr>
    <w:r>
      <w:rPr>
        <w:rFonts w:hint="eastAsia"/>
      </w:rPr>
      <w:t>第四章</w:t>
    </w:r>
    <w:r>
      <w:rPr>
        <w:rFonts w:hint="eastAsia"/>
      </w:rPr>
      <w:t xml:space="preserve"> </w:t>
    </w:r>
    <w:r w:rsidRPr="00363019">
      <w:rPr>
        <w:rFonts w:hint="eastAsia"/>
      </w:rPr>
      <w:t>基于流处理平台的股价预测系统的设计</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70349" w14:textId="6FBFC0E9" w:rsidR="00A20880" w:rsidRDefault="00A20880">
    <w:pPr>
      <w:pStyle w:val="a8"/>
      <w:ind w:firstLine="360"/>
    </w:pPr>
    <w:r>
      <w:rPr>
        <w:rFonts w:hint="eastAsia"/>
      </w:rPr>
      <w:t>第四章</w:t>
    </w:r>
    <w:r>
      <w:rPr>
        <w:rFonts w:hint="eastAsia"/>
      </w:rPr>
      <w:t xml:space="preserve"> </w:t>
    </w:r>
    <w:r>
      <w:rPr>
        <w:rFonts w:hint="eastAsia"/>
      </w:rPr>
      <w:t>基于社交网络数据的流处理系统的设计</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49B3D" w14:textId="77777777" w:rsidR="00A20880" w:rsidRDefault="00A20880" w:rsidP="00B82B17">
    <w:pPr>
      <w:pStyle w:val="a8"/>
      <w:pBdr>
        <w:bottom w:val="none" w:sz="0" w:space="0" w:color="auto"/>
      </w:pBdr>
      <w:ind w:firstLine="36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C0C330" w14:textId="6E56AA59" w:rsidR="00A20880" w:rsidRPr="004E0CEE" w:rsidRDefault="00A20880" w:rsidP="00B10895">
    <w:pPr>
      <w:pStyle w:val="a8"/>
      <w:ind w:firstLineChars="0" w:firstLine="0"/>
    </w:pPr>
    <w:r>
      <w:rPr>
        <w:rFonts w:hint="eastAsia"/>
      </w:rPr>
      <w:t>第五章</w:t>
    </w:r>
    <w:r>
      <w:rPr>
        <w:rFonts w:hint="eastAsia"/>
      </w:rPr>
      <w:t xml:space="preserve"> </w:t>
    </w:r>
    <w:r w:rsidRPr="00242C75">
      <w:rPr>
        <w:rFonts w:hint="eastAsia"/>
      </w:rPr>
      <w:t>社交网络在线情感分析以及股价预测的算法设计</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1DA8A1" w14:textId="744BB17B" w:rsidR="00A20880" w:rsidRDefault="00A20880">
    <w:pPr>
      <w:pStyle w:val="a8"/>
      <w:ind w:firstLine="360"/>
    </w:pPr>
    <w:r>
      <w:rPr>
        <w:rFonts w:hint="eastAsia"/>
      </w:rPr>
      <w:t>第五章</w:t>
    </w:r>
    <w:r>
      <w:rPr>
        <w:rFonts w:hint="eastAsia"/>
      </w:rPr>
      <w:t xml:space="preserve"> </w:t>
    </w:r>
    <w:r>
      <w:rPr>
        <w:rFonts w:hint="eastAsia"/>
      </w:rPr>
      <w:t>算法的设计</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9402BA" w14:textId="1446544C" w:rsidR="00A20880" w:rsidRPr="004E0CEE" w:rsidRDefault="00A20880" w:rsidP="00B10895">
    <w:pPr>
      <w:pStyle w:val="a8"/>
      <w:ind w:firstLineChars="0" w:firstLine="0"/>
    </w:pPr>
    <w:r>
      <w:rPr>
        <w:rFonts w:hint="eastAsia"/>
      </w:rPr>
      <w:t>第六章</w:t>
    </w:r>
    <w:r>
      <w:rPr>
        <w:rFonts w:hint="eastAsia"/>
      </w:rPr>
      <w:t xml:space="preserve"> </w:t>
    </w:r>
    <w:r w:rsidRPr="002F503A">
      <w:rPr>
        <w:rFonts w:hint="eastAsia"/>
      </w:rPr>
      <w:t>算法的评估</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DDC35" w14:textId="3D5024FD" w:rsidR="00A20880" w:rsidRDefault="00A20880">
    <w:pPr>
      <w:pStyle w:val="a8"/>
      <w:ind w:firstLine="360"/>
    </w:pPr>
    <w:r>
      <w:rPr>
        <w:rFonts w:hint="eastAsia"/>
      </w:rPr>
      <w:t>第六章</w:t>
    </w:r>
    <w:r>
      <w:rPr>
        <w:rFonts w:hint="eastAsia"/>
      </w:rPr>
      <w:t xml:space="preserve"> </w:t>
    </w:r>
    <w:r>
      <w:rPr>
        <w:rFonts w:hint="eastAsia"/>
      </w:rPr>
      <w:t>多种算法的设计与评估</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D3D383" w14:textId="637D3AF5" w:rsidR="00A20880" w:rsidRPr="00434771" w:rsidRDefault="00A20880" w:rsidP="00B10895">
    <w:pPr>
      <w:pStyle w:val="a8"/>
      <w:ind w:firstLineChars="0" w:firstLine="0"/>
    </w:pPr>
    <w:r>
      <w:rPr>
        <w:rFonts w:hint="eastAsia"/>
      </w:rPr>
      <w:t>第七章</w:t>
    </w:r>
    <w:r>
      <w:rPr>
        <w:rFonts w:hint="eastAsia"/>
      </w:rPr>
      <w:t xml:space="preserve"> </w:t>
    </w:r>
    <w:r>
      <w:rPr>
        <w:rFonts w:hint="eastAsia"/>
      </w:rPr>
      <w:t>基于流处理平台的股价预测系统实现</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FD22EE" w14:textId="4B751FC2" w:rsidR="00A20880" w:rsidRDefault="00A20880">
    <w:pPr>
      <w:pStyle w:val="a8"/>
      <w:ind w:firstLine="360"/>
    </w:pPr>
    <w:r>
      <w:rPr>
        <w:rFonts w:hint="eastAsia"/>
      </w:rPr>
      <w:t>第七章</w:t>
    </w:r>
    <w:r>
      <w:rPr>
        <w:rFonts w:hint="eastAsia"/>
      </w:rPr>
      <w:t xml:space="preserve"> </w:t>
    </w:r>
    <w:r>
      <w:rPr>
        <w:rFonts w:hint="eastAsia"/>
      </w:rPr>
      <w:t>基于流处理平台的股价预测系统实现</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18EF76" w14:textId="52F40951" w:rsidR="00A20880" w:rsidRPr="00434771" w:rsidRDefault="00A20880" w:rsidP="00B10895">
    <w:pPr>
      <w:pStyle w:val="a8"/>
      <w:ind w:firstLineChars="0" w:firstLine="0"/>
    </w:pPr>
    <w:r>
      <w:rPr>
        <w:rFonts w:hint="eastAsia"/>
      </w:rPr>
      <w:t>第八章</w:t>
    </w:r>
    <w:r>
      <w:rPr>
        <w:rFonts w:hint="eastAsia"/>
      </w:rPr>
      <w:t xml:space="preserve"> </w:t>
    </w:r>
    <w:r>
      <w:rPr>
        <w:rFonts w:hint="eastAsia"/>
      </w:rPr>
      <w:t>基</w:t>
    </w:r>
    <w:r w:rsidRPr="0089102D">
      <w:rPr>
        <w:rFonts w:hint="eastAsia"/>
      </w:rPr>
      <w:t>于流处理平台的股价预测系统的测试</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DFC9CA" w14:textId="4D54DE4D" w:rsidR="00A20880" w:rsidRDefault="00A20880">
    <w:pPr>
      <w:pStyle w:val="a8"/>
      <w:ind w:firstLine="360"/>
    </w:pPr>
    <w:r>
      <w:rPr>
        <w:rFonts w:hint="eastAsia"/>
      </w:rPr>
      <w:t>第八章</w:t>
    </w:r>
    <w:r>
      <w:rPr>
        <w:rFonts w:hint="eastAsia"/>
      </w:rPr>
      <w:t xml:space="preserve"> </w:t>
    </w:r>
    <w:r>
      <w:rPr>
        <w:rFonts w:hint="eastAsia"/>
      </w:rPr>
      <w:t>系统的测试</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573BD" w14:textId="0E892999" w:rsidR="00A20880" w:rsidRPr="00434771" w:rsidRDefault="00A20880" w:rsidP="00434771">
    <w:pPr>
      <w:pStyle w:val="a8"/>
      <w:ind w:firstLine="360"/>
    </w:pPr>
    <w:r>
      <w:rPr>
        <w:rFonts w:hint="eastAsia"/>
      </w:rPr>
      <w:t>第九章</w:t>
    </w:r>
    <w:r>
      <w:rPr>
        <w:rFonts w:hint="eastAsia"/>
      </w:rPr>
      <w:t xml:space="preserve"> </w:t>
    </w:r>
    <w:r>
      <w:rPr>
        <w:rFonts w:hint="eastAsia"/>
      </w:rPr>
      <w:t>结束语</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F0DD0" w14:textId="5D0E97F1" w:rsidR="00A20880" w:rsidRPr="00434771" w:rsidRDefault="00A20880" w:rsidP="00434771">
    <w:pPr>
      <w:pStyle w:val="a8"/>
      <w:ind w:firstLine="360"/>
    </w:pPr>
    <w:r>
      <w:rPr>
        <w:rFonts w:hint="eastAsia"/>
      </w:rPr>
      <w:t>参考文献</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6D0E4" w14:textId="539C89B7" w:rsidR="00A20880" w:rsidRDefault="00A20880">
    <w:pPr>
      <w:pStyle w:val="a8"/>
      <w:ind w:firstLine="360"/>
    </w:pPr>
    <w:r>
      <w:rPr>
        <w:rFonts w:hint="eastAsia"/>
      </w:rPr>
      <w:t>第二章</w:t>
    </w:r>
    <w:r>
      <w:rPr>
        <w:rFonts w:hint="eastAsia"/>
      </w:rPr>
      <w:t xml:space="preserve"> </w:t>
    </w:r>
    <w:r>
      <w:rPr>
        <w:rFonts w:hint="eastAsia"/>
      </w:rPr>
      <w:t>相关技术以及理论</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5569C2" w14:textId="77777777" w:rsidR="00A20880" w:rsidRDefault="00A20880" w:rsidP="000D2A7A">
    <w:pPr>
      <w:pStyle w:val="a8"/>
      <w:ind w:firstLine="360"/>
    </w:pPr>
  </w:p>
  <w:p w14:paraId="40BF67B4" w14:textId="2FC72C37" w:rsidR="00A20880" w:rsidRPr="000D2A7A" w:rsidRDefault="00A20880" w:rsidP="000D2A7A">
    <w:pPr>
      <w:pStyle w:val="a8"/>
      <w:ind w:firstLine="360"/>
    </w:pPr>
    <w:r>
      <w:rPr>
        <w:rFonts w:hint="eastAsia"/>
      </w:rPr>
      <w:t>攻读硕士学位期间发表和录用的论文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41439" w14:textId="6B252CBA" w:rsidR="00A20880" w:rsidRPr="00B82B17" w:rsidRDefault="00A20880" w:rsidP="00B82B17">
    <w:pPr>
      <w:pStyle w:val="a8"/>
      <w:pBdr>
        <w:bottom w:val="none" w:sz="0" w:space="0" w:color="auto"/>
      </w:pBdr>
      <w:ind w:firstLine="360"/>
      <w:rPr>
        <w:bdr w:val="single" w:sz="6" w:space="0" w:color="auto"/>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DEB38" w14:textId="0E8F81B6" w:rsidR="00A20880" w:rsidRPr="006C62E5" w:rsidRDefault="00A20880" w:rsidP="00B82B17">
    <w:pPr>
      <w:pStyle w:val="a8"/>
      <w:pBdr>
        <w:bottom w:val="none" w:sz="0" w:space="0" w:color="auto"/>
      </w:pBdr>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F34E2" w14:textId="0C31D256" w:rsidR="00A20880" w:rsidRPr="00A72FF7" w:rsidRDefault="00A20880" w:rsidP="00B82B17">
    <w:pPr>
      <w:pStyle w:val="a8"/>
      <w:pBdr>
        <w:bottom w:val="none" w:sz="0" w:space="0" w:color="auto"/>
      </w:pBdr>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067BB" w14:textId="41C226CF" w:rsidR="00A20880" w:rsidRPr="00A72FF7" w:rsidRDefault="00A20880" w:rsidP="00B82B17">
    <w:pPr>
      <w:pStyle w:val="a8"/>
      <w:pBdr>
        <w:bottom w:val="none" w:sz="0" w:space="0" w:color="auto"/>
      </w:pBdr>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B763E7" w14:textId="48500AFB" w:rsidR="00A20880" w:rsidRPr="006C62E5" w:rsidRDefault="00A20880" w:rsidP="00B82B17">
    <w:pPr>
      <w:pStyle w:val="a8"/>
      <w:pBdr>
        <w:bottom w:val="none" w:sz="0" w:space="0" w:color="auto"/>
      </w:pBdr>
      <w:ind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473766" w14:textId="1D4D6466" w:rsidR="00A20880" w:rsidRPr="00A72FF7" w:rsidRDefault="00A20880" w:rsidP="00B82B17">
    <w:pPr>
      <w:pStyle w:val="a8"/>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94AB1"/>
    <w:multiLevelType w:val="hybridMultilevel"/>
    <w:tmpl w:val="B0DA47EC"/>
    <w:lvl w:ilvl="0" w:tplc="19ECB62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8317A76"/>
    <w:multiLevelType w:val="hybridMultilevel"/>
    <w:tmpl w:val="A302FE00"/>
    <w:lvl w:ilvl="0" w:tplc="FA9E177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A1A44B6"/>
    <w:multiLevelType w:val="hybridMultilevel"/>
    <w:tmpl w:val="6980E7F8"/>
    <w:lvl w:ilvl="0" w:tplc="30E4051C">
      <w:start w:val="1"/>
      <w:numFmt w:val="decimal"/>
      <w:lvlText w:val="%1."/>
      <w:lvlJc w:val="left"/>
      <w:pPr>
        <w:ind w:left="780" w:hanging="36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15:restartNumberingAfterBreak="0">
    <w:nsid w:val="0B474B00"/>
    <w:multiLevelType w:val="multilevel"/>
    <w:tmpl w:val="064E4356"/>
    <w:lvl w:ilvl="0">
      <w:start w:val="6"/>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BC52F33"/>
    <w:multiLevelType w:val="hybridMultilevel"/>
    <w:tmpl w:val="E4C0556C"/>
    <w:lvl w:ilvl="0" w:tplc="E62E38C2">
      <w:start w:val="1"/>
      <w:numFmt w:val="decimal"/>
      <w:lvlText w:val="%1."/>
      <w:lvlJc w:val="left"/>
      <w:pPr>
        <w:ind w:left="780" w:hanging="360"/>
      </w:pPr>
      <w:rPr>
        <w:rFonts w:hint="eastAsia"/>
      </w:rPr>
    </w:lvl>
    <w:lvl w:ilvl="1" w:tplc="04090019">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5" w15:restartNumberingAfterBreak="0">
    <w:nsid w:val="0D216C20"/>
    <w:multiLevelType w:val="hybridMultilevel"/>
    <w:tmpl w:val="C6C4F380"/>
    <w:lvl w:ilvl="0" w:tplc="99386DA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0F974667"/>
    <w:multiLevelType w:val="hybridMultilevel"/>
    <w:tmpl w:val="075217FE"/>
    <w:lvl w:ilvl="0" w:tplc="3EE4383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0402469"/>
    <w:multiLevelType w:val="hybridMultilevel"/>
    <w:tmpl w:val="6E88BF44"/>
    <w:lvl w:ilvl="0" w:tplc="E26609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2E74F95"/>
    <w:multiLevelType w:val="hybridMultilevel"/>
    <w:tmpl w:val="32B4A880"/>
    <w:lvl w:ilvl="0" w:tplc="96AE3A9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BF421EA"/>
    <w:multiLevelType w:val="hybridMultilevel"/>
    <w:tmpl w:val="E2BAB25A"/>
    <w:lvl w:ilvl="0" w:tplc="84B495D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1591BCC"/>
    <w:multiLevelType w:val="hybridMultilevel"/>
    <w:tmpl w:val="9B3A7B56"/>
    <w:lvl w:ilvl="0" w:tplc="759EBA24">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1" w15:restartNumberingAfterBreak="0">
    <w:nsid w:val="2D7B755C"/>
    <w:multiLevelType w:val="hybridMultilevel"/>
    <w:tmpl w:val="9C585A2C"/>
    <w:lvl w:ilvl="0" w:tplc="36E8A9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DAE19C8"/>
    <w:multiLevelType w:val="hybridMultilevel"/>
    <w:tmpl w:val="918E78DA"/>
    <w:lvl w:ilvl="0" w:tplc="E2242BCA">
      <w:start w:val="1"/>
      <w:numFmt w:val="decimal"/>
      <w:lvlText w:val="%1."/>
      <w:lvlJc w:val="left"/>
      <w:pPr>
        <w:ind w:left="780" w:hanging="360"/>
      </w:pPr>
      <w:rPr>
        <w:rFonts w:ascii="Times New Roman" w:eastAsia="宋体" w:hAnsi="Times New Roman" w:cs="Times New Roman"/>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3" w15:restartNumberingAfterBreak="0">
    <w:nsid w:val="2DE25FEE"/>
    <w:multiLevelType w:val="multilevel"/>
    <w:tmpl w:val="F7C27410"/>
    <w:lvl w:ilvl="0">
      <w:start w:val="6"/>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D250460"/>
    <w:multiLevelType w:val="hybridMultilevel"/>
    <w:tmpl w:val="D65E8682"/>
    <w:lvl w:ilvl="0" w:tplc="88BC015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DB76568"/>
    <w:multiLevelType w:val="multilevel"/>
    <w:tmpl w:val="4A1EC824"/>
    <w:lvl w:ilvl="0">
      <w:start w:val="6"/>
      <w:numFmt w:val="decimal"/>
      <w:lvlText w:val="%1"/>
      <w:lvlJc w:val="left"/>
      <w:pPr>
        <w:ind w:left="660" w:hanging="660"/>
      </w:pPr>
      <w:rPr>
        <w:rFonts w:hint="default"/>
      </w:rPr>
    </w:lvl>
    <w:lvl w:ilvl="1">
      <w:start w:val="2"/>
      <w:numFmt w:val="decimal"/>
      <w:lvlText w:val="%1.%2"/>
      <w:lvlJc w:val="left"/>
      <w:pPr>
        <w:ind w:left="920" w:hanging="660"/>
      </w:pPr>
      <w:rPr>
        <w:rFonts w:hint="default"/>
      </w:rPr>
    </w:lvl>
    <w:lvl w:ilvl="2">
      <w:start w:val="1"/>
      <w:numFmt w:val="decimal"/>
      <w:lvlText w:val="%1.%2.%3"/>
      <w:lvlJc w:val="left"/>
      <w:pPr>
        <w:ind w:left="1240" w:hanging="720"/>
      </w:pPr>
      <w:rPr>
        <w:rFonts w:hint="default"/>
      </w:rPr>
    </w:lvl>
    <w:lvl w:ilvl="3">
      <w:start w:val="1"/>
      <w:numFmt w:val="decimal"/>
      <w:lvlText w:val="%1.%2.%3.%4"/>
      <w:lvlJc w:val="left"/>
      <w:pPr>
        <w:ind w:left="1500" w:hanging="720"/>
      </w:pPr>
      <w:rPr>
        <w:rFonts w:hint="default"/>
      </w:rPr>
    </w:lvl>
    <w:lvl w:ilvl="4">
      <w:start w:val="1"/>
      <w:numFmt w:val="decimal"/>
      <w:lvlText w:val="%1.%2.%3.%4.%5"/>
      <w:lvlJc w:val="left"/>
      <w:pPr>
        <w:ind w:left="2120" w:hanging="1080"/>
      </w:pPr>
      <w:rPr>
        <w:rFonts w:hint="default"/>
      </w:rPr>
    </w:lvl>
    <w:lvl w:ilvl="5">
      <w:start w:val="1"/>
      <w:numFmt w:val="decimal"/>
      <w:lvlText w:val="%1.%2.%3.%4.%5.%6"/>
      <w:lvlJc w:val="left"/>
      <w:pPr>
        <w:ind w:left="2380" w:hanging="108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260" w:hanging="1440"/>
      </w:pPr>
      <w:rPr>
        <w:rFonts w:hint="default"/>
      </w:rPr>
    </w:lvl>
    <w:lvl w:ilvl="8">
      <w:start w:val="1"/>
      <w:numFmt w:val="decimal"/>
      <w:lvlText w:val="%1.%2.%3.%4.%5.%6.%7.%8.%9"/>
      <w:lvlJc w:val="left"/>
      <w:pPr>
        <w:ind w:left="3880" w:hanging="1800"/>
      </w:pPr>
      <w:rPr>
        <w:rFonts w:hint="default"/>
      </w:rPr>
    </w:lvl>
  </w:abstractNum>
  <w:abstractNum w:abstractNumId="16" w15:restartNumberingAfterBreak="0">
    <w:nsid w:val="41E359D9"/>
    <w:multiLevelType w:val="multilevel"/>
    <w:tmpl w:val="3AF431EE"/>
    <w:lvl w:ilvl="0">
      <w:start w:val="9"/>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6172DA9"/>
    <w:multiLevelType w:val="hybridMultilevel"/>
    <w:tmpl w:val="092E6380"/>
    <w:lvl w:ilvl="0" w:tplc="DFD68E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2182077"/>
    <w:multiLevelType w:val="hybridMultilevel"/>
    <w:tmpl w:val="771A9514"/>
    <w:lvl w:ilvl="0" w:tplc="14A68A9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34532B9"/>
    <w:multiLevelType w:val="hybridMultilevel"/>
    <w:tmpl w:val="CFC0AF04"/>
    <w:lvl w:ilvl="0" w:tplc="71FA0A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61A6676"/>
    <w:multiLevelType w:val="hybridMultilevel"/>
    <w:tmpl w:val="41C48868"/>
    <w:lvl w:ilvl="0" w:tplc="E28A87F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A250B3A"/>
    <w:multiLevelType w:val="hybridMultilevel"/>
    <w:tmpl w:val="88E41010"/>
    <w:lvl w:ilvl="0" w:tplc="307A29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C0B6E14"/>
    <w:multiLevelType w:val="hybridMultilevel"/>
    <w:tmpl w:val="2B8AB634"/>
    <w:lvl w:ilvl="0" w:tplc="A74453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72D7B61"/>
    <w:multiLevelType w:val="hybridMultilevel"/>
    <w:tmpl w:val="A38E1630"/>
    <w:lvl w:ilvl="0" w:tplc="C4080B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69164272"/>
    <w:multiLevelType w:val="hybridMultilevel"/>
    <w:tmpl w:val="11427A10"/>
    <w:lvl w:ilvl="0" w:tplc="A2066A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6E784E22"/>
    <w:multiLevelType w:val="hybridMultilevel"/>
    <w:tmpl w:val="9A7E53BA"/>
    <w:lvl w:ilvl="0" w:tplc="8DAA1EA2">
      <w:start w:val="1"/>
      <w:numFmt w:val="lowerRoman"/>
      <w:lvlText w:val="%1."/>
      <w:lvlJc w:val="left"/>
      <w:pPr>
        <w:ind w:left="1500" w:hanging="72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 w15:restartNumberingAfterBreak="0">
    <w:nsid w:val="70AA73A3"/>
    <w:multiLevelType w:val="hybridMultilevel"/>
    <w:tmpl w:val="DDF24918"/>
    <w:lvl w:ilvl="0" w:tplc="CBEE0428">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7" w15:restartNumberingAfterBreak="0">
    <w:nsid w:val="7AD21CAF"/>
    <w:multiLevelType w:val="multilevel"/>
    <w:tmpl w:val="54CED8C0"/>
    <w:lvl w:ilvl="0">
      <w:start w:val="6"/>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5"/>
  </w:num>
  <w:num w:numId="2">
    <w:abstractNumId w:val="17"/>
  </w:num>
  <w:num w:numId="3">
    <w:abstractNumId w:val="12"/>
  </w:num>
  <w:num w:numId="4">
    <w:abstractNumId w:val="4"/>
  </w:num>
  <w:num w:numId="5">
    <w:abstractNumId w:val="10"/>
  </w:num>
  <w:num w:numId="6">
    <w:abstractNumId w:val="20"/>
  </w:num>
  <w:num w:numId="7">
    <w:abstractNumId w:val="19"/>
  </w:num>
  <w:num w:numId="8">
    <w:abstractNumId w:val="2"/>
  </w:num>
  <w:num w:numId="9">
    <w:abstractNumId w:val="27"/>
  </w:num>
  <w:num w:numId="10">
    <w:abstractNumId w:val="21"/>
  </w:num>
  <w:num w:numId="11">
    <w:abstractNumId w:val="15"/>
  </w:num>
  <w:num w:numId="12">
    <w:abstractNumId w:val="3"/>
  </w:num>
  <w:num w:numId="13">
    <w:abstractNumId w:val="13"/>
  </w:num>
  <w:num w:numId="14">
    <w:abstractNumId w:val="7"/>
  </w:num>
  <w:num w:numId="15">
    <w:abstractNumId w:val="23"/>
  </w:num>
  <w:num w:numId="1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16"/>
  </w:num>
  <w:num w:numId="19">
    <w:abstractNumId w:val="22"/>
  </w:num>
  <w:num w:numId="20">
    <w:abstractNumId w:val="0"/>
  </w:num>
  <w:num w:numId="21">
    <w:abstractNumId w:val="18"/>
  </w:num>
  <w:num w:numId="22">
    <w:abstractNumId w:val="5"/>
  </w:num>
  <w:num w:numId="23">
    <w:abstractNumId w:val="9"/>
  </w:num>
  <w:num w:numId="24">
    <w:abstractNumId w:val="14"/>
  </w:num>
  <w:num w:numId="25">
    <w:abstractNumId w:val="6"/>
  </w:num>
  <w:num w:numId="26">
    <w:abstractNumId w:val="1"/>
  </w:num>
  <w:num w:numId="27">
    <w:abstractNumId w:val="8"/>
  </w:num>
  <w:num w:numId="28">
    <w:abstractNumId w:val="11"/>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苏森">
    <w15:presenceInfo w15:providerId="None" w15:userId="苏森"/>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grammar="clean"/>
  <w:trackRevision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13A0"/>
    <w:rsid w:val="000005AE"/>
    <w:rsid w:val="00000857"/>
    <w:rsid w:val="00000B5D"/>
    <w:rsid w:val="00000BA8"/>
    <w:rsid w:val="000011E8"/>
    <w:rsid w:val="00001513"/>
    <w:rsid w:val="00002116"/>
    <w:rsid w:val="000029C5"/>
    <w:rsid w:val="00002D1C"/>
    <w:rsid w:val="00003551"/>
    <w:rsid w:val="000037ED"/>
    <w:rsid w:val="00003B34"/>
    <w:rsid w:val="00003D46"/>
    <w:rsid w:val="00004B8B"/>
    <w:rsid w:val="00004CC8"/>
    <w:rsid w:val="000050F1"/>
    <w:rsid w:val="00005538"/>
    <w:rsid w:val="00006179"/>
    <w:rsid w:val="000064C3"/>
    <w:rsid w:val="000068D6"/>
    <w:rsid w:val="00006B36"/>
    <w:rsid w:val="00007B77"/>
    <w:rsid w:val="000102AA"/>
    <w:rsid w:val="00010522"/>
    <w:rsid w:val="00010964"/>
    <w:rsid w:val="00010D5D"/>
    <w:rsid w:val="00010DC6"/>
    <w:rsid w:val="00010E67"/>
    <w:rsid w:val="00010EAA"/>
    <w:rsid w:val="000119C8"/>
    <w:rsid w:val="00012066"/>
    <w:rsid w:val="00012549"/>
    <w:rsid w:val="000125B7"/>
    <w:rsid w:val="0001262D"/>
    <w:rsid w:val="00012EF2"/>
    <w:rsid w:val="000130F3"/>
    <w:rsid w:val="0001338C"/>
    <w:rsid w:val="00013A00"/>
    <w:rsid w:val="00013C13"/>
    <w:rsid w:val="00013DAA"/>
    <w:rsid w:val="00013E32"/>
    <w:rsid w:val="00013EFE"/>
    <w:rsid w:val="00014698"/>
    <w:rsid w:val="00014BEE"/>
    <w:rsid w:val="00014D43"/>
    <w:rsid w:val="00015063"/>
    <w:rsid w:val="00015AE6"/>
    <w:rsid w:val="00015C5A"/>
    <w:rsid w:val="000167DE"/>
    <w:rsid w:val="00016CDF"/>
    <w:rsid w:val="00016D0B"/>
    <w:rsid w:val="00016F9B"/>
    <w:rsid w:val="000171F0"/>
    <w:rsid w:val="00017FFB"/>
    <w:rsid w:val="0002040C"/>
    <w:rsid w:val="00020410"/>
    <w:rsid w:val="00020727"/>
    <w:rsid w:val="00020C9E"/>
    <w:rsid w:val="00020D63"/>
    <w:rsid w:val="00021391"/>
    <w:rsid w:val="00021DF3"/>
    <w:rsid w:val="00022075"/>
    <w:rsid w:val="000222F0"/>
    <w:rsid w:val="0002262F"/>
    <w:rsid w:val="00022A87"/>
    <w:rsid w:val="00023282"/>
    <w:rsid w:val="000235D0"/>
    <w:rsid w:val="00023BC1"/>
    <w:rsid w:val="00023D8D"/>
    <w:rsid w:val="00024056"/>
    <w:rsid w:val="0002451E"/>
    <w:rsid w:val="00024845"/>
    <w:rsid w:val="00025798"/>
    <w:rsid w:val="00025DC4"/>
    <w:rsid w:val="00025DF0"/>
    <w:rsid w:val="0002600E"/>
    <w:rsid w:val="0002636D"/>
    <w:rsid w:val="00026394"/>
    <w:rsid w:val="00026B7F"/>
    <w:rsid w:val="00026CD2"/>
    <w:rsid w:val="000270A5"/>
    <w:rsid w:val="0002733C"/>
    <w:rsid w:val="0002747C"/>
    <w:rsid w:val="000275A5"/>
    <w:rsid w:val="00027C00"/>
    <w:rsid w:val="000302F4"/>
    <w:rsid w:val="000304A4"/>
    <w:rsid w:val="0003050B"/>
    <w:rsid w:val="0003055A"/>
    <w:rsid w:val="00030DD9"/>
    <w:rsid w:val="000310DE"/>
    <w:rsid w:val="00031B19"/>
    <w:rsid w:val="00031C03"/>
    <w:rsid w:val="00031C17"/>
    <w:rsid w:val="00031DB9"/>
    <w:rsid w:val="00031ECF"/>
    <w:rsid w:val="00032393"/>
    <w:rsid w:val="00032599"/>
    <w:rsid w:val="000325CE"/>
    <w:rsid w:val="00032DA9"/>
    <w:rsid w:val="000338C3"/>
    <w:rsid w:val="00034053"/>
    <w:rsid w:val="00034C1E"/>
    <w:rsid w:val="00034CA9"/>
    <w:rsid w:val="00035201"/>
    <w:rsid w:val="00035262"/>
    <w:rsid w:val="00035848"/>
    <w:rsid w:val="00035A28"/>
    <w:rsid w:val="00035E88"/>
    <w:rsid w:val="0003604C"/>
    <w:rsid w:val="000364BB"/>
    <w:rsid w:val="00036848"/>
    <w:rsid w:val="000369F6"/>
    <w:rsid w:val="00036A55"/>
    <w:rsid w:val="0003711A"/>
    <w:rsid w:val="0003718E"/>
    <w:rsid w:val="0003752C"/>
    <w:rsid w:val="0004066A"/>
    <w:rsid w:val="000409C1"/>
    <w:rsid w:val="00040D78"/>
    <w:rsid w:val="00040ECE"/>
    <w:rsid w:val="00040EED"/>
    <w:rsid w:val="0004241F"/>
    <w:rsid w:val="00042519"/>
    <w:rsid w:val="000425D4"/>
    <w:rsid w:val="00042F35"/>
    <w:rsid w:val="0004327A"/>
    <w:rsid w:val="000449CE"/>
    <w:rsid w:val="00044AD9"/>
    <w:rsid w:val="00045269"/>
    <w:rsid w:val="0004532B"/>
    <w:rsid w:val="0004548C"/>
    <w:rsid w:val="00045539"/>
    <w:rsid w:val="000461A4"/>
    <w:rsid w:val="00046C11"/>
    <w:rsid w:val="00046CC0"/>
    <w:rsid w:val="00046E99"/>
    <w:rsid w:val="00046FF3"/>
    <w:rsid w:val="0004752B"/>
    <w:rsid w:val="000476A8"/>
    <w:rsid w:val="0004770F"/>
    <w:rsid w:val="00047823"/>
    <w:rsid w:val="00047C7B"/>
    <w:rsid w:val="0005051B"/>
    <w:rsid w:val="000506A1"/>
    <w:rsid w:val="00050752"/>
    <w:rsid w:val="0005115E"/>
    <w:rsid w:val="000511F3"/>
    <w:rsid w:val="00051328"/>
    <w:rsid w:val="00051F41"/>
    <w:rsid w:val="00052CE4"/>
    <w:rsid w:val="00053983"/>
    <w:rsid w:val="00053FD4"/>
    <w:rsid w:val="0005482D"/>
    <w:rsid w:val="00054B02"/>
    <w:rsid w:val="00054D8F"/>
    <w:rsid w:val="00055137"/>
    <w:rsid w:val="000554B8"/>
    <w:rsid w:val="000555A8"/>
    <w:rsid w:val="0005572A"/>
    <w:rsid w:val="0005593D"/>
    <w:rsid w:val="00055D19"/>
    <w:rsid w:val="00056F5C"/>
    <w:rsid w:val="0005732E"/>
    <w:rsid w:val="0005798A"/>
    <w:rsid w:val="00057C48"/>
    <w:rsid w:val="00057F0F"/>
    <w:rsid w:val="000601BD"/>
    <w:rsid w:val="000603D3"/>
    <w:rsid w:val="00060B5A"/>
    <w:rsid w:val="00060E42"/>
    <w:rsid w:val="000613FE"/>
    <w:rsid w:val="000614C4"/>
    <w:rsid w:val="00061919"/>
    <w:rsid w:val="00061A50"/>
    <w:rsid w:val="00061A66"/>
    <w:rsid w:val="00061B75"/>
    <w:rsid w:val="00061C4D"/>
    <w:rsid w:val="00061C55"/>
    <w:rsid w:val="000627DE"/>
    <w:rsid w:val="00062986"/>
    <w:rsid w:val="00062B3C"/>
    <w:rsid w:val="00062C2E"/>
    <w:rsid w:val="00062EB4"/>
    <w:rsid w:val="00062F71"/>
    <w:rsid w:val="0006329C"/>
    <w:rsid w:val="00063B5F"/>
    <w:rsid w:val="00063CA7"/>
    <w:rsid w:val="00063EE5"/>
    <w:rsid w:val="00063F14"/>
    <w:rsid w:val="00064516"/>
    <w:rsid w:val="000647BC"/>
    <w:rsid w:val="000649B0"/>
    <w:rsid w:val="0006504E"/>
    <w:rsid w:val="00065497"/>
    <w:rsid w:val="000654A1"/>
    <w:rsid w:val="000656FB"/>
    <w:rsid w:val="00065AE4"/>
    <w:rsid w:val="00065B87"/>
    <w:rsid w:val="00065EAB"/>
    <w:rsid w:val="00066199"/>
    <w:rsid w:val="00066914"/>
    <w:rsid w:val="000669EF"/>
    <w:rsid w:val="00066A13"/>
    <w:rsid w:val="00066D24"/>
    <w:rsid w:val="00066EC2"/>
    <w:rsid w:val="0006722E"/>
    <w:rsid w:val="00067585"/>
    <w:rsid w:val="00067A97"/>
    <w:rsid w:val="00067C61"/>
    <w:rsid w:val="00067EBD"/>
    <w:rsid w:val="0007021C"/>
    <w:rsid w:val="00070551"/>
    <w:rsid w:val="00070A9D"/>
    <w:rsid w:val="00070B58"/>
    <w:rsid w:val="0007161B"/>
    <w:rsid w:val="000717FC"/>
    <w:rsid w:val="000718FB"/>
    <w:rsid w:val="00071F10"/>
    <w:rsid w:val="000729CD"/>
    <w:rsid w:val="000729E6"/>
    <w:rsid w:val="00072A24"/>
    <w:rsid w:val="000731B4"/>
    <w:rsid w:val="000732E6"/>
    <w:rsid w:val="000736FC"/>
    <w:rsid w:val="0007371A"/>
    <w:rsid w:val="00073754"/>
    <w:rsid w:val="00073C6B"/>
    <w:rsid w:val="00074658"/>
    <w:rsid w:val="000746BA"/>
    <w:rsid w:val="0007499A"/>
    <w:rsid w:val="000753A2"/>
    <w:rsid w:val="000757BC"/>
    <w:rsid w:val="000757FD"/>
    <w:rsid w:val="00075945"/>
    <w:rsid w:val="00076470"/>
    <w:rsid w:val="000765DE"/>
    <w:rsid w:val="00076622"/>
    <w:rsid w:val="00077299"/>
    <w:rsid w:val="0007736D"/>
    <w:rsid w:val="00080853"/>
    <w:rsid w:val="000808F9"/>
    <w:rsid w:val="000809B2"/>
    <w:rsid w:val="00080CCD"/>
    <w:rsid w:val="00080E0B"/>
    <w:rsid w:val="00081145"/>
    <w:rsid w:val="0008163C"/>
    <w:rsid w:val="00081BE1"/>
    <w:rsid w:val="00081BFC"/>
    <w:rsid w:val="00081CEE"/>
    <w:rsid w:val="00081F4C"/>
    <w:rsid w:val="00082659"/>
    <w:rsid w:val="00082A25"/>
    <w:rsid w:val="000836A1"/>
    <w:rsid w:val="00083BFA"/>
    <w:rsid w:val="00083DF4"/>
    <w:rsid w:val="00084114"/>
    <w:rsid w:val="000851E4"/>
    <w:rsid w:val="00085536"/>
    <w:rsid w:val="000855A9"/>
    <w:rsid w:val="00085788"/>
    <w:rsid w:val="000857CA"/>
    <w:rsid w:val="00085DB8"/>
    <w:rsid w:val="00086302"/>
    <w:rsid w:val="00086514"/>
    <w:rsid w:val="00086702"/>
    <w:rsid w:val="00086F93"/>
    <w:rsid w:val="000872AF"/>
    <w:rsid w:val="000873BB"/>
    <w:rsid w:val="0008774C"/>
    <w:rsid w:val="0008779A"/>
    <w:rsid w:val="00087C26"/>
    <w:rsid w:val="00087EA8"/>
    <w:rsid w:val="0009037C"/>
    <w:rsid w:val="000906A0"/>
    <w:rsid w:val="00090D6B"/>
    <w:rsid w:val="00090EEC"/>
    <w:rsid w:val="00091272"/>
    <w:rsid w:val="000919A2"/>
    <w:rsid w:val="00091A8D"/>
    <w:rsid w:val="00091AFF"/>
    <w:rsid w:val="00091D70"/>
    <w:rsid w:val="00092466"/>
    <w:rsid w:val="0009279C"/>
    <w:rsid w:val="000927B1"/>
    <w:rsid w:val="000928F2"/>
    <w:rsid w:val="00093299"/>
    <w:rsid w:val="00093AD7"/>
    <w:rsid w:val="00093B9B"/>
    <w:rsid w:val="000940DB"/>
    <w:rsid w:val="00094510"/>
    <w:rsid w:val="000945FE"/>
    <w:rsid w:val="000949F1"/>
    <w:rsid w:val="00094CC1"/>
    <w:rsid w:val="0009572D"/>
    <w:rsid w:val="00095D78"/>
    <w:rsid w:val="000963C5"/>
    <w:rsid w:val="0009650C"/>
    <w:rsid w:val="0009679E"/>
    <w:rsid w:val="00096BAB"/>
    <w:rsid w:val="00096DB0"/>
    <w:rsid w:val="00097143"/>
    <w:rsid w:val="000971B0"/>
    <w:rsid w:val="0009773A"/>
    <w:rsid w:val="000978EE"/>
    <w:rsid w:val="000A0071"/>
    <w:rsid w:val="000A08C3"/>
    <w:rsid w:val="000A0B3C"/>
    <w:rsid w:val="000A0DF1"/>
    <w:rsid w:val="000A0F5A"/>
    <w:rsid w:val="000A1A4C"/>
    <w:rsid w:val="000A1E75"/>
    <w:rsid w:val="000A1F11"/>
    <w:rsid w:val="000A1F6D"/>
    <w:rsid w:val="000A1FDB"/>
    <w:rsid w:val="000A22ED"/>
    <w:rsid w:val="000A267E"/>
    <w:rsid w:val="000A286C"/>
    <w:rsid w:val="000A2D50"/>
    <w:rsid w:val="000A3282"/>
    <w:rsid w:val="000A3288"/>
    <w:rsid w:val="000A3320"/>
    <w:rsid w:val="000A3AC3"/>
    <w:rsid w:val="000A3D72"/>
    <w:rsid w:val="000A42F9"/>
    <w:rsid w:val="000A489B"/>
    <w:rsid w:val="000A509A"/>
    <w:rsid w:val="000A51A1"/>
    <w:rsid w:val="000A51C6"/>
    <w:rsid w:val="000A5694"/>
    <w:rsid w:val="000A56A9"/>
    <w:rsid w:val="000A58A4"/>
    <w:rsid w:val="000A5DBF"/>
    <w:rsid w:val="000A5FF2"/>
    <w:rsid w:val="000A6065"/>
    <w:rsid w:val="000A665C"/>
    <w:rsid w:val="000A66E0"/>
    <w:rsid w:val="000A6770"/>
    <w:rsid w:val="000A6A1C"/>
    <w:rsid w:val="000A7137"/>
    <w:rsid w:val="000A7EFD"/>
    <w:rsid w:val="000B0270"/>
    <w:rsid w:val="000B0508"/>
    <w:rsid w:val="000B09DF"/>
    <w:rsid w:val="000B0BBC"/>
    <w:rsid w:val="000B11BC"/>
    <w:rsid w:val="000B12ED"/>
    <w:rsid w:val="000B1355"/>
    <w:rsid w:val="000B143E"/>
    <w:rsid w:val="000B1704"/>
    <w:rsid w:val="000B17DD"/>
    <w:rsid w:val="000B1CED"/>
    <w:rsid w:val="000B2A71"/>
    <w:rsid w:val="000B2C9C"/>
    <w:rsid w:val="000B31BC"/>
    <w:rsid w:val="000B3450"/>
    <w:rsid w:val="000B39D5"/>
    <w:rsid w:val="000B3C29"/>
    <w:rsid w:val="000B3C49"/>
    <w:rsid w:val="000B4433"/>
    <w:rsid w:val="000B45FD"/>
    <w:rsid w:val="000B469F"/>
    <w:rsid w:val="000B48DA"/>
    <w:rsid w:val="000B4CD5"/>
    <w:rsid w:val="000B4F7C"/>
    <w:rsid w:val="000B52D9"/>
    <w:rsid w:val="000B55F4"/>
    <w:rsid w:val="000B59F5"/>
    <w:rsid w:val="000B5A50"/>
    <w:rsid w:val="000B5B4B"/>
    <w:rsid w:val="000B61A0"/>
    <w:rsid w:val="000B6DC7"/>
    <w:rsid w:val="000B6F78"/>
    <w:rsid w:val="000B72CF"/>
    <w:rsid w:val="000B73F0"/>
    <w:rsid w:val="000B792C"/>
    <w:rsid w:val="000B7ED2"/>
    <w:rsid w:val="000C0114"/>
    <w:rsid w:val="000C0151"/>
    <w:rsid w:val="000C0D9F"/>
    <w:rsid w:val="000C1166"/>
    <w:rsid w:val="000C21BA"/>
    <w:rsid w:val="000C282B"/>
    <w:rsid w:val="000C284B"/>
    <w:rsid w:val="000C2B8E"/>
    <w:rsid w:val="000C3190"/>
    <w:rsid w:val="000C3691"/>
    <w:rsid w:val="000C4516"/>
    <w:rsid w:val="000C4D85"/>
    <w:rsid w:val="000C55D5"/>
    <w:rsid w:val="000C5ED3"/>
    <w:rsid w:val="000C5FA4"/>
    <w:rsid w:val="000C62BF"/>
    <w:rsid w:val="000C6F00"/>
    <w:rsid w:val="000C7296"/>
    <w:rsid w:val="000C75F6"/>
    <w:rsid w:val="000C7662"/>
    <w:rsid w:val="000C792A"/>
    <w:rsid w:val="000C7F4F"/>
    <w:rsid w:val="000D00EA"/>
    <w:rsid w:val="000D03E8"/>
    <w:rsid w:val="000D0EA2"/>
    <w:rsid w:val="000D0F62"/>
    <w:rsid w:val="000D268F"/>
    <w:rsid w:val="000D2A7A"/>
    <w:rsid w:val="000D2B5F"/>
    <w:rsid w:val="000D2F13"/>
    <w:rsid w:val="000D303E"/>
    <w:rsid w:val="000D33E2"/>
    <w:rsid w:val="000D3584"/>
    <w:rsid w:val="000D3E03"/>
    <w:rsid w:val="000D4165"/>
    <w:rsid w:val="000D44F6"/>
    <w:rsid w:val="000D505A"/>
    <w:rsid w:val="000D5E3E"/>
    <w:rsid w:val="000D6512"/>
    <w:rsid w:val="000D6CBA"/>
    <w:rsid w:val="000D7061"/>
    <w:rsid w:val="000D71AB"/>
    <w:rsid w:val="000D737E"/>
    <w:rsid w:val="000D7AD0"/>
    <w:rsid w:val="000D7B40"/>
    <w:rsid w:val="000D7E34"/>
    <w:rsid w:val="000E092C"/>
    <w:rsid w:val="000E0A6F"/>
    <w:rsid w:val="000E0D67"/>
    <w:rsid w:val="000E16B5"/>
    <w:rsid w:val="000E19B2"/>
    <w:rsid w:val="000E1BF2"/>
    <w:rsid w:val="000E1D22"/>
    <w:rsid w:val="000E2580"/>
    <w:rsid w:val="000E2E36"/>
    <w:rsid w:val="000E33E1"/>
    <w:rsid w:val="000E383E"/>
    <w:rsid w:val="000E39C0"/>
    <w:rsid w:val="000E3C2A"/>
    <w:rsid w:val="000E3D71"/>
    <w:rsid w:val="000E505A"/>
    <w:rsid w:val="000E57CF"/>
    <w:rsid w:val="000E5984"/>
    <w:rsid w:val="000E5C2C"/>
    <w:rsid w:val="000E60FE"/>
    <w:rsid w:val="000E6111"/>
    <w:rsid w:val="000E700E"/>
    <w:rsid w:val="000E770B"/>
    <w:rsid w:val="000E7887"/>
    <w:rsid w:val="000E7A3C"/>
    <w:rsid w:val="000E7BCE"/>
    <w:rsid w:val="000F0110"/>
    <w:rsid w:val="000F0150"/>
    <w:rsid w:val="000F04E5"/>
    <w:rsid w:val="000F06F7"/>
    <w:rsid w:val="000F0B4E"/>
    <w:rsid w:val="000F0ED1"/>
    <w:rsid w:val="000F0F07"/>
    <w:rsid w:val="000F1120"/>
    <w:rsid w:val="000F1607"/>
    <w:rsid w:val="000F1B16"/>
    <w:rsid w:val="000F1C39"/>
    <w:rsid w:val="000F1D7C"/>
    <w:rsid w:val="000F1E0F"/>
    <w:rsid w:val="000F1F2F"/>
    <w:rsid w:val="000F2B0F"/>
    <w:rsid w:val="000F3284"/>
    <w:rsid w:val="000F35CA"/>
    <w:rsid w:val="000F4420"/>
    <w:rsid w:val="000F4426"/>
    <w:rsid w:val="000F483B"/>
    <w:rsid w:val="000F4B9C"/>
    <w:rsid w:val="000F4CA0"/>
    <w:rsid w:val="000F4D17"/>
    <w:rsid w:val="000F5293"/>
    <w:rsid w:val="000F541A"/>
    <w:rsid w:val="000F5B04"/>
    <w:rsid w:val="000F6201"/>
    <w:rsid w:val="000F66D9"/>
    <w:rsid w:val="000F7449"/>
    <w:rsid w:val="000F7BA5"/>
    <w:rsid w:val="0010003C"/>
    <w:rsid w:val="00100358"/>
    <w:rsid w:val="0010099A"/>
    <w:rsid w:val="00100E99"/>
    <w:rsid w:val="00100F12"/>
    <w:rsid w:val="00101D59"/>
    <w:rsid w:val="00101F9E"/>
    <w:rsid w:val="00102188"/>
    <w:rsid w:val="001024C2"/>
    <w:rsid w:val="00102631"/>
    <w:rsid w:val="00102764"/>
    <w:rsid w:val="00102D43"/>
    <w:rsid w:val="00102FE7"/>
    <w:rsid w:val="001039CC"/>
    <w:rsid w:val="00103AD2"/>
    <w:rsid w:val="001040EE"/>
    <w:rsid w:val="00104779"/>
    <w:rsid w:val="00104813"/>
    <w:rsid w:val="00104A6B"/>
    <w:rsid w:val="00104C58"/>
    <w:rsid w:val="001058CF"/>
    <w:rsid w:val="00105F86"/>
    <w:rsid w:val="00106500"/>
    <w:rsid w:val="00106C2F"/>
    <w:rsid w:val="00107506"/>
    <w:rsid w:val="00107653"/>
    <w:rsid w:val="001107D6"/>
    <w:rsid w:val="0011137F"/>
    <w:rsid w:val="00111F2E"/>
    <w:rsid w:val="001122CC"/>
    <w:rsid w:val="00112CA9"/>
    <w:rsid w:val="00112F0D"/>
    <w:rsid w:val="001130B8"/>
    <w:rsid w:val="001138DE"/>
    <w:rsid w:val="00113E19"/>
    <w:rsid w:val="00113E49"/>
    <w:rsid w:val="0011477A"/>
    <w:rsid w:val="001149B9"/>
    <w:rsid w:val="00114A74"/>
    <w:rsid w:val="001152EC"/>
    <w:rsid w:val="001157E6"/>
    <w:rsid w:val="001157FF"/>
    <w:rsid w:val="0011638C"/>
    <w:rsid w:val="00116456"/>
    <w:rsid w:val="001164A1"/>
    <w:rsid w:val="001165D0"/>
    <w:rsid w:val="00116D71"/>
    <w:rsid w:val="00116ED1"/>
    <w:rsid w:val="0011703A"/>
    <w:rsid w:val="00117878"/>
    <w:rsid w:val="00117B04"/>
    <w:rsid w:val="00117DC1"/>
    <w:rsid w:val="0012007A"/>
    <w:rsid w:val="0012073C"/>
    <w:rsid w:val="00120D0C"/>
    <w:rsid w:val="00121718"/>
    <w:rsid w:val="00121D5A"/>
    <w:rsid w:val="00121F44"/>
    <w:rsid w:val="0012258B"/>
    <w:rsid w:val="00122EF1"/>
    <w:rsid w:val="00123442"/>
    <w:rsid w:val="001238C0"/>
    <w:rsid w:val="0012442E"/>
    <w:rsid w:val="001244EA"/>
    <w:rsid w:val="00124542"/>
    <w:rsid w:val="00124A9F"/>
    <w:rsid w:val="00124E56"/>
    <w:rsid w:val="0012511D"/>
    <w:rsid w:val="001252C6"/>
    <w:rsid w:val="001254DB"/>
    <w:rsid w:val="0012582C"/>
    <w:rsid w:val="00125A2B"/>
    <w:rsid w:val="00125BF3"/>
    <w:rsid w:val="00125F5C"/>
    <w:rsid w:val="0012603D"/>
    <w:rsid w:val="001260F5"/>
    <w:rsid w:val="00126279"/>
    <w:rsid w:val="0012634E"/>
    <w:rsid w:val="0012643B"/>
    <w:rsid w:val="00126E01"/>
    <w:rsid w:val="0012704D"/>
    <w:rsid w:val="001272E4"/>
    <w:rsid w:val="001274C3"/>
    <w:rsid w:val="00127B33"/>
    <w:rsid w:val="001302F9"/>
    <w:rsid w:val="001319C8"/>
    <w:rsid w:val="00131DC9"/>
    <w:rsid w:val="001320B6"/>
    <w:rsid w:val="00132111"/>
    <w:rsid w:val="00132680"/>
    <w:rsid w:val="00133580"/>
    <w:rsid w:val="00133B7B"/>
    <w:rsid w:val="00133BBA"/>
    <w:rsid w:val="00133F61"/>
    <w:rsid w:val="0013492D"/>
    <w:rsid w:val="001357E0"/>
    <w:rsid w:val="00135C6F"/>
    <w:rsid w:val="00136ADE"/>
    <w:rsid w:val="00136BEF"/>
    <w:rsid w:val="00136C29"/>
    <w:rsid w:val="001373BE"/>
    <w:rsid w:val="00137466"/>
    <w:rsid w:val="001377AC"/>
    <w:rsid w:val="001377D5"/>
    <w:rsid w:val="00140152"/>
    <w:rsid w:val="001401EA"/>
    <w:rsid w:val="00140622"/>
    <w:rsid w:val="001408BC"/>
    <w:rsid w:val="00140971"/>
    <w:rsid w:val="00140C39"/>
    <w:rsid w:val="00140E17"/>
    <w:rsid w:val="00141201"/>
    <w:rsid w:val="001413D5"/>
    <w:rsid w:val="0014161A"/>
    <w:rsid w:val="00141944"/>
    <w:rsid w:val="00142779"/>
    <w:rsid w:val="001434D6"/>
    <w:rsid w:val="00143B37"/>
    <w:rsid w:val="0014447F"/>
    <w:rsid w:val="00144571"/>
    <w:rsid w:val="001445E2"/>
    <w:rsid w:val="00144B2F"/>
    <w:rsid w:val="00144E64"/>
    <w:rsid w:val="0014530C"/>
    <w:rsid w:val="00145482"/>
    <w:rsid w:val="00145522"/>
    <w:rsid w:val="00145AB7"/>
    <w:rsid w:val="00145C32"/>
    <w:rsid w:val="00146085"/>
    <w:rsid w:val="001466AE"/>
    <w:rsid w:val="001468A5"/>
    <w:rsid w:val="001475F5"/>
    <w:rsid w:val="00147696"/>
    <w:rsid w:val="00147A29"/>
    <w:rsid w:val="00147C73"/>
    <w:rsid w:val="00151B18"/>
    <w:rsid w:val="00152148"/>
    <w:rsid w:val="001528CA"/>
    <w:rsid w:val="0015291C"/>
    <w:rsid w:val="00152926"/>
    <w:rsid w:val="00152B43"/>
    <w:rsid w:val="00152D05"/>
    <w:rsid w:val="00152D74"/>
    <w:rsid w:val="00153208"/>
    <w:rsid w:val="00153266"/>
    <w:rsid w:val="001537C9"/>
    <w:rsid w:val="0015393F"/>
    <w:rsid w:val="001539BA"/>
    <w:rsid w:val="00153C50"/>
    <w:rsid w:val="00153F65"/>
    <w:rsid w:val="0015429E"/>
    <w:rsid w:val="00154685"/>
    <w:rsid w:val="00154758"/>
    <w:rsid w:val="00154E1E"/>
    <w:rsid w:val="00155E2F"/>
    <w:rsid w:val="001561DB"/>
    <w:rsid w:val="0015713D"/>
    <w:rsid w:val="00157408"/>
    <w:rsid w:val="00157D91"/>
    <w:rsid w:val="00157EF4"/>
    <w:rsid w:val="00160063"/>
    <w:rsid w:val="00160081"/>
    <w:rsid w:val="001600E0"/>
    <w:rsid w:val="00160C21"/>
    <w:rsid w:val="00160E99"/>
    <w:rsid w:val="001611E3"/>
    <w:rsid w:val="0016138B"/>
    <w:rsid w:val="00161403"/>
    <w:rsid w:val="00161A83"/>
    <w:rsid w:val="00162084"/>
    <w:rsid w:val="0016276D"/>
    <w:rsid w:val="001629FE"/>
    <w:rsid w:val="00162DAE"/>
    <w:rsid w:val="00162F7B"/>
    <w:rsid w:val="001630F1"/>
    <w:rsid w:val="0016321D"/>
    <w:rsid w:val="0016365F"/>
    <w:rsid w:val="0016374D"/>
    <w:rsid w:val="001642A0"/>
    <w:rsid w:val="00164A10"/>
    <w:rsid w:val="00164C88"/>
    <w:rsid w:val="001650E7"/>
    <w:rsid w:val="0016664B"/>
    <w:rsid w:val="00166CE8"/>
    <w:rsid w:val="00167243"/>
    <w:rsid w:val="00167419"/>
    <w:rsid w:val="00167ED7"/>
    <w:rsid w:val="00170A6D"/>
    <w:rsid w:val="00171040"/>
    <w:rsid w:val="00171303"/>
    <w:rsid w:val="00171FEB"/>
    <w:rsid w:val="001723C7"/>
    <w:rsid w:val="001725C8"/>
    <w:rsid w:val="00172973"/>
    <w:rsid w:val="00172D61"/>
    <w:rsid w:val="00172E36"/>
    <w:rsid w:val="001731D9"/>
    <w:rsid w:val="00173390"/>
    <w:rsid w:val="001734F9"/>
    <w:rsid w:val="0017398B"/>
    <w:rsid w:val="00173B31"/>
    <w:rsid w:val="001745C8"/>
    <w:rsid w:val="00174956"/>
    <w:rsid w:val="00174FBE"/>
    <w:rsid w:val="001750AF"/>
    <w:rsid w:val="00175D32"/>
    <w:rsid w:val="0017626D"/>
    <w:rsid w:val="0017627D"/>
    <w:rsid w:val="00176CDE"/>
    <w:rsid w:val="00177446"/>
    <w:rsid w:val="00177BF1"/>
    <w:rsid w:val="00177CDD"/>
    <w:rsid w:val="00177D2C"/>
    <w:rsid w:val="001802C8"/>
    <w:rsid w:val="0018030C"/>
    <w:rsid w:val="0018055A"/>
    <w:rsid w:val="00181333"/>
    <w:rsid w:val="0018200C"/>
    <w:rsid w:val="0018230A"/>
    <w:rsid w:val="001823B2"/>
    <w:rsid w:val="00182679"/>
    <w:rsid w:val="001828E9"/>
    <w:rsid w:val="001837AF"/>
    <w:rsid w:val="00183EB8"/>
    <w:rsid w:val="001841A5"/>
    <w:rsid w:val="001846D4"/>
    <w:rsid w:val="00184871"/>
    <w:rsid w:val="00184AD1"/>
    <w:rsid w:val="00184CC0"/>
    <w:rsid w:val="00184F78"/>
    <w:rsid w:val="0018507C"/>
    <w:rsid w:val="0018564D"/>
    <w:rsid w:val="00185977"/>
    <w:rsid w:val="00186848"/>
    <w:rsid w:val="00186A3F"/>
    <w:rsid w:val="00186DDE"/>
    <w:rsid w:val="00186F13"/>
    <w:rsid w:val="001874B3"/>
    <w:rsid w:val="001879B5"/>
    <w:rsid w:val="00187D20"/>
    <w:rsid w:val="00190094"/>
    <w:rsid w:val="0019073E"/>
    <w:rsid w:val="0019080D"/>
    <w:rsid w:val="00190C84"/>
    <w:rsid w:val="0019117E"/>
    <w:rsid w:val="00191524"/>
    <w:rsid w:val="001919C4"/>
    <w:rsid w:val="00191FD8"/>
    <w:rsid w:val="00192347"/>
    <w:rsid w:val="00192CF0"/>
    <w:rsid w:val="0019362C"/>
    <w:rsid w:val="00193797"/>
    <w:rsid w:val="00193E4D"/>
    <w:rsid w:val="00194192"/>
    <w:rsid w:val="00194556"/>
    <w:rsid w:val="00194ADD"/>
    <w:rsid w:val="00194E05"/>
    <w:rsid w:val="001953D9"/>
    <w:rsid w:val="00195510"/>
    <w:rsid w:val="001955FA"/>
    <w:rsid w:val="00195611"/>
    <w:rsid w:val="00195AD5"/>
    <w:rsid w:val="0019718A"/>
    <w:rsid w:val="001973C3"/>
    <w:rsid w:val="001973E5"/>
    <w:rsid w:val="001A0371"/>
    <w:rsid w:val="001A044B"/>
    <w:rsid w:val="001A12E8"/>
    <w:rsid w:val="001A1619"/>
    <w:rsid w:val="001A1CD3"/>
    <w:rsid w:val="001A1E43"/>
    <w:rsid w:val="001A1E86"/>
    <w:rsid w:val="001A21EF"/>
    <w:rsid w:val="001A23F1"/>
    <w:rsid w:val="001A2610"/>
    <w:rsid w:val="001A34A5"/>
    <w:rsid w:val="001A3DDE"/>
    <w:rsid w:val="001A4243"/>
    <w:rsid w:val="001A4548"/>
    <w:rsid w:val="001A4794"/>
    <w:rsid w:val="001A52DC"/>
    <w:rsid w:val="001A53F2"/>
    <w:rsid w:val="001A569D"/>
    <w:rsid w:val="001A5F17"/>
    <w:rsid w:val="001A6279"/>
    <w:rsid w:val="001A62E5"/>
    <w:rsid w:val="001A72ED"/>
    <w:rsid w:val="001A739D"/>
    <w:rsid w:val="001A78B0"/>
    <w:rsid w:val="001B02E4"/>
    <w:rsid w:val="001B06E8"/>
    <w:rsid w:val="001B07CB"/>
    <w:rsid w:val="001B0C15"/>
    <w:rsid w:val="001B0C3D"/>
    <w:rsid w:val="001B0CAF"/>
    <w:rsid w:val="001B1127"/>
    <w:rsid w:val="001B16AE"/>
    <w:rsid w:val="001B1786"/>
    <w:rsid w:val="001B21DE"/>
    <w:rsid w:val="001B25E2"/>
    <w:rsid w:val="001B2806"/>
    <w:rsid w:val="001B2BB4"/>
    <w:rsid w:val="001B2BE3"/>
    <w:rsid w:val="001B2E8A"/>
    <w:rsid w:val="001B352D"/>
    <w:rsid w:val="001B37D0"/>
    <w:rsid w:val="001B395C"/>
    <w:rsid w:val="001B3C0C"/>
    <w:rsid w:val="001B436D"/>
    <w:rsid w:val="001B4434"/>
    <w:rsid w:val="001B4D68"/>
    <w:rsid w:val="001B5AE4"/>
    <w:rsid w:val="001B5E68"/>
    <w:rsid w:val="001B6278"/>
    <w:rsid w:val="001B62B7"/>
    <w:rsid w:val="001B656B"/>
    <w:rsid w:val="001B7694"/>
    <w:rsid w:val="001B7903"/>
    <w:rsid w:val="001B7B17"/>
    <w:rsid w:val="001C03E0"/>
    <w:rsid w:val="001C0437"/>
    <w:rsid w:val="001C066D"/>
    <w:rsid w:val="001C0849"/>
    <w:rsid w:val="001C0D40"/>
    <w:rsid w:val="001C1384"/>
    <w:rsid w:val="001C140E"/>
    <w:rsid w:val="001C1B9B"/>
    <w:rsid w:val="001C1BD5"/>
    <w:rsid w:val="001C1F9D"/>
    <w:rsid w:val="001C1FFB"/>
    <w:rsid w:val="001C213C"/>
    <w:rsid w:val="001C23F0"/>
    <w:rsid w:val="001C26FD"/>
    <w:rsid w:val="001C2B63"/>
    <w:rsid w:val="001C34C0"/>
    <w:rsid w:val="001C395A"/>
    <w:rsid w:val="001C3BB2"/>
    <w:rsid w:val="001C3C15"/>
    <w:rsid w:val="001C3D7D"/>
    <w:rsid w:val="001C3F56"/>
    <w:rsid w:val="001C422F"/>
    <w:rsid w:val="001C455B"/>
    <w:rsid w:val="001C4C4B"/>
    <w:rsid w:val="001C511B"/>
    <w:rsid w:val="001C5179"/>
    <w:rsid w:val="001C521A"/>
    <w:rsid w:val="001C52CB"/>
    <w:rsid w:val="001C5BB6"/>
    <w:rsid w:val="001C5BDC"/>
    <w:rsid w:val="001C5D03"/>
    <w:rsid w:val="001C618D"/>
    <w:rsid w:val="001C6B8B"/>
    <w:rsid w:val="001C6CC6"/>
    <w:rsid w:val="001C7AEA"/>
    <w:rsid w:val="001D0777"/>
    <w:rsid w:val="001D0A4E"/>
    <w:rsid w:val="001D0FF9"/>
    <w:rsid w:val="001D11C6"/>
    <w:rsid w:val="001D1DEB"/>
    <w:rsid w:val="001D2115"/>
    <w:rsid w:val="001D216E"/>
    <w:rsid w:val="001D26D0"/>
    <w:rsid w:val="001D300A"/>
    <w:rsid w:val="001D3D28"/>
    <w:rsid w:val="001D4711"/>
    <w:rsid w:val="001D4910"/>
    <w:rsid w:val="001D4A8E"/>
    <w:rsid w:val="001D4B0F"/>
    <w:rsid w:val="001D4F4E"/>
    <w:rsid w:val="001D5382"/>
    <w:rsid w:val="001D604C"/>
    <w:rsid w:val="001D6176"/>
    <w:rsid w:val="001D6FC0"/>
    <w:rsid w:val="001D7463"/>
    <w:rsid w:val="001D7E9E"/>
    <w:rsid w:val="001E014F"/>
    <w:rsid w:val="001E03DA"/>
    <w:rsid w:val="001E0423"/>
    <w:rsid w:val="001E0507"/>
    <w:rsid w:val="001E0664"/>
    <w:rsid w:val="001E099C"/>
    <w:rsid w:val="001E0A3E"/>
    <w:rsid w:val="001E0AE7"/>
    <w:rsid w:val="001E0D61"/>
    <w:rsid w:val="001E140F"/>
    <w:rsid w:val="001E1B2B"/>
    <w:rsid w:val="001E23B0"/>
    <w:rsid w:val="001E2670"/>
    <w:rsid w:val="001E27F9"/>
    <w:rsid w:val="001E2B90"/>
    <w:rsid w:val="001E2F12"/>
    <w:rsid w:val="001E34FA"/>
    <w:rsid w:val="001E38DD"/>
    <w:rsid w:val="001E4221"/>
    <w:rsid w:val="001E47B8"/>
    <w:rsid w:val="001E47EB"/>
    <w:rsid w:val="001E488D"/>
    <w:rsid w:val="001E51BA"/>
    <w:rsid w:val="001E57D3"/>
    <w:rsid w:val="001E5BF3"/>
    <w:rsid w:val="001E604F"/>
    <w:rsid w:val="001E6BC2"/>
    <w:rsid w:val="001E6BF2"/>
    <w:rsid w:val="001E6C2C"/>
    <w:rsid w:val="001E6C81"/>
    <w:rsid w:val="001E6F5C"/>
    <w:rsid w:val="001E7985"/>
    <w:rsid w:val="001E7A4D"/>
    <w:rsid w:val="001E7BF5"/>
    <w:rsid w:val="001E7E5F"/>
    <w:rsid w:val="001F0219"/>
    <w:rsid w:val="001F0AC2"/>
    <w:rsid w:val="001F0B3E"/>
    <w:rsid w:val="001F0CFC"/>
    <w:rsid w:val="001F113A"/>
    <w:rsid w:val="001F13B4"/>
    <w:rsid w:val="001F15F8"/>
    <w:rsid w:val="001F2CAA"/>
    <w:rsid w:val="001F2DA3"/>
    <w:rsid w:val="001F2DCC"/>
    <w:rsid w:val="001F387D"/>
    <w:rsid w:val="001F38BC"/>
    <w:rsid w:val="001F39A3"/>
    <w:rsid w:val="001F4710"/>
    <w:rsid w:val="001F4E49"/>
    <w:rsid w:val="001F506C"/>
    <w:rsid w:val="001F5330"/>
    <w:rsid w:val="001F5A99"/>
    <w:rsid w:val="001F6115"/>
    <w:rsid w:val="001F69C2"/>
    <w:rsid w:val="001F6C26"/>
    <w:rsid w:val="001F70D2"/>
    <w:rsid w:val="001F7193"/>
    <w:rsid w:val="001F720F"/>
    <w:rsid w:val="001F7D46"/>
    <w:rsid w:val="001F7D6C"/>
    <w:rsid w:val="0020070B"/>
    <w:rsid w:val="00200762"/>
    <w:rsid w:val="002009BB"/>
    <w:rsid w:val="00200D5F"/>
    <w:rsid w:val="00200DF1"/>
    <w:rsid w:val="002014CC"/>
    <w:rsid w:val="0020182D"/>
    <w:rsid w:val="0020199D"/>
    <w:rsid w:val="002019E2"/>
    <w:rsid w:val="00201AD2"/>
    <w:rsid w:val="00201DBE"/>
    <w:rsid w:val="00202019"/>
    <w:rsid w:val="00202827"/>
    <w:rsid w:val="00202AE0"/>
    <w:rsid w:val="00202CD4"/>
    <w:rsid w:val="002035F2"/>
    <w:rsid w:val="00203CCC"/>
    <w:rsid w:val="0020455D"/>
    <w:rsid w:val="0020469F"/>
    <w:rsid w:val="00204BAF"/>
    <w:rsid w:val="00204F85"/>
    <w:rsid w:val="00204FB4"/>
    <w:rsid w:val="00205068"/>
    <w:rsid w:val="0020510A"/>
    <w:rsid w:val="0020589D"/>
    <w:rsid w:val="00205EEA"/>
    <w:rsid w:val="002062DB"/>
    <w:rsid w:val="0020633A"/>
    <w:rsid w:val="002068D7"/>
    <w:rsid w:val="00206975"/>
    <w:rsid w:val="00206DE5"/>
    <w:rsid w:val="00207091"/>
    <w:rsid w:val="002075EC"/>
    <w:rsid w:val="002079D6"/>
    <w:rsid w:val="00207B45"/>
    <w:rsid w:val="00207C01"/>
    <w:rsid w:val="002100E6"/>
    <w:rsid w:val="0021024C"/>
    <w:rsid w:val="002102A2"/>
    <w:rsid w:val="0021030F"/>
    <w:rsid w:val="00210544"/>
    <w:rsid w:val="00210C47"/>
    <w:rsid w:val="00210F54"/>
    <w:rsid w:val="0021119F"/>
    <w:rsid w:val="0021161F"/>
    <w:rsid w:val="00211C20"/>
    <w:rsid w:val="00211EF7"/>
    <w:rsid w:val="0021200F"/>
    <w:rsid w:val="002120F9"/>
    <w:rsid w:val="0021280A"/>
    <w:rsid w:val="00212D71"/>
    <w:rsid w:val="00213254"/>
    <w:rsid w:val="002132DE"/>
    <w:rsid w:val="002134D3"/>
    <w:rsid w:val="00213CD6"/>
    <w:rsid w:val="002142AC"/>
    <w:rsid w:val="00214910"/>
    <w:rsid w:val="00214A51"/>
    <w:rsid w:val="00214BE7"/>
    <w:rsid w:val="00215364"/>
    <w:rsid w:val="0021549B"/>
    <w:rsid w:val="002158B6"/>
    <w:rsid w:val="00215B34"/>
    <w:rsid w:val="00215CE6"/>
    <w:rsid w:val="00215DFB"/>
    <w:rsid w:val="00216724"/>
    <w:rsid w:val="0021682B"/>
    <w:rsid w:val="00216E3D"/>
    <w:rsid w:val="002175B3"/>
    <w:rsid w:val="002176CF"/>
    <w:rsid w:val="00217CC4"/>
    <w:rsid w:val="00217E62"/>
    <w:rsid w:val="00217F36"/>
    <w:rsid w:val="002202B0"/>
    <w:rsid w:val="00220C80"/>
    <w:rsid w:val="002210C4"/>
    <w:rsid w:val="0022124E"/>
    <w:rsid w:val="00221661"/>
    <w:rsid w:val="002217AD"/>
    <w:rsid w:val="00221C27"/>
    <w:rsid w:val="0022270E"/>
    <w:rsid w:val="00222CE5"/>
    <w:rsid w:val="0022354F"/>
    <w:rsid w:val="00223A1C"/>
    <w:rsid w:val="00223BD8"/>
    <w:rsid w:val="002240DC"/>
    <w:rsid w:val="002243F2"/>
    <w:rsid w:val="00224426"/>
    <w:rsid w:val="00224782"/>
    <w:rsid w:val="00224A77"/>
    <w:rsid w:val="00224BA2"/>
    <w:rsid w:val="002255AE"/>
    <w:rsid w:val="00225AA5"/>
    <w:rsid w:val="00225FFF"/>
    <w:rsid w:val="002260DD"/>
    <w:rsid w:val="00226219"/>
    <w:rsid w:val="0022698F"/>
    <w:rsid w:val="00226AF4"/>
    <w:rsid w:val="00226F4F"/>
    <w:rsid w:val="00227A6A"/>
    <w:rsid w:val="00227F24"/>
    <w:rsid w:val="002300C5"/>
    <w:rsid w:val="002300E8"/>
    <w:rsid w:val="00230399"/>
    <w:rsid w:val="00230444"/>
    <w:rsid w:val="00230B95"/>
    <w:rsid w:val="00230EB8"/>
    <w:rsid w:val="0023112C"/>
    <w:rsid w:val="00231345"/>
    <w:rsid w:val="00231B88"/>
    <w:rsid w:val="002321D7"/>
    <w:rsid w:val="00232712"/>
    <w:rsid w:val="00232DA1"/>
    <w:rsid w:val="002331CE"/>
    <w:rsid w:val="0023332F"/>
    <w:rsid w:val="002336E0"/>
    <w:rsid w:val="00233778"/>
    <w:rsid w:val="0023384D"/>
    <w:rsid w:val="002338C2"/>
    <w:rsid w:val="002338D4"/>
    <w:rsid w:val="00233997"/>
    <w:rsid w:val="00233CE3"/>
    <w:rsid w:val="00233D82"/>
    <w:rsid w:val="00233E24"/>
    <w:rsid w:val="00233F03"/>
    <w:rsid w:val="00233FC5"/>
    <w:rsid w:val="002343E2"/>
    <w:rsid w:val="002344AB"/>
    <w:rsid w:val="0023464C"/>
    <w:rsid w:val="00234D85"/>
    <w:rsid w:val="00235091"/>
    <w:rsid w:val="00235246"/>
    <w:rsid w:val="0023527F"/>
    <w:rsid w:val="002356F2"/>
    <w:rsid w:val="002358EE"/>
    <w:rsid w:val="00236079"/>
    <w:rsid w:val="00236329"/>
    <w:rsid w:val="0023698B"/>
    <w:rsid w:val="00236EA1"/>
    <w:rsid w:val="002373E8"/>
    <w:rsid w:val="00240025"/>
    <w:rsid w:val="002400ED"/>
    <w:rsid w:val="00240287"/>
    <w:rsid w:val="0024036C"/>
    <w:rsid w:val="002404FE"/>
    <w:rsid w:val="002408CF"/>
    <w:rsid w:val="00240E67"/>
    <w:rsid w:val="002411DA"/>
    <w:rsid w:val="00241288"/>
    <w:rsid w:val="00241444"/>
    <w:rsid w:val="0024164D"/>
    <w:rsid w:val="002419CC"/>
    <w:rsid w:val="00241DD3"/>
    <w:rsid w:val="002423E2"/>
    <w:rsid w:val="00242931"/>
    <w:rsid w:val="00242C75"/>
    <w:rsid w:val="0024309A"/>
    <w:rsid w:val="002431BB"/>
    <w:rsid w:val="0024354E"/>
    <w:rsid w:val="00243583"/>
    <w:rsid w:val="00243899"/>
    <w:rsid w:val="002441DF"/>
    <w:rsid w:val="00244C11"/>
    <w:rsid w:val="00244C83"/>
    <w:rsid w:val="00244CDF"/>
    <w:rsid w:val="00244EDD"/>
    <w:rsid w:val="002451F6"/>
    <w:rsid w:val="00245589"/>
    <w:rsid w:val="002458F4"/>
    <w:rsid w:val="00245E33"/>
    <w:rsid w:val="00245F92"/>
    <w:rsid w:val="0024670E"/>
    <w:rsid w:val="002472B1"/>
    <w:rsid w:val="002473FB"/>
    <w:rsid w:val="0024769E"/>
    <w:rsid w:val="0024773E"/>
    <w:rsid w:val="00247891"/>
    <w:rsid w:val="00247A0B"/>
    <w:rsid w:val="00247F09"/>
    <w:rsid w:val="00250394"/>
    <w:rsid w:val="00250484"/>
    <w:rsid w:val="002504BD"/>
    <w:rsid w:val="00250908"/>
    <w:rsid w:val="00250E6C"/>
    <w:rsid w:val="00251029"/>
    <w:rsid w:val="00251845"/>
    <w:rsid w:val="002518E5"/>
    <w:rsid w:val="00251E12"/>
    <w:rsid w:val="002520A2"/>
    <w:rsid w:val="00252344"/>
    <w:rsid w:val="00252989"/>
    <w:rsid w:val="00252AB9"/>
    <w:rsid w:val="0025304B"/>
    <w:rsid w:val="00253FC6"/>
    <w:rsid w:val="00254470"/>
    <w:rsid w:val="0025534B"/>
    <w:rsid w:val="00255B58"/>
    <w:rsid w:val="00255D59"/>
    <w:rsid w:val="00255E85"/>
    <w:rsid w:val="00255ED4"/>
    <w:rsid w:val="00255ED8"/>
    <w:rsid w:val="002560A8"/>
    <w:rsid w:val="0025674D"/>
    <w:rsid w:val="00256909"/>
    <w:rsid w:val="00257E7F"/>
    <w:rsid w:val="00257ED4"/>
    <w:rsid w:val="002605AA"/>
    <w:rsid w:val="00260A84"/>
    <w:rsid w:val="00260C39"/>
    <w:rsid w:val="0026284F"/>
    <w:rsid w:val="002631A4"/>
    <w:rsid w:val="0026349C"/>
    <w:rsid w:val="0026373A"/>
    <w:rsid w:val="00263BF4"/>
    <w:rsid w:val="00263E8D"/>
    <w:rsid w:val="002641F1"/>
    <w:rsid w:val="002643FC"/>
    <w:rsid w:val="002646E6"/>
    <w:rsid w:val="00264D17"/>
    <w:rsid w:val="00265638"/>
    <w:rsid w:val="00265B8C"/>
    <w:rsid w:val="00265FE6"/>
    <w:rsid w:val="00266DBB"/>
    <w:rsid w:val="002675B6"/>
    <w:rsid w:val="002675E9"/>
    <w:rsid w:val="0026798E"/>
    <w:rsid w:val="00267DF2"/>
    <w:rsid w:val="00270251"/>
    <w:rsid w:val="0027097F"/>
    <w:rsid w:val="00270B35"/>
    <w:rsid w:val="00270BAB"/>
    <w:rsid w:val="002719B0"/>
    <w:rsid w:val="00271CAC"/>
    <w:rsid w:val="00272CBC"/>
    <w:rsid w:val="0027332F"/>
    <w:rsid w:val="00273FB9"/>
    <w:rsid w:val="002740F3"/>
    <w:rsid w:val="002741E6"/>
    <w:rsid w:val="002749E0"/>
    <w:rsid w:val="00274BCB"/>
    <w:rsid w:val="00274F41"/>
    <w:rsid w:val="00274FE2"/>
    <w:rsid w:val="002755A4"/>
    <w:rsid w:val="00275617"/>
    <w:rsid w:val="00275741"/>
    <w:rsid w:val="002759A3"/>
    <w:rsid w:val="00275B6A"/>
    <w:rsid w:val="00275BE9"/>
    <w:rsid w:val="002764B5"/>
    <w:rsid w:val="002767EF"/>
    <w:rsid w:val="00276E57"/>
    <w:rsid w:val="002770DD"/>
    <w:rsid w:val="0027725C"/>
    <w:rsid w:val="00277289"/>
    <w:rsid w:val="00277306"/>
    <w:rsid w:val="002776B9"/>
    <w:rsid w:val="00277763"/>
    <w:rsid w:val="00277E0D"/>
    <w:rsid w:val="0028007F"/>
    <w:rsid w:val="00280884"/>
    <w:rsid w:val="00280D48"/>
    <w:rsid w:val="00281009"/>
    <w:rsid w:val="0028115C"/>
    <w:rsid w:val="0028149A"/>
    <w:rsid w:val="002816FD"/>
    <w:rsid w:val="00281884"/>
    <w:rsid w:val="002818B0"/>
    <w:rsid w:val="00281CD6"/>
    <w:rsid w:val="00281CF8"/>
    <w:rsid w:val="00281E38"/>
    <w:rsid w:val="0028299C"/>
    <w:rsid w:val="00282AE1"/>
    <w:rsid w:val="00282B6D"/>
    <w:rsid w:val="00282D94"/>
    <w:rsid w:val="0028313F"/>
    <w:rsid w:val="00283531"/>
    <w:rsid w:val="00284F45"/>
    <w:rsid w:val="0028534E"/>
    <w:rsid w:val="0028556F"/>
    <w:rsid w:val="00285748"/>
    <w:rsid w:val="002859B2"/>
    <w:rsid w:val="00285E99"/>
    <w:rsid w:val="00286908"/>
    <w:rsid w:val="00286ACD"/>
    <w:rsid w:val="0028737F"/>
    <w:rsid w:val="002875A9"/>
    <w:rsid w:val="00287742"/>
    <w:rsid w:val="00287B68"/>
    <w:rsid w:val="00290409"/>
    <w:rsid w:val="00290CD5"/>
    <w:rsid w:val="00290F46"/>
    <w:rsid w:val="00290F80"/>
    <w:rsid w:val="0029112A"/>
    <w:rsid w:val="00291A9D"/>
    <w:rsid w:val="00291BAF"/>
    <w:rsid w:val="00291C33"/>
    <w:rsid w:val="0029205B"/>
    <w:rsid w:val="00292371"/>
    <w:rsid w:val="0029259F"/>
    <w:rsid w:val="00292922"/>
    <w:rsid w:val="00293385"/>
    <w:rsid w:val="00293C15"/>
    <w:rsid w:val="00293C34"/>
    <w:rsid w:val="00293CE5"/>
    <w:rsid w:val="00293DA4"/>
    <w:rsid w:val="00294BFD"/>
    <w:rsid w:val="00295C7F"/>
    <w:rsid w:val="00295D66"/>
    <w:rsid w:val="00296039"/>
    <w:rsid w:val="00296834"/>
    <w:rsid w:val="00296A63"/>
    <w:rsid w:val="00296E8D"/>
    <w:rsid w:val="0029724D"/>
    <w:rsid w:val="002975AB"/>
    <w:rsid w:val="002978D9"/>
    <w:rsid w:val="00297ADB"/>
    <w:rsid w:val="002A011C"/>
    <w:rsid w:val="002A02B2"/>
    <w:rsid w:val="002A0B09"/>
    <w:rsid w:val="002A0B76"/>
    <w:rsid w:val="002A1026"/>
    <w:rsid w:val="002A10EB"/>
    <w:rsid w:val="002A1779"/>
    <w:rsid w:val="002A17F1"/>
    <w:rsid w:val="002A182F"/>
    <w:rsid w:val="002A1AC2"/>
    <w:rsid w:val="002A2B19"/>
    <w:rsid w:val="002A2CF2"/>
    <w:rsid w:val="002A3201"/>
    <w:rsid w:val="002A3CBE"/>
    <w:rsid w:val="002A3F1F"/>
    <w:rsid w:val="002A41E9"/>
    <w:rsid w:val="002A481B"/>
    <w:rsid w:val="002A4C56"/>
    <w:rsid w:val="002A524E"/>
    <w:rsid w:val="002A52BD"/>
    <w:rsid w:val="002A5659"/>
    <w:rsid w:val="002A5B0F"/>
    <w:rsid w:val="002A5E0A"/>
    <w:rsid w:val="002A5E29"/>
    <w:rsid w:val="002A5ED1"/>
    <w:rsid w:val="002A619B"/>
    <w:rsid w:val="002A61DC"/>
    <w:rsid w:val="002A6474"/>
    <w:rsid w:val="002A6800"/>
    <w:rsid w:val="002A70E2"/>
    <w:rsid w:val="002A7220"/>
    <w:rsid w:val="002A7567"/>
    <w:rsid w:val="002A7758"/>
    <w:rsid w:val="002A78F2"/>
    <w:rsid w:val="002A7AAD"/>
    <w:rsid w:val="002A7B39"/>
    <w:rsid w:val="002A7E2B"/>
    <w:rsid w:val="002B027B"/>
    <w:rsid w:val="002B0EC6"/>
    <w:rsid w:val="002B0F2E"/>
    <w:rsid w:val="002B1A35"/>
    <w:rsid w:val="002B1B42"/>
    <w:rsid w:val="002B1D54"/>
    <w:rsid w:val="002B2281"/>
    <w:rsid w:val="002B257B"/>
    <w:rsid w:val="002B300D"/>
    <w:rsid w:val="002B31D4"/>
    <w:rsid w:val="002B3580"/>
    <w:rsid w:val="002B38F0"/>
    <w:rsid w:val="002B3A17"/>
    <w:rsid w:val="002B3EA1"/>
    <w:rsid w:val="002B463C"/>
    <w:rsid w:val="002B47B0"/>
    <w:rsid w:val="002B5348"/>
    <w:rsid w:val="002B5F35"/>
    <w:rsid w:val="002B633A"/>
    <w:rsid w:val="002B640E"/>
    <w:rsid w:val="002B6787"/>
    <w:rsid w:val="002B6BE3"/>
    <w:rsid w:val="002B7237"/>
    <w:rsid w:val="002B75E0"/>
    <w:rsid w:val="002B7928"/>
    <w:rsid w:val="002C032B"/>
    <w:rsid w:val="002C0D4A"/>
    <w:rsid w:val="002C1593"/>
    <w:rsid w:val="002C1D01"/>
    <w:rsid w:val="002C2B39"/>
    <w:rsid w:val="002C3355"/>
    <w:rsid w:val="002C35F0"/>
    <w:rsid w:val="002C3687"/>
    <w:rsid w:val="002C37C7"/>
    <w:rsid w:val="002C3937"/>
    <w:rsid w:val="002C3A19"/>
    <w:rsid w:val="002C3A5E"/>
    <w:rsid w:val="002C3DE7"/>
    <w:rsid w:val="002C4097"/>
    <w:rsid w:val="002C4273"/>
    <w:rsid w:val="002C42EB"/>
    <w:rsid w:val="002C44A9"/>
    <w:rsid w:val="002C47A8"/>
    <w:rsid w:val="002C4AA8"/>
    <w:rsid w:val="002C4BE4"/>
    <w:rsid w:val="002C5187"/>
    <w:rsid w:val="002C58F1"/>
    <w:rsid w:val="002C59CD"/>
    <w:rsid w:val="002C5B8C"/>
    <w:rsid w:val="002C5BCA"/>
    <w:rsid w:val="002C5F56"/>
    <w:rsid w:val="002C5FFA"/>
    <w:rsid w:val="002C633B"/>
    <w:rsid w:val="002C6542"/>
    <w:rsid w:val="002C676E"/>
    <w:rsid w:val="002C6D10"/>
    <w:rsid w:val="002C6D16"/>
    <w:rsid w:val="002C6F58"/>
    <w:rsid w:val="002D000D"/>
    <w:rsid w:val="002D04A2"/>
    <w:rsid w:val="002D0A3F"/>
    <w:rsid w:val="002D0F24"/>
    <w:rsid w:val="002D10DB"/>
    <w:rsid w:val="002D15DF"/>
    <w:rsid w:val="002D353A"/>
    <w:rsid w:val="002D35CC"/>
    <w:rsid w:val="002D35FC"/>
    <w:rsid w:val="002D36E3"/>
    <w:rsid w:val="002D3C08"/>
    <w:rsid w:val="002D3DD5"/>
    <w:rsid w:val="002D3E97"/>
    <w:rsid w:val="002D4D1B"/>
    <w:rsid w:val="002D5365"/>
    <w:rsid w:val="002D543E"/>
    <w:rsid w:val="002D644E"/>
    <w:rsid w:val="002D6636"/>
    <w:rsid w:val="002D735E"/>
    <w:rsid w:val="002D7587"/>
    <w:rsid w:val="002D770C"/>
    <w:rsid w:val="002D7A27"/>
    <w:rsid w:val="002D7D89"/>
    <w:rsid w:val="002D7FC3"/>
    <w:rsid w:val="002E0807"/>
    <w:rsid w:val="002E0B91"/>
    <w:rsid w:val="002E1259"/>
    <w:rsid w:val="002E1423"/>
    <w:rsid w:val="002E1BE0"/>
    <w:rsid w:val="002E1F20"/>
    <w:rsid w:val="002E20DA"/>
    <w:rsid w:val="002E242A"/>
    <w:rsid w:val="002E2903"/>
    <w:rsid w:val="002E29A4"/>
    <w:rsid w:val="002E328F"/>
    <w:rsid w:val="002E370D"/>
    <w:rsid w:val="002E3793"/>
    <w:rsid w:val="002E3E01"/>
    <w:rsid w:val="002E45E4"/>
    <w:rsid w:val="002E4E02"/>
    <w:rsid w:val="002E5B51"/>
    <w:rsid w:val="002E5BFB"/>
    <w:rsid w:val="002E6136"/>
    <w:rsid w:val="002E6151"/>
    <w:rsid w:val="002E6650"/>
    <w:rsid w:val="002E66F5"/>
    <w:rsid w:val="002E6841"/>
    <w:rsid w:val="002E6C51"/>
    <w:rsid w:val="002E705A"/>
    <w:rsid w:val="002E7445"/>
    <w:rsid w:val="002E75CE"/>
    <w:rsid w:val="002E7AB1"/>
    <w:rsid w:val="002E7D58"/>
    <w:rsid w:val="002F0061"/>
    <w:rsid w:val="002F00C2"/>
    <w:rsid w:val="002F080C"/>
    <w:rsid w:val="002F0844"/>
    <w:rsid w:val="002F0C6F"/>
    <w:rsid w:val="002F0CEA"/>
    <w:rsid w:val="002F14D1"/>
    <w:rsid w:val="002F1FF9"/>
    <w:rsid w:val="002F2344"/>
    <w:rsid w:val="002F2D60"/>
    <w:rsid w:val="002F3581"/>
    <w:rsid w:val="002F43F6"/>
    <w:rsid w:val="002F447D"/>
    <w:rsid w:val="002F49B2"/>
    <w:rsid w:val="002F4A2C"/>
    <w:rsid w:val="002F4EA6"/>
    <w:rsid w:val="002F503A"/>
    <w:rsid w:val="002F6115"/>
    <w:rsid w:val="002F61D2"/>
    <w:rsid w:val="002F657F"/>
    <w:rsid w:val="002F75D8"/>
    <w:rsid w:val="002F79D3"/>
    <w:rsid w:val="002F7F44"/>
    <w:rsid w:val="003005E1"/>
    <w:rsid w:val="00300609"/>
    <w:rsid w:val="003006F4"/>
    <w:rsid w:val="00300AC0"/>
    <w:rsid w:val="00300B82"/>
    <w:rsid w:val="00300BC2"/>
    <w:rsid w:val="00301437"/>
    <w:rsid w:val="00301F20"/>
    <w:rsid w:val="00301F33"/>
    <w:rsid w:val="003024BC"/>
    <w:rsid w:val="0030260E"/>
    <w:rsid w:val="003028E2"/>
    <w:rsid w:val="00303032"/>
    <w:rsid w:val="00303339"/>
    <w:rsid w:val="0030337A"/>
    <w:rsid w:val="003035EE"/>
    <w:rsid w:val="00303800"/>
    <w:rsid w:val="00303A53"/>
    <w:rsid w:val="003046DF"/>
    <w:rsid w:val="00305309"/>
    <w:rsid w:val="00305920"/>
    <w:rsid w:val="00305A13"/>
    <w:rsid w:val="00305B1A"/>
    <w:rsid w:val="00305CE4"/>
    <w:rsid w:val="00305E2F"/>
    <w:rsid w:val="003062C2"/>
    <w:rsid w:val="00306D06"/>
    <w:rsid w:val="00306F56"/>
    <w:rsid w:val="003070FC"/>
    <w:rsid w:val="0030710F"/>
    <w:rsid w:val="00307935"/>
    <w:rsid w:val="003101FB"/>
    <w:rsid w:val="003105C6"/>
    <w:rsid w:val="0031095B"/>
    <w:rsid w:val="00310A04"/>
    <w:rsid w:val="00310ACE"/>
    <w:rsid w:val="00310FCD"/>
    <w:rsid w:val="00311079"/>
    <w:rsid w:val="003111F3"/>
    <w:rsid w:val="003118A7"/>
    <w:rsid w:val="003118BE"/>
    <w:rsid w:val="00311A58"/>
    <w:rsid w:val="00312009"/>
    <w:rsid w:val="00312BC7"/>
    <w:rsid w:val="00312C41"/>
    <w:rsid w:val="003132B1"/>
    <w:rsid w:val="003137F2"/>
    <w:rsid w:val="003139A5"/>
    <w:rsid w:val="00313A46"/>
    <w:rsid w:val="00313E99"/>
    <w:rsid w:val="00314C2F"/>
    <w:rsid w:val="0031504D"/>
    <w:rsid w:val="00315B4F"/>
    <w:rsid w:val="00315B82"/>
    <w:rsid w:val="00316131"/>
    <w:rsid w:val="003166BF"/>
    <w:rsid w:val="00316E55"/>
    <w:rsid w:val="00316ECF"/>
    <w:rsid w:val="00317141"/>
    <w:rsid w:val="00317161"/>
    <w:rsid w:val="003174A6"/>
    <w:rsid w:val="00317A5D"/>
    <w:rsid w:val="00317B34"/>
    <w:rsid w:val="00317D54"/>
    <w:rsid w:val="0032042C"/>
    <w:rsid w:val="003208B7"/>
    <w:rsid w:val="00320B21"/>
    <w:rsid w:val="003222F5"/>
    <w:rsid w:val="00322978"/>
    <w:rsid w:val="00322A52"/>
    <w:rsid w:val="00322C6C"/>
    <w:rsid w:val="00323069"/>
    <w:rsid w:val="00323271"/>
    <w:rsid w:val="00323B6F"/>
    <w:rsid w:val="00323DC9"/>
    <w:rsid w:val="00324689"/>
    <w:rsid w:val="0032477B"/>
    <w:rsid w:val="00324861"/>
    <w:rsid w:val="00324D61"/>
    <w:rsid w:val="003252BD"/>
    <w:rsid w:val="003253C6"/>
    <w:rsid w:val="0032542C"/>
    <w:rsid w:val="003256F1"/>
    <w:rsid w:val="00325C41"/>
    <w:rsid w:val="003261CF"/>
    <w:rsid w:val="003262B7"/>
    <w:rsid w:val="00326455"/>
    <w:rsid w:val="00326EAA"/>
    <w:rsid w:val="00326F8A"/>
    <w:rsid w:val="0032700A"/>
    <w:rsid w:val="00327066"/>
    <w:rsid w:val="00327260"/>
    <w:rsid w:val="0032726B"/>
    <w:rsid w:val="00327318"/>
    <w:rsid w:val="00327396"/>
    <w:rsid w:val="003273B6"/>
    <w:rsid w:val="003275D0"/>
    <w:rsid w:val="00327915"/>
    <w:rsid w:val="0033017E"/>
    <w:rsid w:val="003302AE"/>
    <w:rsid w:val="00330642"/>
    <w:rsid w:val="00330C1F"/>
    <w:rsid w:val="00330DB3"/>
    <w:rsid w:val="00331107"/>
    <w:rsid w:val="0033119B"/>
    <w:rsid w:val="00331488"/>
    <w:rsid w:val="003318A8"/>
    <w:rsid w:val="00332176"/>
    <w:rsid w:val="00332828"/>
    <w:rsid w:val="003329A4"/>
    <w:rsid w:val="003329F8"/>
    <w:rsid w:val="00332B7C"/>
    <w:rsid w:val="00332BD4"/>
    <w:rsid w:val="003339DA"/>
    <w:rsid w:val="00334496"/>
    <w:rsid w:val="003345E9"/>
    <w:rsid w:val="00334ACD"/>
    <w:rsid w:val="00334ED8"/>
    <w:rsid w:val="003363F5"/>
    <w:rsid w:val="00336A07"/>
    <w:rsid w:val="00336D4A"/>
    <w:rsid w:val="00336F01"/>
    <w:rsid w:val="00337417"/>
    <w:rsid w:val="003400EA"/>
    <w:rsid w:val="00341006"/>
    <w:rsid w:val="00341440"/>
    <w:rsid w:val="00341E9F"/>
    <w:rsid w:val="00341F4F"/>
    <w:rsid w:val="00341FF1"/>
    <w:rsid w:val="003426EB"/>
    <w:rsid w:val="00342A86"/>
    <w:rsid w:val="00343DDA"/>
    <w:rsid w:val="00344491"/>
    <w:rsid w:val="00344A73"/>
    <w:rsid w:val="00345200"/>
    <w:rsid w:val="0034521E"/>
    <w:rsid w:val="00345274"/>
    <w:rsid w:val="00345452"/>
    <w:rsid w:val="0034569C"/>
    <w:rsid w:val="00345940"/>
    <w:rsid w:val="00346199"/>
    <w:rsid w:val="003462EB"/>
    <w:rsid w:val="0034671F"/>
    <w:rsid w:val="00346BAB"/>
    <w:rsid w:val="00346C82"/>
    <w:rsid w:val="00346FE2"/>
    <w:rsid w:val="003470C2"/>
    <w:rsid w:val="00347A0F"/>
    <w:rsid w:val="00347A4E"/>
    <w:rsid w:val="00347B04"/>
    <w:rsid w:val="00347EF4"/>
    <w:rsid w:val="00350DEA"/>
    <w:rsid w:val="00350E78"/>
    <w:rsid w:val="00350FB6"/>
    <w:rsid w:val="00351232"/>
    <w:rsid w:val="0035142E"/>
    <w:rsid w:val="00351498"/>
    <w:rsid w:val="00351554"/>
    <w:rsid w:val="0035264A"/>
    <w:rsid w:val="0035295A"/>
    <w:rsid w:val="00352F4B"/>
    <w:rsid w:val="003542E4"/>
    <w:rsid w:val="00354355"/>
    <w:rsid w:val="00354737"/>
    <w:rsid w:val="00354D93"/>
    <w:rsid w:val="00354E1A"/>
    <w:rsid w:val="00354E70"/>
    <w:rsid w:val="00355610"/>
    <w:rsid w:val="0035586C"/>
    <w:rsid w:val="003558C2"/>
    <w:rsid w:val="00355EB3"/>
    <w:rsid w:val="00355F5F"/>
    <w:rsid w:val="00355F8D"/>
    <w:rsid w:val="00356A7D"/>
    <w:rsid w:val="00356DDC"/>
    <w:rsid w:val="00357108"/>
    <w:rsid w:val="0035727A"/>
    <w:rsid w:val="00357760"/>
    <w:rsid w:val="00357A8B"/>
    <w:rsid w:val="00357DDD"/>
    <w:rsid w:val="00357DEC"/>
    <w:rsid w:val="003601D1"/>
    <w:rsid w:val="00360309"/>
    <w:rsid w:val="00360E74"/>
    <w:rsid w:val="0036177C"/>
    <w:rsid w:val="00361909"/>
    <w:rsid w:val="00361C71"/>
    <w:rsid w:val="00361D98"/>
    <w:rsid w:val="00361F5E"/>
    <w:rsid w:val="00362262"/>
    <w:rsid w:val="0036244B"/>
    <w:rsid w:val="003624F6"/>
    <w:rsid w:val="003624FC"/>
    <w:rsid w:val="00362901"/>
    <w:rsid w:val="00363019"/>
    <w:rsid w:val="0036305C"/>
    <w:rsid w:val="0036362F"/>
    <w:rsid w:val="003637CA"/>
    <w:rsid w:val="00363E3A"/>
    <w:rsid w:val="00364095"/>
    <w:rsid w:val="003644A9"/>
    <w:rsid w:val="003644BA"/>
    <w:rsid w:val="003649F0"/>
    <w:rsid w:val="00364F21"/>
    <w:rsid w:val="00365048"/>
    <w:rsid w:val="0036529F"/>
    <w:rsid w:val="00365ED8"/>
    <w:rsid w:val="00365FCE"/>
    <w:rsid w:val="003665DE"/>
    <w:rsid w:val="003666F5"/>
    <w:rsid w:val="00366C21"/>
    <w:rsid w:val="00366CCA"/>
    <w:rsid w:val="00367800"/>
    <w:rsid w:val="00367A30"/>
    <w:rsid w:val="00367CA2"/>
    <w:rsid w:val="003700FD"/>
    <w:rsid w:val="00370747"/>
    <w:rsid w:val="003708F2"/>
    <w:rsid w:val="003709C4"/>
    <w:rsid w:val="00370F0E"/>
    <w:rsid w:val="00371020"/>
    <w:rsid w:val="0037288B"/>
    <w:rsid w:val="00372BC7"/>
    <w:rsid w:val="00372C2D"/>
    <w:rsid w:val="0037326D"/>
    <w:rsid w:val="0037353C"/>
    <w:rsid w:val="003745CA"/>
    <w:rsid w:val="00374706"/>
    <w:rsid w:val="00374953"/>
    <w:rsid w:val="00374C18"/>
    <w:rsid w:val="00374C4A"/>
    <w:rsid w:val="00374D58"/>
    <w:rsid w:val="00375B82"/>
    <w:rsid w:val="00375F7A"/>
    <w:rsid w:val="00375FBC"/>
    <w:rsid w:val="003760FB"/>
    <w:rsid w:val="00376344"/>
    <w:rsid w:val="0037644A"/>
    <w:rsid w:val="00376603"/>
    <w:rsid w:val="003770E6"/>
    <w:rsid w:val="00377219"/>
    <w:rsid w:val="003774CD"/>
    <w:rsid w:val="00380013"/>
    <w:rsid w:val="003806EA"/>
    <w:rsid w:val="00380721"/>
    <w:rsid w:val="00380756"/>
    <w:rsid w:val="00380A02"/>
    <w:rsid w:val="00380F57"/>
    <w:rsid w:val="00381C07"/>
    <w:rsid w:val="0038231E"/>
    <w:rsid w:val="0038263B"/>
    <w:rsid w:val="00382666"/>
    <w:rsid w:val="003827DA"/>
    <w:rsid w:val="003828CF"/>
    <w:rsid w:val="00382A7B"/>
    <w:rsid w:val="00382AAF"/>
    <w:rsid w:val="00383277"/>
    <w:rsid w:val="0038397A"/>
    <w:rsid w:val="00383A93"/>
    <w:rsid w:val="00383B09"/>
    <w:rsid w:val="00383C95"/>
    <w:rsid w:val="003840EB"/>
    <w:rsid w:val="0038448E"/>
    <w:rsid w:val="003847BC"/>
    <w:rsid w:val="0038483E"/>
    <w:rsid w:val="00384C0A"/>
    <w:rsid w:val="00385467"/>
    <w:rsid w:val="00385BB1"/>
    <w:rsid w:val="00385CD8"/>
    <w:rsid w:val="00385DCA"/>
    <w:rsid w:val="00385EA1"/>
    <w:rsid w:val="003862A4"/>
    <w:rsid w:val="003868EE"/>
    <w:rsid w:val="00386A74"/>
    <w:rsid w:val="00386E32"/>
    <w:rsid w:val="003902E9"/>
    <w:rsid w:val="00390BB9"/>
    <w:rsid w:val="00390D52"/>
    <w:rsid w:val="00390DBF"/>
    <w:rsid w:val="00390F20"/>
    <w:rsid w:val="00390F72"/>
    <w:rsid w:val="00390F73"/>
    <w:rsid w:val="003910DD"/>
    <w:rsid w:val="00391124"/>
    <w:rsid w:val="00391519"/>
    <w:rsid w:val="00391A5E"/>
    <w:rsid w:val="00391CAC"/>
    <w:rsid w:val="00392405"/>
    <w:rsid w:val="00392773"/>
    <w:rsid w:val="00392C3B"/>
    <w:rsid w:val="003931BF"/>
    <w:rsid w:val="003934DB"/>
    <w:rsid w:val="003935E9"/>
    <w:rsid w:val="003938B4"/>
    <w:rsid w:val="003944C7"/>
    <w:rsid w:val="003961B3"/>
    <w:rsid w:val="0039636E"/>
    <w:rsid w:val="00396495"/>
    <w:rsid w:val="0039669A"/>
    <w:rsid w:val="003966F1"/>
    <w:rsid w:val="003969BD"/>
    <w:rsid w:val="00396A56"/>
    <w:rsid w:val="00396D80"/>
    <w:rsid w:val="003971A8"/>
    <w:rsid w:val="00397B9A"/>
    <w:rsid w:val="00397D84"/>
    <w:rsid w:val="003A04F8"/>
    <w:rsid w:val="003A07C0"/>
    <w:rsid w:val="003A11F7"/>
    <w:rsid w:val="003A15DB"/>
    <w:rsid w:val="003A1701"/>
    <w:rsid w:val="003A1FB0"/>
    <w:rsid w:val="003A2250"/>
    <w:rsid w:val="003A27EF"/>
    <w:rsid w:val="003A2D34"/>
    <w:rsid w:val="003A3122"/>
    <w:rsid w:val="003A3763"/>
    <w:rsid w:val="003A37DE"/>
    <w:rsid w:val="003A388B"/>
    <w:rsid w:val="003A3B69"/>
    <w:rsid w:val="003A3BC2"/>
    <w:rsid w:val="003A3CC9"/>
    <w:rsid w:val="003A4328"/>
    <w:rsid w:val="003A486C"/>
    <w:rsid w:val="003A4A67"/>
    <w:rsid w:val="003A4C0D"/>
    <w:rsid w:val="003A50F2"/>
    <w:rsid w:val="003A5102"/>
    <w:rsid w:val="003A54EC"/>
    <w:rsid w:val="003A5C05"/>
    <w:rsid w:val="003A5CC2"/>
    <w:rsid w:val="003A62FC"/>
    <w:rsid w:val="003A6330"/>
    <w:rsid w:val="003A6CC7"/>
    <w:rsid w:val="003A6DA0"/>
    <w:rsid w:val="003A7081"/>
    <w:rsid w:val="003A71A6"/>
    <w:rsid w:val="003A7B94"/>
    <w:rsid w:val="003A7CE1"/>
    <w:rsid w:val="003A7DF8"/>
    <w:rsid w:val="003B0128"/>
    <w:rsid w:val="003B0419"/>
    <w:rsid w:val="003B0737"/>
    <w:rsid w:val="003B07CE"/>
    <w:rsid w:val="003B174D"/>
    <w:rsid w:val="003B2461"/>
    <w:rsid w:val="003B2FE0"/>
    <w:rsid w:val="003B325B"/>
    <w:rsid w:val="003B3483"/>
    <w:rsid w:val="003B3929"/>
    <w:rsid w:val="003B3A54"/>
    <w:rsid w:val="003B3DAA"/>
    <w:rsid w:val="003B406B"/>
    <w:rsid w:val="003B46C3"/>
    <w:rsid w:val="003B4834"/>
    <w:rsid w:val="003B4D6F"/>
    <w:rsid w:val="003B4EE4"/>
    <w:rsid w:val="003B52AF"/>
    <w:rsid w:val="003B54F9"/>
    <w:rsid w:val="003B5C0D"/>
    <w:rsid w:val="003B5E33"/>
    <w:rsid w:val="003B6187"/>
    <w:rsid w:val="003B650B"/>
    <w:rsid w:val="003B6884"/>
    <w:rsid w:val="003B69CB"/>
    <w:rsid w:val="003B69ED"/>
    <w:rsid w:val="003B6B27"/>
    <w:rsid w:val="003B6B3E"/>
    <w:rsid w:val="003B75C9"/>
    <w:rsid w:val="003B76D6"/>
    <w:rsid w:val="003B7C43"/>
    <w:rsid w:val="003B7DBA"/>
    <w:rsid w:val="003C02AA"/>
    <w:rsid w:val="003C0361"/>
    <w:rsid w:val="003C08F9"/>
    <w:rsid w:val="003C0A1E"/>
    <w:rsid w:val="003C10E2"/>
    <w:rsid w:val="003C17E1"/>
    <w:rsid w:val="003C181A"/>
    <w:rsid w:val="003C1E47"/>
    <w:rsid w:val="003C2230"/>
    <w:rsid w:val="003C269C"/>
    <w:rsid w:val="003C29A8"/>
    <w:rsid w:val="003C2A4F"/>
    <w:rsid w:val="003C2B1D"/>
    <w:rsid w:val="003C2DF3"/>
    <w:rsid w:val="003C3328"/>
    <w:rsid w:val="003C3340"/>
    <w:rsid w:val="003C35E1"/>
    <w:rsid w:val="003C3724"/>
    <w:rsid w:val="003C39DB"/>
    <w:rsid w:val="003C4011"/>
    <w:rsid w:val="003C481E"/>
    <w:rsid w:val="003C4C6B"/>
    <w:rsid w:val="003C4FB6"/>
    <w:rsid w:val="003C5107"/>
    <w:rsid w:val="003C5130"/>
    <w:rsid w:val="003C518F"/>
    <w:rsid w:val="003C56D6"/>
    <w:rsid w:val="003C5ABB"/>
    <w:rsid w:val="003C5B88"/>
    <w:rsid w:val="003C6285"/>
    <w:rsid w:val="003C68FB"/>
    <w:rsid w:val="003C6960"/>
    <w:rsid w:val="003C7EDD"/>
    <w:rsid w:val="003C7F34"/>
    <w:rsid w:val="003D0E63"/>
    <w:rsid w:val="003D1354"/>
    <w:rsid w:val="003D2095"/>
    <w:rsid w:val="003D2410"/>
    <w:rsid w:val="003D2C24"/>
    <w:rsid w:val="003D2D79"/>
    <w:rsid w:val="003D2F9B"/>
    <w:rsid w:val="003D2FE3"/>
    <w:rsid w:val="003D3295"/>
    <w:rsid w:val="003D38C2"/>
    <w:rsid w:val="003D499B"/>
    <w:rsid w:val="003D4CA7"/>
    <w:rsid w:val="003D551C"/>
    <w:rsid w:val="003D5624"/>
    <w:rsid w:val="003D5901"/>
    <w:rsid w:val="003D5B92"/>
    <w:rsid w:val="003D5E4F"/>
    <w:rsid w:val="003D65FA"/>
    <w:rsid w:val="003D6973"/>
    <w:rsid w:val="003D69AC"/>
    <w:rsid w:val="003D6E80"/>
    <w:rsid w:val="003D77A5"/>
    <w:rsid w:val="003D7B53"/>
    <w:rsid w:val="003E0195"/>
    <w:rsid w:val="003E0635"/>
    <w:rsid w:val="003E0B0B"/>
    <w:rsid w:val="003E0EBB"/>
    <w:rsid w:val="003E0FB9"/>
    <w:rsid w:val="003E0FE4"/>
    <w:rsid w:val="003E1816"/>
    <w:rsid w:val="003E1B1E"/>
    <w:rsid w:val="003E1F9B"/>
    <w:rsid w:val="003E279F"/>
    <w:rsid w:val="003E2895"/>
    <w:rsid w:val="003E2ED9"/>
    <w:rsid w:val="003E46EF"/>
    <w:rsid w:val="003E47DF"/>
    <w:rsid w:val="003E497B"/>
    <w:rsid w:val="003E4AB3"/>
    <w:rsid w:val="003E4E02"/>
    <w:rsid w:val="003E5130"/>
    <w:rsid w:val="003E56E8"/>
    <w:rsid w:val="003E58B0"/>
    <w:rsid w:val="003E5C07"/>
    <w:rsid w:val="003E6505"/>
    <w:rsid w:val="003E7615"/>
    <w:rsid w:val="003E7DFE"/>
    <w:rsid w:val="003F0050"/>
    <w:rsid w:val="003F0A61"/>
    <w:rsid w:val="003F1511"/>
    <w:rsid w:val="003F16C8"/>
    <w:rsid w:val="003F21E5"/>
    <w:rsid w:val="003F224D"/>
    <w:rsid w:val="003F2464"/>
    <w:rsid w:val="003F2524"/>
    <w:rsid w:val="003F26C9"/>
    <w:rsid w:val="003F2A49"/>
    <w:rsid w:val="003F2CB2"/>
    <w:rsid w:val="003F2CBB"/>
    <w:rsid w:val="003F3093"/>
    <w:rsid w:val="003F3184"/>
    <w:rsid w:val="003F3FEF"/>
    <w:rsid w:val="003F45E6"/>
    <w:rsid w:val="003F4860"/>
    <w:rsid w:val="003F4D5C"/>
    <w:rsid w:val="003F4E4D"/>
    <w:rsid w:val="003F4E88"/>
    <w:rsid w:val="003F4E92"/>
    <w:rsid w:val="003F4FCF"/>
    <w:rsid w:val="003F7265"/>
    <w:rsid w:val="003F73E3"/>
    <w:rsid w:val="0040046B"/>
    <w:rsid w:val="0040072D"/>
    <w:rsid w:val="00400734"/>
    <w:rsid w:val="004008B4"/>
    <w:rsid w:val="00400A76"/>
    <w:rsid w:val="004010EF"/>
    <w:rsid w:val="0040132F"/>
    <w:rsid w:val="004024B9"/>
    <w:rsid w:val="00402824"/>
    <w:rsid w:val="004028A2"/>
    <w:rsid w:val="00402B2E"/>
    <w:rsid w:val="00402B66"/>
    <w:rsid w:val="00403065"/>
    <w:rsid w:val="00403110"/>
    <w:rsid w:val="00403407"/>
    <w:rsid w:val="0040366C"/>
    <w:rsid w:val="004037E4"/>
    <w:rsid w:val="004039AA"/>
    <w:rsid w:val="004043B5"/>
    <w:rsid w:val="004045DF"/>
    <w:rsid w:val="00404AF9"/>
    <w:rsid w:val="00404D13"/>
    <w:rsid w:val="00404F5E"/>
    <w:rsid w:val="00405CE4"/>
    <w:rsid w:val="00405DA1"/>
    <w:rsid w:val="004064BF"/>
    <w:rsid w:val="004068C9"/>
    <w:rsid w:val="00407172"/>
    <w:rsid w:val="0041008F"/>
    <w:rsid w:val="004102C3"/>
    <w:rsid w:val="00410656"/>
    <w:rsid w:val="00410DE1"/>
    <w:rsid w:val="00410E0C"/>
    <w:rsid w:val="00411216"/>
    <w:rsid w:val="00411803"/>
    <w:rsid w:val="00411860"/>
    <w:rsid w:val="00411964"/>
    <w:rsid w:val="00411EEC"/>
    <w:rsid w:val="00411FDB"/>
    <w:rsid w:val="00412A25"/>
    <w:rsid w:val="00412A3F"/>
    <w:rsid w:val="00412A7B"/>
    <w:rsid w:val="00412B7E"/>
    <w:rsid w:val="00412F2D"/>
    <w:rsid w:val="004131B4"/>
    <w:rsid w:val="0041389A"/>
    <w:rsid w:val="00413C61"/>
    <w:rsid w:val="00414476"/>
    <w:rsid w:val="00414518"/>
    <w:rsid w:val="0041452D"/>
    <w:rsid w:val="00415315"/>
    <w:rsid w:val="00415B41"/>
    <w:rsid w:val="00415CF7"/>
    <w:rsid w:val="004167DD"/>
    <w:rsid w:val="00416D0B"/>
    <w:rsid w:val="00416F03"/>
    <w:rsid w:val="004170D9"/>
    <w:rsid w:val="004170F3"/>
    <w:rsid w:val="00417419"/>
    <w:rsid w:val="00417E82"/>
    <w:rsid w:val="004205FC"/>
    <w:rsid w:val="00421162"/>
    <w:rsid w:val="00421A6C"/>
    <w:rsid w:val="00421B0F"/>
    <w:rsid w:val="00421B6B"/>
    <w:rsid w:val="004223F0"/>
    <w:rsid w:val="00422796"/>
    <w:rsid w:val="00422984"/>
    <w:rsid w:val="00422D4E"/>
    <w:rsid w:val="00422D68"/>
    <w:rsid w:val="00422D69"/>
    <w:rsid w:val="00422F50"/>
    <w:rsid w:val="00423558"/>
    <w:rsid w:val="00423890"/>
    <w:rsid w:val="004243E2"/>
    <w:rsid w:val="00424629"/>
    <w:rsid w:val="0042485E"/>
    <w:rsid w:val="00424EA3"/>
    <w:rsid w:val="0042519C"/>
    <w:rsid w:val="00425361"/>
    <w:rsid w:val="004253ED"/>
    <w:rsid w:val="00425E44"/>
    <w:rsid w:val="00425EF9"/>
    <w:rsid w:val="00426264"/>
    <w:rsid w:val="004264D0"/>
    <w:rsid w:val="00426B94"/>
    <w:rsid w:val="00426C25"/>
    <w:rsid w:val="00426F8F"/>
    <w:rsid w:val="00427B66"/>
    <w:rsid w:val="00430D4A"/>
    <w:rsid w:val="00430FF7"/>
    <w:rsid w:val="004319B9"/>
    <w:rsid w:val="00431A8F"/>
    <w:rsid w:val="00431C4A"/>
    <w:rsid w:val="00431CB1"/>
    <w:rsid w:val="00431F19"/>
    <w:rsid w:val="004322F6"/>
    <w:rsid w:val="00432A32"/>
    <w:rsid w:val="00433748"/>
    <w:rsid w:val="00433AC0"/>
    <w:rsid w:val="00433FFC"/>
    <w:rsid w:val="00434010"/>
    <w:rsid w:val="00434771"/>
    <w:rsid w:val="0043482F"/>
    <w:rsid w:val="00434884"/>
    <w:rsid w:val="00434FCA"/>
    <w:rsid w:val="0043529B"/>
    <w:rsid w:val="00435D56"/>
    <w:rsid w:val="00436266"/>
    <w:rsid w:val="004365B0"/>
    <w:rsid w:val="004369AC"/>
    <w:rsid w:val="00437639"/>
    <w:rsid w:val="004377B5"/>
    <w:rsid w:val="00437B83"/>
    <w:rsid w:val="0044027D"/>
    <w:rsid w:val="00440674"/>
    <w:rsid w:val="004407ED"/>
    <w:rsid w:val="004408EA"/>
    <w:rsid w:val="00440D8E"/>
    <w:rsid w:val="004414F4"/>
    <w:rsid w:val="00441759"/>
    <w:rsid w:val="00441781"/>
    <w:rsid w:val="00441796"/>
    <w:rsid w:val="004417DB"/>
    <w:rsid w:val="00441A66"/>
    <w:rsid w:val="00441AAD"/>
    <w:rsid w:val="00441ACF"/>
    <w:rsid w:val="00442EA7"/>
    <w:rsid w:val="00443462"/>
    <w:rsid w:val="00443465"/>
    <w:rsid w:val="004435CC"/>
    <w:rsid w:val="004435EC"/>
    <w:rsid w:val="004435F4"/>
    <w:rsid w:val="004437B2"/>
    <w:rsid w:val="00443E44"/>
    <w:rsid w:val="00444259"/>
    <w:rsid w:val="004448A0"/>
    <w:rsid w:val="00444C4D"/>
    <w:rsid w:val="00444DB8"/>
    <w:rsid w:val="00444F80"/>
    <w:rsid w:val="004460B7"/>
    <w:rsid w:val="00446856"/>
    <w:rsid w:val="00446E2A"/>
    <w:rsid w:val="00446E2B"/>
    <w:rsid w:val="00446F59"/>
    <w:rsid w:val="004471DD"/>
    <w:rsid w:val="00447459"/>
    <w:rsid w:val="00447690"/>
    <w:rsid w:val="00447D90"/>
    <w:rsid w:val="00450110"/>
    <w:rsid w:val="0045052C"/>
    <w:rsid w:val="00450AC8"/>
    <w:rsid w:val="00450CDD"/>
    <w:rsid w:val="00451327"/>
    <w:rsid w:val="0045148F"/>
    <w:rsid w:val="0045202A"/>
    <w:rsid w:val="00452253"/>
    <w:rsid w:val="004526F5"/>
    <w:rsid w:val="004529E3"/>
    <w:rsid w:val="00452D35"/>
    <w:rsid w:val="00452E5F"/>
    <w:rsid w:val="00452E62"/>
    <w:rsid w:val="004532CF"/>
    <w:rsid w:val="004533BB"/>
    <w:rsid w:val="004536CE"/>
    <w:rsid w:val="00453C19"/>
    <w:rsid w:val="0045426F"/>
    <w:rsid w:val="004543DF"/>
    <w:rsid w:val="004548B1"/>
    <w:rsid w:val="00454EE5"/>
    <w:rsid w:val="004552A0"/>
    <w:rsid w:val="00455371"/>
    <w:rsid w:val="00455E8B"/>
    <w:rsid w:val="00456164"/>
    <w:rsid w:val="004564BE"/>
    <w:rsid w:val="004566FD"/>
    <w:rsid w:val="004567C3"/>
    <w:rsid w:val="0045701C"/>
    <w:rsid w:val="00457350"/>
    <w:rsid w:val="00457594"/>
    <w:rsid w:val="00457BB4"/>
    <w:rsid w:val="00457CE1"/>
    <w:rsid w:val="00457D00"/>
    <w:rsid w:val="00457D09"/>
    <w:rsid w:val="0046095C"/>
    <w:rsid w:val="00460981"/>
    <w:rsid w:val="00460A35"/>
    <w:rsid w:val="00460EA1"/>
    <w:rsid w:val="004610DF"/>
    <w:rsid w:val="00461B28"/>
    <w:rsid w:val="00461E03"/>
    <w:rsid w:val="00462848"/>
    <w:rsid w:val="00462A97"/>
    <w:rsid w:val="00462C82"/>
    <w:rsid w:val="00462FFC"/>
    <w:rsid w:val="0046424C"/>
    <w:rsid w:val="004651E5"/>
    <w:rsid w:val="0046586A"/>
    <w:rsid w:val="00465CC6"/>
    <w:rsid w:val="00465D4D"/>
    <w:rsid w:val="004666F3"/>
    <w:rsid w:val="004668C3"/>
    <w:rsid w:val="00466AF5"/>
    <w:rsid w:val="00466B55"/>
    <w:rsid w:val="00466CC1"/>
    <w:rsid w:val="00466F9B"/>
    <w:rsid w:val="0046752E"/>
    <w:rsid w:val="00467992"/>
    <w:rsid w:val="00467A4C"/>
    <w:rsid w:val="00470193"/>
    <w:rsid w:val="004703AC"/>
    <w:rsid w:val="00470574"/>
    <w:rsid w:val="00470579"/>
    <w:rsid w:val="00470DDD"/>
    <w:rsid w:val="00470FD3"/>
    <w:rsid w:val="0047125F"/>
    <w:rsid w:val="004713DE"/>
    <w:rsid w:val="00471E1D"/>
    <w:rsid w:val="0047285A"/>
    <w:rsid w:val="00473380"/>
    <w:rsid w:val="004734E3"/>
    <w:rsid w:val="00473838"/>
    <w:rsid w:val="00474A75"/>
    <w:rsid w:val="00474C72"/>
    <w:rsid w:val="00474D2F"/>
    <w:rsid w:val="004750B2"/>
    <w:rsid w:val="00475A14"/>
    <w:rsid w:val="004762C6"/>
    <w:rsid w:val="004762F6"/>
    <w:rsid w:val="0047647F"/>
    <w:rsid w:val="004766A3"/>
    <w:rsid w:val="0047683D"/>
    <w:rsid w:val="004769E9"/>
    <w:rsid w:val="00476D7B"/>
    <w:rsid w:val="0047745B"/>
    <w:rsid w:val="00477963"/>
    <w:rsid w:val="00480152"/>
    <w:rsid w:val="00482011"/>
    <w:rsid w:val="004825C9"/>
    <w:rsid w:val="0048298F"/>
    <w:rsid w:val="004829FA"/>
    <w:rsid w:val="00482E38"/>
    <w:rsid w:val="00483864"/>
    <w:rsid w:val="004839BD"/>
    <w:rsid w:val="00483A01"/>
    <w:rsid w:val="00483B30"/>
    <w:rsid w:val="00484B1E"/>
    <w:rsid w:val="00484D7D"/>
    <w:rsid w:val="00485C3A"/>
    <w:rsid w:val="00485D3E"/>
    <w:rsid w:val="004862AB"/>
    <w:rsid w:val="004863FB"/>
    <w:rsid w:val="0048643E"/>
    <w:rsid w:val="00486819"/>
    <w:rsid w:val="00486CD3"/>
    <w:rsid w:val="00486CF8"/>
    <w:rsid w:val="00486D23"/>
    <w:rsid w:val="00486DB9"/>
    <w:rsid w:val="00486E36"/>
    <w:rsid w:val="00487180"/>
    <w:rsid w:val="004871EF"/>
    <w:rsid w:val="0048761F"/>
    <w:rsid w:val="00487903"/>
    <w:rsid w:val="00487BDD"/>
    <w:rsid w:val="00490315"/>
    <w:rsid w:val="00490747"/>
    <w:rsid w:val="00490E8E"/>
    <w:rsid w:val="00491044"/>
    <w:rsid w:val="004910B3"/>
    <w:rsid w:val="004913A0"/>
    <w:rsid w:val="00491B9B"/>
    <w:rsid w:val="00492414"/>
    <w:rsid w:val="0049250A"/>
    <w:rsid w:val="00492AB7"/>
    <w:rsid w:val="004932DB"/>
    <w:rsid w:val="00493905"/>
    <w:rsid w:val="00493A01"/>
    <w:rsid w:val="00493B85"/>
    <w:rsid w:val="004943CB"/>
    <w:rsid w:val="004946CA"/>
    <w:rsid w:val="004948C9"/>
    <w:rsid w:val="00494E30"/>
    <w:rsid w:val="004951B4"/>
    <w:rsid w:val="004957EF"/>
    <w:rsid w:val="00495824"/>
    <w:rsid w:val="0049604F"/>
    <w:rsid w:val="00496A83"/>
    <w:rsid w:val="00496DE0"/>
    <w:rsid w:val="00497358"/>
    <w:rsid w:val="00497DD2"/>
    <w:rsid w:val="004A01E4"/>
    <w:rsid w:val="004A021D"/>
    <w:rsid w:val="004A0496"/>
    <w:rsid w:val="004A061A"/>
    <w:rsid w:val="004A0628"/>
    <w:rsid w:val="004A0914"/>
    <w:rsid w:val="004A14CE"/>
    <w:rsid w:val="004A15D3"/>
    <w:rsid w:val="004A1C6C"/>
    <w:rsid w:val="004A2175"/>
    <w:rsid w:val="004A2454"/>
    <w:rsid w:val="004A2589"/>
    <w:rsid w:val="004A2E6B"/>
    <w:rsid w:val="004A3011"/>
    <w:rsid w:val="004A3678"/>
    <w:rsid w:val="004A3999"/>
    <w:rsid w:val="004A3AA4"/>
    <w:rsid w:val="004A3AAC"/>
    <w:rsid w:val="004A42BA"/>
    <w:rsid w:val="004A4898"/>
    <w:rsid w:val="004A494B"/>
    <w:rsid w:val="004A494F"/>
    <w:rsid w:val="004A4B04"/>
    <w:rsid w:val="004A4C98"/>
    <w:rsid w:val="004A4FA2"/>
    <w:rsid w:val="004A50DD"/>
    <w:rsid w:val="004A54AE"/>
    <w:rsid w:val="004A6164"/>
    <w:rsid w:val="004A62D8"/>
    <w:rsid w:val="004A63B8"/>
    <w:rsid w:val="004A65D0"/>
    <w:rsid w:val="004A65E5"/>
    <w:rsid w:val="004A681C"/>
    <w:rsid w:val="004A6C82"/>
    <w:rsid w:val="004A6FBE"/>
    <w:rsid w:val="004A725D"/>
    <w:rsid w:val="004A79CB"/>
    <w:rsid w:val="004A7A54"/>
    <w:rsid w:val="004B03CD"/>
    <w:rsid w:val="004B03D8"/>
    <w:rsid w:val="004B09A2"/>
    <w:rsid w:val="004B0BC0"/>
    <w:rsid w:val="004B0FD4"/>
    <w:rsid w:val="004B1189"/>
    <w:rsid w:val="004B1AE3"/>
    <w:rsid w:val="004B1BD8"/>
    <w:rsid w:val="004B1D94"/>
    <w:rsid w:val="004B1E6D"/>
    <w:rsid w:val="004B1F56"/>
    <w:rsid w:val="004B23E0"/>
    <w:rsid w:val="004B29D3"/>
    <w:rsid w:val="004B2C5F"/>
    <w:rsid w:val="004B3A67"/>
    <w:rsid w:val="004B3DCA"/>
    <w:rsid w:val="004B4379"/>
    <w:rsid w:val="004B463B"/>
    <w:rsid w:val="004B46D3"/>
    <w:rsid w:val="004B4E56"/>
    <w:rsid w:val="004B5020"/>
    <w:rsid w:val="004B5041"/>
    <w:rsid w:val="004B559C"/>
    <w:rsid w:val="004B55AC"/>
    <w:rsid w:val="004B5FE4"/>
    <w:rsid w:val="004B625F"/>
    <w:rsid w:val="004B6878"/>
    <w:rsid w:val="004B6CCE"/>
    <w:rsid w:val="004B7625"/>
    <w:rsid w:val="004B7769"/>
    <w:rsid w:val="004B7AC5"/>
    <w:rsid w:val="004C0C76"/>
    <w:rsid w:val="004C0D88"/>
    <w:rsid w:val="004C1321"/>
    <w:rsid w:val="004C1655"/>
    <w:rsid w:val="004C21E5"/>
    <w:rsid w:val="004C2259"/>
    <w:rsid w:val="004C2888"/>
    <w:rsid w:val="004C288D"/>
    <w:rsid w:val="004C2A22"/>
    <w:rsid w:val="004C32D3"/>
    <w:rsid w:val="004C344D"/>
    <w:rsid w:val="004C372D"/>
    <w:rsid w:val="004C3966"/>
    <w:rsid w:val="004C3F20"/>
    <w:rsid w:val="004C4299"/>
    <w:rsid w:val="004C43B8"/>
    <w:rsid w:val="004C464A"/>
    <w:rsid w:val="004C4E36"/>
    <w:rsid w:val="004C5313"/>
    <w:rsid w:val="004C55EE"/>
    <w:rsid w:val="004C5C70"/>
    <w:rsid w:val="004C5C78"/>
    <w:rsid w:val="004C5E38"/>
    <w:rsid w:val="004C613E"/>
    <w:rsid w:val="004C61AF"/>
    <w:rsid w:val="004C6440"/>
    <w:rsid w:val="004C6A0B"/>
    <w:rsid w:val="004C6EC3"/>
    <w:rsid w:val="004C6F80"/>
    <w:rsid w:val="004C7147"/>
    <w:rsid w:val="004C73CF"/>
    <w:rsid w:val="004C7B4C"/>
    <w:rsid w:val="004C7E85"/>
    <w:rsid w:val="004D0622"/>
    <w:rsid w:val="004D0A42"/>
    <w:rsid w:val="004D126C"/>
    <w:rsid w:val="004D133B"/>
    <w:rsid w:val="004D1556"/>
    <w:rsid w:val="004D23EE"/>
    <w:rsid w:val="004D27C3"/>
    <w:rsid w:val="004D3190"/>
    <w:rsid w:val="004D36EA"/>
    <w:rsid w:val="004D3B56"/>
    <w:rsid w:val="004D492A"/>
    <w:rsid w:val="004D541C"/>
    <w:rsid w:val="004D54D1"/>
    <w:rsid w:val="004D5AA1"/>
    <w:rsid w:val="004D5F43"/>
    <w:rsid w:val="004D64E1"/>
    <w:rsid w:val="004D6545"/>
    <w:rsid w:val="004D65DB"/>
    <w:rsid w:val="004D6A6A"/>
    <w:rsid w:val="004D77E7"/>
    <w:rsid w:val="004D7ADC"/>
    <w:rsid w:val="004D7CAB"/>
    <w:rsid w:val="004D7E0B"/>
    <w:rsid w:val="004E03CA"/>
    <w:rsid w:val="004E05CF"/>
    <w:rsid w:val="004E0975"/>
    <w:rsid w:val="004E0CEE"/>
    <w:rsid w:val="004E0D3F"/>
    <w:rsid w:val="004E158F"/>
    <w:rsid w:val="004E1755"/>
    <w:rsid w:val="004E1DE3"/>
    <w:rsid w:val="004E2279"/>
    <w:rsid w:val="004E23FF"/>
    <w:rsid w:val="004E243A"/>
    <w:rsid w:val="004E2C1B"/>
    <w:rsid w:val="004E2E19"/>
    <w:rsid w:val="004E30C4"/>
    <w:rsid w:val="004E314E"/>
    <w:rsid w:val="004E3BB4"/>
    <w:rsid w:val="004E3D25"/>
    <w:rsid w:val="004E3E85"/>
    <w:rsid w:val="004E3F8C"/>
    <w:rsid w:val="004E44A3"/>
    <w:rsid w:val="004E4BC5"/>
    <w:rsid w:val="004E5024"/>
    <w:rsid w:val="004E53C1"/>
    <w:rsid w:val="004E6078"/>
    <w:rsid w:val="004E60E6"/>
    <w:rsid w:val="004E6890"/>
    <w:rsid w:val="004E68CB"/>
    <w:rsid w:val="004E6945"/>
    <w:rsid w:val="004E75F5"/>
    <w:rsid w:val="004E7CAF"/>
    <w:rsid w:val="004E7EFB"/>
    <w:rsid w:val="004F0516"/>
    <w:rsid w:val="004F05D0"/>
    <w:rsid w:val="004F0964"/>
    <w:rsid w:val="004F0C65"/>
    <w:rsid w:val="004F111E"/>
    <w:rsid w:val="004F2D01"/>
    <w:rsid w:val="004F3379"/>
    <w:rsid w:val="004F357D"/>
    <w:rsid w:val="004F38F2"/>
    <w:rsid w:val="004F3A84"/>
    <w:rsid w:val="004F3F68"/>
    <w:rsid w:val="004F420A"/>
    <w:rsid w:val="004F497B"/>
    <w:rsid w:val="004F4A67"/>
    <w:rsid w:val="004F4A8A"/>
    <w:rsid w:val="004F4B23"/>
    <w:rsid w:val="004F4B80"/>
    <w:rsid w:val="004F4E2B"/>
    <w:rsid w:val="004F51E6"/>
    <w:rsid w:val="004F5251"/>
    <w:rsid w:val="004F60A3"/>
    <w:rsid w:val="004F6156"/>
    <w:rsid w:val="004F6922"/>
    <w:rsid w:val="004F6AC5"/>
    <w:rsid w:val="004F715C"/>
    <w:rsid w:val="004F730C"/>
    <w:rsid w:val="004F7349"/>
    <w:rsid w:val="004F7A76"/>
    <w:rsid w:val="00500442"/>
    <w:rsid w:val="005005C5"/>
    <w:rsid w:val="005005CA"/>
    <w:rsid w:val="00500CFA"/>
    <w:rsid w:val="00500F7E"/>
    <w:rsid w:val="005013D8"/>
    <w:rsid w:val="00501D3D"/>
    <w:rsid w:val="00501FBC"/>
    <w:rsid w:val="005020E7"/>
    <w:rsid w:val="005021DF"/>
    <w:rsid w:val="005023A6"/>
    <w:rsid w:val="0050270A"/>
    <w:rsid w:val="005029BD"/>
    <w:rsid w:val="00502AF2"/>
    <w:rsid w:val="00502E64"/>
    <w:rsid w:val="00502EB6"/>
    <w:rsid w:val="0050302E"/>
    <w:rsid w:val="005033B8"/>
    <w:rsid w:val="005037BE"/>
    <w:rsid w:val="00503BB5"/>
    <w:rsid w:val="0050429F"/>
    <w:rsid w:val="0050482B"/>
    <w:rsid w:val="0050519D"/>
    <w:rsid w:val="005058A6"/>
    <w:rsid w:val="005059B4"/>
    <w:rsid w:val="00505D33"/>
    <w:rsid w:val="00506097"/>
    <w:rsid w:val="00506303"/>
    <w:rsid w:val="00507628"/>
    <w:rsid w:val="00507651"/>
    <w:rsid w:val="00507767"/>
    <w:rsid w:val="005077E5"/>
    <w:rsid w:val="005077F1"/>
    <w:rsid w:val="00507A0C"/>
    <w:rsid w:val="00507ECB"/>
    <w:rsid w:val="00507EF2"/>
    <w:rsid w:val="00510963"/>
    <w:rsid w:val="00510C6B"/>
    <w:rsid w:val="0051121F"/>
    <w:rsid w:val="005115A9"/>
    <w:rsid w:val="00511B22"/>
    <w:rsid w:val="00512410"/>
    <w:rsid w:val="0051243E"/>
    <w:rsid w:val="00512550"/>
    <w:rsid w:val="00512A04"/>
    <w:rsid w:val="00512CF1"/>
    <w:rsid w:val="00512F84"/>
    <w:rsid w:val="00513379"/>
    <w:rsid w:val="00513836"/>
    <w:rsid w:val="0051395E"/>
    <w:rsid w:val="00513DD6"/>
    <w:rsid w:val="0051487B"/>
    <w:rsid w:val="005152BB"/>
    <w:rsid w:val="0051546A"/>
    <w:rsid w:val="00515678"/>
    <w:rsid w:val="005156F5"/>
    <w:rsid w:val="00515891"/>
    <w:rsid w:val="005159AD"/>
    <w:rsid w:val="00515C31"/>
    <w:rsid w:val="005168BD"/>
    <w:rsid w:val="00516EE0"/>
    <w:rsid w:val="00517352"/>
    <w:rsid w:val="005175C0"/>
    <w:rsid w:val="0052023A"/>
    <w:rsid w:val="00520306"/>
    <w:rsid w:val="0052066D"/>
    <w:rsid w:val="00520681"/>
    <w:rsid w:val="005206C7"/>
    <w:rsid w:val="00520856"/>
    <w:rsid w:val="005209D8"/>
    <w:rsid w:val="0052141E"/>
    <w:rsid w:val="005218F2"/>
    <w:rsid w:val="00521DA0"/>
    <w:rsid w:val="00521E23"/>
    <w:rsid w:val="00521EE5"/>
    <w:rsid w:val="0052222E"/>
    <w:rsid w:val="00522281"/>
    <w:rsid w:val="00522317"/>
    <w:rsid w:val="00522578"/>
    <w:rsid w:val="0052267F"/>
    <w:rsid w:val="00522CC3"/>
    <w:rsid w:val="005233EA"/>
    <w:rsid w:val="00523492"/>
    <w:rsid w:val="00523B3E"/>
    <w:rsid w:val="00523DFC"/>
    <w:rsid w:val="00524576"/>
    <w:rsid w:val="00524CF9"/>
    <w:rsid w:val="00524D8F"/>
    <w:rsid w:val="00524E08"/>
    <w:rsid w:val="005251B1"/>
    <w:rsid w:val="0052530A"/>
    <w:rsid w:val="005254D1"/>
    <w:rsid w:val="005258A1"/>
    <w:rsid w:val="005258B7"/>
    <w:rsid w:val="00525F83"/>
    <w:rsid w:val="0052628E"/>
    <w:rsid w:val="00526541"/>
    <w:rsid w:val="00526F19"/>
    <w:rsid w:val="00527075"/>
    <w:rsid w:val="0052756D"/>
    <w:rsid w:val="00527A9D"/>
    <w:rsid w:val="00530D1F"/>
    <w:rsid w:val="00530ECD"/>
    <w:rsid w:val="00531709"/>
    <w:rsid w:val="0053171F"/>
    <w:rsid w:val="0053199A"/>
    <w:rsid w:val="00531BCC"/>
    <w:rsid w:val="00531F66"/>
    <w:rsid w:val="0053285C"/>
    <w:rsid w:val="00532A07"/>
    <w:rsid w:val="00532AE5"/>
    <w:rsid w:val="00532C35"/>
    <w:rsid w:val="00532D65"/>
    <w:rsid w:val="00532D83"/>
    <w:rsid w:val="00533346"/>
    <w:rsid w:val="0053349F"/>
    <w:rsid w:val="00534670"/>
    <w:rsid w:val="00534A78"/>
    <w:rsid w:val="00534CAB"/>
    <w:rsid w:val="0053593D"/>
    <w:rsid w:val="00535F24"/>
    <w:rsid w:val="00536127"/>
    <w:rsid w:val="0053617D"/>
    <w:rsid w:val="00536CDD"/>
    <w:rsid w:val="00536DED"/>
    <w:rsid w:val="005371DB"/>
    <w:rsid w:val="00537219"/>
    <w:rsid w:val="00537523"/>
    <w:rsid w:val="00537590"/>
    <w:rsid w:val="00537A50"/>
    <w:rsid w:val="00537BD5"/>
    <w:rsid w:val="00540808"/>
    <w:rsid w:val="00540971"/>
    <w:rsid w:val="00540ABC"/>
    <w:rsid w:val="00540B52"/>
    <w:rsid w:val="005412C3"/>
    <w:rsid w:val="005416C2"/>
    <w:rsid w:val="00541AD9"/>
    <w:rsid w:val="00541FCE"/>
    <w:rsid w:val="00542378"/>
    <w:rsid w:val="0054259C"/>
    <w:rsid w:val="00542898"/>
    <w:rsid w:val="00542E02"/>
    <w:rsid w:val="00543FF6"/>
    <w:rsid w:val="005446A3"/>
    <w:rsid w:val="00544A9E"/>
    <w:rsid w:val="00544B1C"/>
    <w:rsid w:val="005450F0"/>
    <w:rsid w:val="005453C4"/>
    <w:rsid w:val="00546C4C"/>
    <w:rsid w:val="005501FE"/>
    <w:rsid w:val="00550996"/>
    <w:rsid w:val="005510C0"/>
    <w:rsid w:val="005512D1"/>
    <w:rsid w:val="005514F4"/>
    <w:rsid w:val="00551731"/>
    <w:rsid w:val="005518D8"/>
    <w:rsid w:val="00551DB8"/>
    <w:rsid w:val="0055210D"/>
    <w:rsid w:val="005521EC"/>
    <w:rsid w:val="00552D8F"/>
    <w:rsid w:val="00553007"/>
    <w:rsid w:val="0055328A"/>
    <w:rsid w:val="00553A00"/>
    <w:rsid w:val="00553E20"/>
    <w:rsid w:val="00554224"/>
    <w:rsid w:val="00554363"/>
    <w:rsid w:val="005547E3"/>
    <w:rsid w:val="00554D35"/>
    <w:rsid w:val="00554EF6"/>
    <w:rsid w:val="0055529B"/>
    <w:rsid w:val="0055573A"/>
    <w:rsid w:val="00555924"/>
    <w:rsid w:val="0055596E"/>
    <w:rsid w:val="00556BA7"/>
    <w:rsid w:val="00557507"/>
    <w:rsid w:val="0055772C"/>
    <w:rsid w:val="0055799B"/>
    <w:rsid w:val="005579CF"/>
    <w:rsid w:val="0056012E"/>
    <w:rsid w:val="0056019C"/>
    <w:rsid w:val="005602D5"/>
    <w:rsid w:val="005602DA"/>
    <w:rsid w:val="00560599"/>
    <w:rsid w:val="005609B5"/>
    <w:rsid w:val="00560A7E"/>
    <w:rsid w:val="00561266"/>
    <w:rsid w:val="00561545"/>
    <w:rsid w:val="00562469"/>
    <w:rsid w:val="00562F55"/>
    <w:rsid w:val="0056301E"/>
    <w:rsid w:val="005631BA"/>
    <w:rsid w:val="00564537"/>
    <w:rsid w:val="00564797"/>
    <w:rsid w:val="0056492D"/>
    <w:rsid w:val="00565F5B"/>
    <w:rsid w:val="00566290"/>
    <w:rsid w:val="00566B2B"/>
    <w:rsid w:val="00566BBB"/>
    <w:rsid w:val="00566F86"/>
    <w:rsid w:val="005670F1"/>
    <w:rsid w:val="00567B31"/>
    <w:rsid w:val="00567F77"/>
    <w:rsid w:val="00570402"/>
    <w:rsid w:val="00570422"/>
    <w:rsid w:val="00570435"/>
    <w:rsid w:val="005704A1"/>
    <w:rsid w:val="005708F3"/>
    <w:rsid w:val="00570B5E"/>
    <w:rsid w:val="0057129F"/>
    <w:rsid w:val="005712FA"/>
    <w:rsid w:val="0057161F"/>
    <w:rsid w:val="005717D9"/>
    <w:rsid w:val="00571BDD"/>
    <w:rsid w:val="0057212A"/>
    <w:rsid w:val="005721C7"/>
    <w:rsid w:val="00572B44"/>
    <w:rsid w:val="00572C56"/>
    <w:rsid w:val="0057478A"/>
    <w:rsid w:val="005749D9"/>
    <w:rsid w:val="00574D09"/>
    <w:rsid w:val="00574DF7"/>
    <w:rsid w:val="00574F1A"/>
    <w:rsid w:val="00575475"/>
    <w:rsid w:val="00576085"/>
    <w:rsid w:val="0057642E"/>
    <w:rsid w:val="00576738"/>
    <w:rsid w:val="005767EA"/>
    <w:rsid w:val="00576CA4"/>
    <w:rsid w:val="0057727A"/>
    <w:rsid w:val="005774FF"/>
    <w:rsid w:val="005775A2"/>
    <w:rsid w:val="0057781A"/>
    <w:rsid w:val="00577C76"/>
    <w:rsid w:val="00577EC8"/>
    <w:rsid w:val="00577FCE"/>
    <w:rsid w:val="005804E5"/>
    <w:rsid w:val="0058077F"/>
    <w:rsid w:val="005807E5"/>
    <w:rsid w:val="00580B79"/>
    <w:rsid w:val="00581011"/>
    <w:rsid w:val="0058102C"/>
    <w:rsid w:val="00581239"/>
    <w:rsid w:val="0058175D"/>
    <w:rsid w:val="00582E8F"/>
    <w:rsid w:val="00583786"/>
    <w:rsid w:val="00583EDA"/>
    <w:rsid w:val="005841DD"/>
    <w:rsid w:val="0058426B"/>
    <w:rsid w:val="005850E9"/>
    <w:rsid w:val="005854F3"/>
    <w:rsid w:val="00585624"/>
    <w:rsid w:val="0058562B"/>
    <w:rsid w:val="005859B9"/>
    <w:rsid w:val="00585B72"/>
    <w:rsid w:val="00585CF2"/>
    <w:rsid w:val="00585FD0"/>
    <w:rsid w:val="00586A7A"/>
    <w:rsid w:val="00586A89"/>
    <w:rsid w:val="00586DB7"/>
    <w:rsid w:val="0058702A"/>
    <w:rsid w:val="00587355"/>
    <w:rsid w:val="0058741D"/>
    <w:rsid w:val="0058759C"/>
    <w:rsid w:val="00587920"/>
    <w:rsid w:val="00587B1C"/>
    <w:rsid w:val="0059076B"/>
    <w:rsid w:val="005907BE"/>
    <w:rsid w:val="00590F0E"/>
    <w:rsid w:val="00590F48"/>
    <w:rsid w:val="00590F61"/>
    <w:rsid w:val="00591279"/>
    <w:rsid w:val="00591324"/>
    <w:rsid w:val="00591325"/>
    <w:rsid w:val="005919A8"/>
    <w:rsid w:val="005923BF"/>
    <w:rsid w:val="00592A6A"/>
    <w:rsid w:val="00592F2A"/>
    <w:rsid w:val="00593432"/>
    <w:rsid w:val="005939B5"/>
    <w:rsid w:val="00593D24"/>
    <w:rsid w:val="00593EEC"/>
    <w:rsid w:val="005941E9"/>
    <w:rsid w:val="00594279"/>
    <w:rsid w:val="0059444C"/>
    <w:rsid w:val="00594EB0"/>
    <w:rsid w:val="00594F91"/>
    <w:rsid w:val="005951CA"/>
    <w:rsid w:val="005951CF"/>
    <w:rsid w:val="0059540F"/>
    <w:rsid w:val="005957E1"/>
    <w:rsid w:val="00595CCE"/>
    <w:rsid w:val="00595D80"/>
    <w:rsid w:val="00595D8F"/>
    <w:rsid w:val="005962DC"/>
    <w:rsid w:val="00596888"/>
    <w:rsid w:val="00596AA3"/>
    <w:rsid w:val="00596C52"/>
    <w:rsid w:val="005976DB"/>
    <w:rsid w:val="005977E4"/>
    <w:rsid w:val="00597DFE"/>
    <w:rsid w:val="005A07AA"/>
    <w:rsid w:val="005A0808"/>
    <w:rsid w:val="005A0892"/>
    <w:rsid w:val="005A1136"/>
    <w:rsid w:val="005A11AE"/>
    <w:rsid w:val="005A13C3"/>
    <w:rsid w:val="005A14A0"/>
    <w:rsid w:val="005A1A65"/>
    <w:rsid w:val="005A217B"/>
    <w:rsid w:val="005A28F6"/>
    <w:rsid w:val="005A294B"/>
    <w:rsid w:val="005A322A"/>
    <w:rsid w:val="005A3336"/>
    <w:rsid w:val="005A3647"/>
    <w:rsid w:val="005A3ACB"/>
    <w:rsid w:val="005A3EB3"/>
    <w:rsid w:val="005A40F9"/>
    <w:rsid w:val="005A4237"/>
    <w:rsid w:val="005A4241"/>
    <w:rsid w:val="005A447D"/>
    <w:rsid w:val="005A47A9"/>
    <w:rsid w:val="005A4FFE"/>
    <w:rsid w:val="005A556E"/>
    <w:rsid w:val="005A5B43"/>
    <w:rsid w:val="005A5FE5"/>
    <w:rsid w:val="005A5FF5"/>
    <w:rsid w:val="005A6283"/>
    <w:rsid w:val="005A6AA9"/>
    <w:rsid w:val="005A6C28"/>
    <w:rsid w:val="005A72EF"/>
    <w:rsid w:val="005A79EC"/>
    <w:rsid w:val="005B04CB"/>
    <w:rsid w:val="005B0CF6"/>
    <w:rsid w:val="005B1090"/>
    <w:rsid w:val="005B1423"/>
    <w:rsid w:val="005B14D1"/>
    <w:rsid w:val="005B168C"/>
    <w:rsid w:val="005B20E1"/>
    <w:rsid w:val="005B2523"/>
    <w:rsid w:val="005B2C4E"/>
    <w:rsid w:val="005B2CEF"/>
    <w:rsid w:val="005B32F0"/>
    <w:rsid w:val="005B356A"/>
    <w:rsid w:val="005B41A2"/>
    <w:rsid w:val="005B4233"/>
    <w:rsid w:val="005B4523"/>
    <w:rsid w:val="005B48D7"/>
    <w:rsid w:val="005B4F77"/>
    <w:rsid w:val="005B5029"/>
    <w:rsid w:val="005B52D8"/>
    <w:rsid w:val="005B54FE"/>
    <w:rsid w:val="005B5574"/>
    <w:rsid w:val="005B5599"/>
    <w:rsid w:val="005B5D24"/>
    <w:rsid w:val="005B6528"/>
    <w:rsid w:val="005B6776"/>
    <w:rsid w:val="005B6922"/>
    <w:rsid w:val="005B6939"/>
    <w:rsid w:val="005B6D6C"/>
    <w:rsid w:val="005B767A"/>
    <w:rsid w:val="005B76E0"/>
    <w:rsid w:val="005C0063"/>
    <w:rsid w:val="005C041B"/>
    <w:rsid w:val="005C0472"/>
    <w:rsid w:val="005C17EA"/>
    <w:rsid w:val="005C1920"/>
    <w:rsid w:val="005C1BEC"/>
    <w:rsid w:val="005C1CE8"/>
    <w:rsid w:val="005C1FBD"/>
    <w:rsid w:val="005C2121"/>
    <w:rsid w:val="005C3247"/>
    <w:rsid w:val="005C32AB"/>
    <w:rsid w:val="005C3C03"/>
    <w:rsid w:val="005C3EAE"/>
    <w:rsid w:val="005C459C"/>
    <w:rsid w:val="005C4833"/>
    <w:rsid w:val="005C5101"/>
    <w:rsid w:val="005C519B"/>
    <w:rsid w:val="005C561A"/>
    <w:rsid w:val="005C5E92"/>
    <w:rsid w:val="005C628B"/>
    <w:rsid w:val="005C661E"/>
    <w:rsid w:val="005C6A96"/>
    <w:rsid w:val="005C6C33"/>
    <w:rsid w:val="005C74AF"/>
    <w:rsid w:val="005C74FE"/>
    <w:rsid w:val="005C75C9"/>
    <w:rsid w:val="005C7965"/>
    <w:rsid w:val="005C7AEF"/>
    <w:rsid w:val="005D0A40"/>
    <w:rsid w:val="005D10D9"/>
    <w:rsid w:val="005D1A18"/>
    <w:rsid w:val="005D1D62"/>
    <w:rsid w:val="005D204D"/>
    <w:rsid w:val="005D2152"/>
    <w:rsid w:val="005D26E4"/>
    <w:rsid w:val="005D27A7"/>
    <w:rsid w:val="005D2BC4"/>
    <w:rsid w:val="005D2E88"/>
    <w:rsid w:val="005D3100"/>
    <w:rsid w:val="005D3B4A"/>
    <w:rsid w:val="005D3E7A"/>
    <w:rsid w:val="005D404B"/>
    <w:rsid w:val="005D4548"/>
    <w:rsid w:val="005D45FD"/>
    <w:rsid w:val="005D4C7F"/>
    <w:rsid w:val="005D50A7"/>
    <w:rsid w:val="005D50BC"/>
    <w:rsid w:val="005D533C"/>
    <w:rsid w:val="005D5356"/>
    <w:rsid w:val="005D5ED4"/>
    <w:rsid w:val="005D5F38"/>
    <w:rsid w:val="005D68BD"/>
    <w:rsid w:val="005D6A3A"/>
    <w:rsid w:val="005D6B29"/>
    <w:rsid w:val="005D6EF3"/>
    <w:rsid w:val="005D6F73"/>
    <w:rsid w:val="005D70A2"/>
    <w:rsid w:val="005D743B"/>
    <w:rsid w:val="005E007A"/>
    <w:rsid w:val="005E040D"/>
    <w:rsid w:val="005E043C"/>
    <w:rsid w:val="005E068C"/>
    <w:rsid w:val="005E083B"/>
    <w:rsid w:val="005E104B"/>
    <w:rsid w:val="005E124B"/>
    <w:rsid w:val="005E1790"/>
    <w:rsid w:val="005E1862"/>
    <w:rsid w:val="005E1921"/>
    <w:rsid w:val="005E1EE2"/>
    <w:rsid w:val="005E1FBD"/>
    <w:rsid w:val="005E224F"/>
    <w:rsid w:val="005E2B22"/>
    <w:rsid w:val="005E2B29"/>
    <w:rsid w:val="005E2B9E"/>
    <w:rsid w:val="005E2CD9"/>
    <w:rsid w:val="005E2E69"/>
    <w:rsid w:val="005E32B2"/>
    <w:rsid w:val="005E413D"/>
    <w:rsid w:val="005E41CE"/>
    <w:rsid w:val="005E42FC"/>
    <w:rsid w:val="005E450F"/>
    <w:rsid w:val="005E5142"/>
    <w:rsid w:val="005E56A3"/>
    <w:rsid w:val="005E5D08"/>
    <w:rsid w:val="005E602C"/>
    <w:rsid w:val="005E64D3"/>
    <w:rsid w:val="005E67EB"/>
    <w:rsid w:val="005E6918"/>
    <w:rsid w:val="005E6958"/>
    <w:rsid w:val="005E7226"/>
    <w:rsid w:val="005E74C5"/>
    <w:rsid w:val="005E7B94"/>
    <w:rsid w:val="005F04EB"/>
    <w:rsid w:val="005F0921"/>
    <w:rsid w:val="005F0992"/>
    <w:rsid w:val="005F1496"/>
    <w:rsid w:val="005F19CB"/>
    <w:rsid w:val="005F1C5A"/>
    <w:rsid w:val="005F2361"/>
    <w:rsid w:val="005F2568"/>
    <w:rsid w:val="005F28C2"/>
    <w:rsid w:val="005F29C1"/>
    <w:rsid w:val="005F2B31"/>
    <w:rsid w:val="005F30DB"/>
    <w:rsid w:val="005F358B"/>
    <w:rsid w:val="005F36B7"/>
    <w:rsid w:val="005F3B19"/>
    <w:rsid w:val="005F4C21"/>
    <w:rsid w:val="005F4F9C"/>
    <w:rsid w:val="005F50A0"/>
    <w:rsid w:val="005F5100"/>
    <w:rsid w:val="005F573A"/>
    <w:rsid w:val="005F57C4"/>
    <w:rsid w:val="005F5B54"/>
    <w:rsid w:val="005F5EDC"/>
    <w:rsid w:val="005F5EEC"/>
    <w:rsid w:val="005F5FE8"/>
    <w:rsid w:val="005F632E"/>
    <w:rsid w:val="005F671C"/>
    <w:rsid w:val="005F6E32"/>
    <w:rsid w:val="005F7359"/>
    <w:rsid w:val="005F77BE"/>
    <w:rsid w:val="005F7961"/>
    <w:rsid w:val="005F7988"/>
    <w:rsid w:val="006004B0"/>
    <w:rsid w:val="00600D38"/>
    <w:rsid w:val="00600F31"/>
    <w:rsid w:val="00601777"/>
    <w:rsid w:val="00601895"/>
    <w:rsid w:val="006018FB"/>
    <w:rsid w:val="00601D8D"/>
    <w:rsid w:val="00601E07"/>
    <w:rsid w:val="00601E33"/>
    <w:rsid w:val="00602372"/>
    <w:rsid w:val="006023D7"/>
    <w:rsid w:val="0060270C"/>
    <w:rsid w:val="00602739"/>
    <w:rsid w:val="00602C60"/>
    <w:rsid w:val="0060367D"/>
    <w:rsid w:val="006039D4"/>
    <w:rsid w:val="00603AC6"/>
    <w:rsid w:val="00603B9A"/>
    <w:rsid w:val="00603C9F"/>
    <w:rsid w:val="00603CEA"/>
    <w:rsid w:val="0060435E"/>
    <w:rsid w:val="00604465"/>
    <w:rsid w:val="0060452D"/>
    <w:rsid w:val="00604AF5"/>
    <w:rsid w:val="00605468"/>
    <w:rsid w:val="00605C1C"/>
    <w:rsid w:val="00606666"/>
    <w:rsid w:val="00606A69"/>
    <w:rsid w:val="00606A9E"/>
    <w:rsid w:val="00606B11"/>
    <w:rsid w:val="00610668"/>
    <w:rsid w:val="006114AC"/>
    <w:rsid w:val="0061163F"/>
    <w:rsid w:val="006118F7"/>
    <w:rsid w:val="006123AD"/>
    <w:rsid w:val="0061259C"/>
    <w:rsid w:val="0061286A"/>
    <w:rsid w:val="00612962"/>
    <w:rsid w:val="00612A4F"/>
    <w:rsid w:val="006130F4"/>
    <w:rsid w:val="006135E3"/>
    <w:rsid w:val="006138A2"/>
    <w:rsid w:val="00613B6E"/>
    <w:rsid w:val="00614417"/>
    <w:rsid w:val="0061456F"/>
    <w:rsid w:val="006146E5"/>
    <w:rsid w:val="00614834"/>
    <w:rsid w:val="006154EA"/>
    <w:rsid w:val="006156E2"/>
    <w:rsid w:val="00615DE6"/>
    <w:rsid w:val="00615F9F"/>
    <w:rsid w:val="0061602D"/>
    <w:rsid w:val="0061636B"/>
    <w:rsid w:val="00616DC7"/>
    <w:rsid w:val="0061714D"/>
    <w:rsid w:val="00617791"/>
    <w:rsid w:val="006179FE"/>
    <w:rsid w:val="00617C69"/>
    <w:rsid w:val="0062070F"/>
    <w:rsid w:val="00621075"/>
    <w:rsid w:val="00621094"/>
    <w:rsid w:val="006214C7"/>
    <w:rsid w:val="00622019"/>
    <w:rsid w:val="006227A4"/>
    <w:rsid w:val="00622EFD"/>
    <w:rsid w:val="006234BA"/>
    <w:rsid w:val="00623B7C"/>
    <w:rsid w:val="006241C6"/>
    <w:rsid w:val="00624971"/>
    <w:rsid w:val="00624A24"/>
    <w:rsid w:val="00624A99"/>
    <w:rsid w:val="00624D99"/>
    <w:rsid w:val="00625076"/>
    <w:rsid w:val="006255C3"/>
    <w:rsid w:val="00625AA1"/>
    <w:rsid w:val="00625B75"/>
    <w:rsid w:val="00625F50"/>
    <w:rsid w:val="00626340"/>
    <w:rsid w:val="006265F1"/>
    <w:rsid w:val="00626658"/>
    <w:rsid w:val="00626F22"/>
    <w:rsid w:val="006270A3"/>
    <w:rsid w:val="00630380"/>
    <w:rsid w:val="00630F7D"/>
    <w:rsid w:val="00631115"/>
    <w:rsid w:val="00631152"/>
    <w:rsid w:val="00631A38"/>
    <w:rsid w:val="00631BF2"/>
    <w:rsid w:val="00631C8C"/>
    <w:rsid w:val="00632DCA"/>
    <w:rsid w:val="00632E0F"/>
    <w:rsid w:val="0063366B"/>
    <w:rsid w:val="0063402E"/>
    <w:rsid w:val="006347C9"/>
    <w:rsid w:val="006349EB"/>
    <w:rsid w:val="00634E04"/>
    <w:rsid w:val="006350B0"/>
    <w:rsid w:val="0063537B"/>
    <w:rsid w:val="006353C3"/>
    <w:rsid w:val="0063592A"/>
    <w:rsid w:val="00635945"/>
    <w:rsid w:val="00635B38"/>
    <w:rsid w:val="00635C11"/>
    <w:rsid w:val="00635C58"/>
    <w:rsid w:val="0063614E"/>
    <w:rsid w:val="00636DA4"/>
    <w:rsid w:val="0063721E"/>
    <w:rsid w:val="006378DD"/>
    <w:rsid w:val="00637B0F"/>
    <w:rsid w:val="0064160C"/>
    <w:rsid w:val="0064186F"/>
    <w:rsid w:val="00641DF3"/>
    <w:rsid w:val="006426B1"/>
    <w:rsid w:val="006429F1"/>
    <w:rsid w:val="00642B49"/>
    <w:rsid w:val="00643CFA"/>
    <w:rsid w:val="00643F77"/>
    <w:rsid w:val="0064422D"/>
    <w:rsid w:val="006446B0"/>
    <w:rsid w:val="00644910"/>
    <w:rsid w:val="006449AF"/>
    <w:rsid w:val="00644D54"/>
    <w:rsid w:val="0064534B"/>
    <w:rsid w:val="006455A9"/>
    <w:rsid w:val="00645AA3"/>
    <w:rsid w:val="00645BAD"/>
    <w:rsid w:val="00645F02"/>
    <w:rsid w:val="00646260"/>
    <w:rsid w:val="00646401"/>
    <w:rsid w:val="00646C57"/>
    <w:rsid w:val="006472C1"/>
    <w:rsid w:val="006473C8"/>
    <w:rsid w:val="006500AF"/>
    <w:rsid w:val="00650E73"/>
    <w:rsid w:val="00651239"/>
    <w:rsid w:val="006516B6"/>
    <w:rsid w:val="00651FA3"/>
    <w:rsid w:val="00652149"/>
    <w:rsid w:val="006522B6"/>
    <w:rsid w:val="0065247B"/>
    <w:rsid w:val="006527E5"/>
    <w:rsid w:val="00652ED9"/>
    <w:rsid w:val="00653608"/>
    <w:rsid w:val="00653FE5"/>
    <w:rsid w:val="0065485F"/>
    <w:rsid w:val="00655222"/>
    <w:rsid w:val="00655357"/>
    <w:rsid w:val="00655588"/>
    <w:rsid w:val="006555BC"/>
    <w:rsid w:val="006557F1"/>
    <w:rsid w:val="00655D54"/>
    <w:rsid w:val="00656070"/>
    <w:rsid w:val="00656798"/>
    <w:rsid w:val="006571C4"/>
    <w:rsid w:val="0065728B"/>
    <w:rsid w:val="00660B25"/>
    <w:rsid w:val="00660B76"/>
    <w:rsid w:val="00660DD1"/>
    <w:rsid w:val="00660EB3"/>
    <w:rsid w:val="00660F9A"/>
    <w:rsid w:val="00661012"/>
    <w:rsid w:val="006611AF"/>
    <w:rsid w:val="00661325"/>
    <w:rsid w:val="00661F3C"/>
    <w:rsid w:val="00662042"/>
    <w:rsid w:val="006623B3"/>
    <w:rsid w:val="00662507"/>
    <w:rsid w:val="00663168"/>
    <w:rsid w:val="0066347F"/>
    <w:rsid w:val="006636DB"/>
    <w:rsid w:val="00663B6E"/>
    <w:rsid w:val="00664832"/>
    <w:rsid w:val="0066533B"/>
    <w:rsid w:val="00665D86"/>
    <w:rsid w:val="00666E41"/>
    <w:rsid w:val="00667117"/>
    <w:rsid w:val="006672FD"/>
    <w:rsid w:val="00667500"/>
    <w:rsid w:val="00667630"/>
    <w:rsid w:val="006676DF"/>
    <w:rsid w:val="0066780C"/>
    <w:rsid w:val="00667A04"/>
    <w:rsid w:val="00667F82"/>
    <w:rsid w:val="00670100"/>
    <w:rsid w:val="00670D94"/>
    <w:rsid w:val="00670FD4"/>
    <w:rsid w:val="0067125A"/>
    <w:rsid w:val="00671630"/>
    <w:rsid w:val="00673C0D"/>
    <w:rsid w:val="00673F1E"/>
    <w:rsid w:val="0067404B"/>
    <w:rsid w:val="00674064"/>
    <w:rsid w:val="00674425"/>
    <w:rsid w:val="006747BB"/>
    <w:rsid w:val="0067494B"/>
    <w:rsid w:val="00674E50"/>
    <w:rsid w:val="006753A7"/>
    <w:rsid w:val="00675AB9"/>
    <w:rsid w:val="00675CA9"/>
    <w:rsid w:val="00675FEA"/>
    <w:rsid w:val="00676030"/>
    <w:rsid w:val="00676636"/>
    <w:rsid w:val="006769ED"/>
    <w:rsid w:val="006772B3"/>
    <w:rsid w:val="00677908"/>
    <w:rsid w:val="00677C64"/>
    <w:rsid w:val="006806A0"/>
    <w:rsid w:val="00680E60"/>
    <w:rsid w:val="0068143B"/>
    <w:rsid w:val="00682522"/>
    <w:rsid w:val="00682C90"/>
    <w:rsid w:val="0068311D"/>
    <w:rsid w:val="0068374B"/>
    <w:rsid w:val="00683987"/>
    <w:rsid w:val="00684055"/>
    <w:rsid w:val="006845E0"/>
    <w:rsid w:val="006848E9"/>
    <w:rsid w:val="0068536B"/>
    <w:rsid w:val="00686932"/>
    <w:rsid w:val="00686C17"/>
    <w:rsid w:val="00686DE8"/>
    <w:rsid w:val="00686F2E"/>
    <w:rsid w:val="00687928"/>
    <w:rsid w:val="006879FC"/>
    <w:rsid w:val="00687A25"/>
    <w:rsid w:val="006900C0"/>
    <w:rsid w:val="006906F3"/>
    <w:rsid w:val="00690A95"/>
    <w:rsid w:val="00691687"/>
    <w:rsid w:val="00691DD6"/>
    <w:rsid w:val="00691E30"/>
    <w:rsid w:val="00691F2C"/>
    <w:rsid w:val="0069208C"/>
    <w:rsid w:val="0069273C"/>
    <w:rsid w:val="00692F07"/>
    <w:rsid w:val="0069328F"/>
    <w:rsid w:val="006932A9"/>
    <w:rsid w:val="0069363A"/>
    <w:rsid w:val="00693926"/>
    <w:rsid w:val="00693C75"/>
    <w:rsid w:val="00694329"/>
    <w:rsid w:val="00694912"/>
    <w:rsid w:val="00694CF7"/>
    <w:rsid w:val="00694FAF"/>
    <w:rsid w:val="0069513C"/>
    <w:rsid w:val="006952BA"/>
    <w:rsid w:val="0069549A"/>
    <w:rsid w:val="00695E1D"/>
    <w:rsid w:val="0069684A"/>
    <w:rsid w:val="0069690E"/>
    <w:rsid w:val="00696AC5"/>
    <w:rsid w:val="006971FE"/>
    <w:rsid w:val="00697453"/>
    <w:rsid w:val="00697940"/>
    <w:rsid w:val="00697D1D"/>
    <w:rsid w:val="006A13AB"/>
    <w:rsid w:val="006A13EE"/>
    <w:rsid w:val="006A197E"/>
    <w:rsid w:val="006A1D7D"/>
    <w:rsid w:val="006A1D8F"/>
    <w:rsid w:val="006A2477"/>
    <w:rsid w:val="006A3033"/>
    <w:rsid w:val="006A3415"/>
    <w:rsid w:val="006A3824"/>
    <w:rsid w:val="006A3A10"/>
    <w:rsid w:val="006A3B19"/>
    <w:rsid w:val="006A3EC1"/>
    <w:rsid w:val="006A3F51"/>
    <w:rsid w:val="006A3F55"/>
    <w:rsid w:val="006A41EF"/>
    <w:rsid w:val="006A44AB"/>
    <w:rsid w:val="006A4AF8"/>
    <w:rsid w:val="006A4D1E"/>
    <w:rsid w:val="006A57AD"/>
    <w:rsid w:val="006A59C4"/>
    <w:rsid w:val="006A5C38"/>
    <w:rsid w:val="006A5CA6"/>
    <w:rsid w:val="006A6882"/>
    <w:rsid w:val="006A6A4C"/>
    <w:rsid w:val="006A7092"/>
    <w:rsid w:val="006A7857"/>
    <w:rsid w:val="006A7E25"/>
    <w:rsid w:val="006B146C"/>
    <w:rsid w:val="006B1541"/>
    <w:rsid w:val="006B21EE"/>
    <w:rsid w:val="006B24A9"/>
    <w:rsid w:val="006B24E0"/>
    <w:rsid w:val="006B257E"/>
    <w:rsid w:val="006B2C94"/>
    <w:rsid w:val="006B355D"/>
    <w:rsid w:val="006B3742"/>
    <w:rsid w:val="006B438B"/>
    <w:rsid w:val="006B4591"/>
    <w:rsid w:val="006B45CC"/>
    <w:rsid w:val="006B46D1"/>
    <w:rsid w:val="006B5A60"/>
    <w:rsid w:val="006B6BD1"/>
    <w:rsid w:val="006B6E8F"/>
    <w:rsid w:val="006B7176"/>
    <w:rsid w:val="006C01E5"/>
    <w:rsid w:val="006C062F"/>
    <w:rsid w:val="006C0819"/>
    <w:rsid w:val="006C0AA2"/>
    <w:rsid w:val="006C1DDC"/>
    <w:rsid w:val="006C1F58"/>
    <w:rsid w:val="006C22AF"/>
    <w:rsid w:val="006C2AC6"/>
    <w:rsid w:val="006C32F4"/>
    <w:rsid w:val="006C371C"/>
    <w:rsid w:val="006C3A5F"/>
    <w:rsid w:val="006C3CF1"/>
    <w:rsid w:val="006C400B"/>
    <w:rsid w:val="006C478F"/>
    <w:rsid w:val="006C5474"/>
    <w:rsid w:val="006C5756"/>
    <w:rsid w:val="006C5B28"/>
    <w:rsid w:val="006C5C0B"/>
    <w:rsid w:val="006C5CB3"/>
    <w:rsid w:val="006C5CF0"/>
    <w:rsid w:val="006C62E5"/>
    <w:rsid w:val="006C6595"/>
    <w:rsid w:val="006C6805"/>
    <w:rsid w:val="006C6A15"/>
    <w:rsid w:val="006C6ED5"/>
    <w:rsid w:val="006C7317"/>
    <w:rsid w:val="006C7732"/>
    <w:rsid w:val="006C79BE"/>
    <w:rsid w:val="006C7AF2"/>
    <w:rsid w:val="006C7E75"/>
    <w:rsid w:val="006D017A"/>
    <w:rsid w:val="006D0569"/>
    <w:rsid w:val="006D0720"/>
    <w:rsid w:val="006D07FE"/>
    <w:rsid w:val="006D0FF7"/>
    <w:rsid w:val="006D1226"/>
    <w:rsid w:val="006D1430"/>
    <w:rsid w:val="006D1453"/>
    <w:rsid w:val="006D200E"/>
    <w:rsid w:val="006D2A03"/>
    <w:rsid w:val="006D2B50"/>
    <w:rsid w:val="006D331C"/>
    <w:rsid w:val="006D46FF"/>
    <w:rsid w:val="006D4914"/>
    <w:rsid w:val="006D4D21"/>
    <w:rsid w:val="006D4F89"/>
    <w:rsid w:val="006D537D"/>
    <w:rsid w:val="006D55EC"/>
    <w:rsid w:val="006D5BBA"/>
    <w:rsid w:val="006D5C40"/>
    <w:rsid w:val="006D5D4D"/>
    <w:rsid w:val="006D5ED2"/>
    <w:rsid w:val="006D66C4"/>
    <w:rsid w:val="006D7312"/>
    <w:rsid w:val="006D736F"/>
    <w:rsid w:val="006D7B5D"/>
    <w:rsid w:val="006E0445"/>
    <w:rsid w:val="006E08F6"/>
    <w:rsid w:val="006E120E"/>
    <w:rsid w:val="006E12F5"/>
    <w:rsid w:val="006E141B"/>
    <w:rsid w:val="006E1DD3"/>
    <w:rsid w:val="006E20AD"/>
    <w:rsid w:val="006E2F4D"/>
    <w:rsid w:val="006E3485"/>
    <w:rsid w:val="006E36DE"/>
    <w:rsid w:val="006E3B4C"/>
    <w:rsid w:val="006E3CD7"/>
    <w:rsid w:val="006E3DDE"/>
    <w:rsid w:val="006E423E"/>
    <w:rsid w:val="006E46A7"/>
    <w:rsid w:val="006E4B67"/>
    <w:rsid w:val="006E4B6B"/>
    <w:rsid w:val="006E4BF2"/>
    <w:rsid w:val="006E5295"/>
    <w:rsid w:val="006E57A4"/>
    <w:rsid w:val="006E57F8"/>
    <w:rsid w:val="006E5974"/>
    <w:rsid w:val="006E5D0F"/>
    <w:rsid w:val="006E5DBF"/>
    <w:rsid w:val="006E60E6"/>
    <w:rsid w:val="006E6259"/>
    <w:rsid w:val="006E67C3"/>
    <w:rsid w:val="006E67C6"/>
    <w:rsid w:val="006E6A36"/>
    <w:rsid w:val="006E6A44"/>
    <w:rsid w:val="006E6FF8"/>
    <w:rsid w:val="006E71F6"/>
    <w:rsid w:val="006E7A19"/>
    <w:rsid w:val="006E7EFB"/>
    <w:rsid w:val="006F0F75"/>
    <w:rsid w:val="006F109A"/>
    <w:rsid w:val="006F1267"/>
    <w:rsid w:val="006F16CF"/>
    <w:rsid w:val="006F1A20"/>
    <w:rsid w:val="006F1C46"/>
    <w:rsid w:val="006F1D04"/>
    <w:rsid w:val="006F2031"/>
    <w:rsid w:val="006F23CC"/>
    <w:rsid w:val="006F2782"/>
    <w:rsid w:val="006F2A25"/>
    <w:rsid w:val="006F2CB9"/>
    <w:rsid w:val="006F2E9B"/>
    <w:rsid w:val="006F3030"/>
    <w:rsid w:val="006F3339"/>
    <w:rsid w:val="006F33B1"/>
    <w:rsid w:val="006F3430"/>
    <w:rsid w:val="006F38BE"/>
    <w:rsid w:val="006F3B00"/>
    <w:rsid w:val="006F3B37"/>
    <w:rsid w:val="006F3C47"/>
    <w:rsid w:val="006F3CB1"/>
    <w:rsid w:val="006F3D1A"/>
    <w:rsid w:val="006F3D3B"/>
    <w:rsid w:val="006F3EE8"/>
    <w:rsid w:val="006F442A"/>
    <w:rsid w:val="006F4A36"/>
    <w:rsid w:val="006F4FDE"/>
    <w:rsid w:val="006F51C0"/>
    <w:rsid w:val="006F5250"/>
    <w:rsid w:val="006F536E"/>
    <w:rsid w:val="006F5B32"/>
    <w:rsid w:val="006F5BC7"/>
    <w:rsid w:val="006F5FCE"/>
    <w:rsid w:val="006F61D7"/>
    <w:rsid w:val="006F66FA"/>
    <w:rsid w:val="007009BB"/>
    <w:rsid w:val="00700DC3"/>
    <w:rsid w:val="007012D1"/>
    <w:rsid w:val="00701300"/>
    <w:rsid w:val="007013CA"/>
    <w:rsid w:val="00701553"/>
    <w:rsid w:val="00701850"/>
    <w:rsid w:val="00701863"/>
    <w:rsid w:val="00701B68"/>
    <w:rsid w:val="00701EF6"/>
    <w:rsid w:val="007027E6"/>
    <w:rsid w:val="00702A9E"/>
    <w:rsid w:val="00702E29"/>
    <w:rsid w:val="00703C4D"/>
    <w:rsid w:val="00703F0E"/>
    <w:rsid w:val="0070454C"/>
    <w:rsid w:val="007045C5"/>
    <w:rsid w:val="00704822"/>
    <w:rsid w:val="00705A0F"/>
    <w:rsid w:val="00706AF9"/>
    <w:rsid w:val="00707086"/>
    <w:rsid w:val="00707805"/>
    <w:rsid w:val="00707B06"/>
    <w:rsid w:val="00707B5D"/>
    <w:rsid w:val="00707CEA"/>
    <w:rsid w:val="00710A73"/>
    <w:rsid w:val="00710FA2"/>
    <w:rsid w:val="00711005"/>
    <w:rsid w:val="0071145B"/>
    <w:rsid w:val="007115E9"/>
    <w:rsid w:val="00711825"/>
    <w:rsid w:val="00711A41"/>
    <w:rsid w:val="00711F42"/>
    <w:rsid w:val="00712481"/>
    <w:rsid w:val="0071248E"/>
    <w:rsid w:val="00712F80"/>
    <w:rsid w:val="00713070"/>
    <w:rsid w:val="00713137"/>
    <w:rsid w:val="00713AE6"/>
    <w:rsid w:val="00713C2B"/>
    <w:rsid w:val="00714151"/>
    <w:rsid w:val="00714154"/>
    <w:rsid w:val="007142E9"/>
    <w:rsid w:val="00714440"/>
    <w:rsid w:val="00714A6B"/>
    <w:rsid w:val="00714CAB"/>
    <w:rsid w:val="00714D30"/>
    <w:rsid w:val="00714D35"/>
    <w:rsid w:val="007156DC"/>
    <w:rsid w:val="00715B29"/>
    <w:rsid w:val="00715BB7"/>
    <w:rsid w:val="00715E73"/>
    <w:rsid w:val="007160CA"/>
    <w:rsid w:val="0071640A"/>
    <w:rsid w:val="00716616"/>
    <w:rsid w:val="00716992"/>
    <w:rsid w:val="00716A76"/>
    <w:rsid w:val="00716D43"/>
    <w:rsid w:val="00717B0F"/>
    <w:rsid w:val="00720236"/>
    <w:rsid w:val="00720A76"/>
    <w:rsid w:val="00720AD6"/>
    <w:rsid w:val="0072124A"/>
    <w:rsid w:val="0072172B"/>
    <w:rsid w:val="00722290"/>
    <w:rsid w:val="00722513"/>
    <w:rsid w:val="007225FE"/>
    <w:rsid w:val="00723089"/>
    <w:rsid w:val="007231A5"/>
    <w:rsid w:val="00723757"/>
    <w:rsid w:val="00723B31"/>
    <w:rsid w:val="00723C09"/>
    <w:rsid w:val="00723FA9"/>
    <w:rsid w:val="007240B2"/>
    <w:rsid w:val="0072412E"/>
    <w:rsid w:val="00724259"/>
    <w:rsid w:val="00724DBD"/>
    <w:rsid w:val="00725022"/>
    <w:rsid w:val="00725D04"/>
    <w:rsid w:val="0072612A"/>
    <w:rsid w:val="007263B4"/>
    <w:rsid w:val="00726598"/>
    <w:rsid w:val="00726A5B"/>
    <w:rsid w:val="00726DF6"/>
    <w:rsid w:val="00726EC3"/>
    <w:rsid w:val="007272BC"/>
    <w:rsid w:val="00727DFF"/>
    <w:rsid w:val="00730077"/>
    <w:rsid w:val="00730763"/>
    <w:rsid w:val="0073151F"/>
    <w:rsid w:val="00731909"/>
    <w:rsid w:val="0073214F"/>
    <w:rsid w:val="0073278F"/>
    <w:rsid w:val="00732E67"/>
    <w:rsid w:val="00733457"/>
    <w:rsid w:val="00733622"/>
    <w:rsid w:val="007341BC"/>
    <w:rsid w:val="0073467A"/>
    <w:rsid w:val="00734DAD"/>
    <w:rsid w:val="00734F84"/>
    <w:rsid w:val="00735015"/>
    <w:rsid w:val="0073502A"/>
    <w:rsid w:val="007351E7"/>
    <w:rsid w:val="00735282"/>
    <w:rsid w:val="0073533F"/>
    <w:rsid w:val="007353FE"/>
    <w:rsid w:val="00735465"/>
    <w:rsid w:val="007357B9"/>
    <w:rsid w:val="00735AD3"/>
    <w:rsid w:val="007361F1"/>
    <w:rsid w:val="0073642F"/>
    <w:rsid w:val="007368E2"/>
    <w:rsid w:val="007372E8"/>
    <w:rsid w:val="007379CC"/>
    <w:rsid w:val="00737A3A"/>
    <w:rsid w:val="00740376"/>
    <w:rsid w:val="0074088D"/>
    <w:rsid w:val="00740B22"/>
    <w:rsid w:val="00740B3C"/>
    <w:rsid w:val="00740F9F"/>
    <w:rsid w:val="007412CB"/>
    <w:rsid w:val="00741794"/>
    <w:rsid w:val="00741D14"/>
    <w:rsid w:val="00742050"/>
    <w:rsid w:val="00742172"/>
    <w:rsid w:val="00742208"/>
    <w:rsid w:val="0074240E"/>
    <w:rsid w:val="00742E94"/>
    <w:rsid w:val="00742EDA"/>
    <w:rsid w:val="007432F2"/>
    <w:rsid w:val="00743349"/>
    <w:rsid w:val="00743F81"/>
    <w:rsid w:val="007440BB"/>
    <w:rsid w:val="007443A5"/>
    <w:rsid w:val="00744585"/>
    <w:rsid w:val="007451AE"/>
    <w:rsid w:val="007455CA"/>
    <w:rsid w:val="00745634"/>
    <w:rsid w:val="007457C9"/>
    <w:rsid w:val="00745972"/>
    <w:rsid w:val="00746F79"/>
    <w:rsid w:val="007475F3"/>
    <w:rsid w:val="00750105"/>
    <w:rsid w:val="007505FF"/>
    <w:rsid w:val="00750A01"/>
    <w:rsid w:val="00750A18"/>
    <w:rsid w:val="00750AAC"/>
    <w:rsid w:val="00750D39"/>
    <w:rsid w:val="00751259"/>
    <w:rsid w:val="00751845"/>
    <w:rsid w:val="007518C8"/>
    <w:rsid w:val="00751C1D"/>
    <w:rsid w:val="00751C9C"/>
    <w:rsid w:val="00751F97"/>
    <w:rsid w:val="00752009"/>
    <w:rsid w:val="00752253"/>
    <w:rsid w:val="00752443"/>
    <w:rsid w:val="007525E6"/>
    <w:rsid w:val="00752884"/>
    <w:rsid w:val="00752F22"/>
    <w:rsid w:val="007532F1"/>
    <w:rsid w:val="00753694"/>
    <w:rsid w:val="007538E9"/>
    <w:rsid w:val="00753982"/>
    <w:rsid w:val="00753A16"/>
    <w:rsid w:val="00753C48"/>
    <w:rsid w:val="007544BB"/>
    <w:rsid w:val="007544E4"/>
    <w:rsid w:val="00754D30"/>
    <w:rsid w:val="00754F68"/>
    <w:rsid w:val="00755326"/>
    <w:rsid w:val="007555E2"/>
    <w:rsid w:val="007561BC"/>
    <w:rsid w:val="0075655F"/>
    <w:rsid w:val="007565A3"/>
    <w:rsid w:val="0075708D"/>
    <w:rsid w:val="0075760D"/>
    <w:rsid w:val="00760A5A"/>
    <w:rsid w:val="00761942"/>
    <w:rsid w:val="00761B7B"/>
    <w:rsid w:val="00761FA9"/>
    <w:rsid w:val="00762217"/>
    <w:rsid w:val="0076233B"/>
    <w:rsid w:val="00762C58"/>
    <w:rsid w:val="00762D1C"/>
    <w:rsid w:val="007630CD"/>
    <w:rsid w:val="007631B1"/>
    <w:rsid w:val="007633E3"/>
    <w:rsid w:val="00763E22"/>
    <w:rsid w:val="0076432B"/>
    <w:rsid w:val="007649DC"/>
    <w:rsid w:val="00764B0D"/>
    <w:rsid w:val="00764BE8"/>
    <w:rsid w:val="0076524F"/>
    <w:rsid w:val="0076535F"/>
    <w:rsid w:val="00765B51"/>
    <w:rsid w:val="00765DF4"/>
    <w:rsid w:val="00765EB0"/>
    <w:rsid w:val="00765FA1"/>
    <w:rsid w:val="00766328"/>
    <w:rsid w:val="00766529"/>
    <w:rsid w:val="007666C6"/>
    <w:rsid w:val="007667CB"/>
    <w:rsid w:val="00766EA6"/>
    <w:rsid w:val="00766F63"/>
    <w:rsid w:val="0076736F"/>
    <w:rsid w:val="007675BC"/>
    <w:rsid w:val="00770242"/>
    <w:rsid w:val="007702C8"/>
    <w:rsid w:val="00770907"/>
    <w:rsid w:val="00770EF8"/>
    <w:rsid w:val="00771631"/>
    <w:rsid w:val="00771C72"/>
    <w:rsid w:val="00771D65"/>
    <w:rsid w:val="00772435"/>
    <w:rsid w:val="00772528"/>
    <w:rsid w:val="00772D13"/>
    <w:rsid w:val="00772E86"/>
    <w:rsid w:val="00773089"/>
    <w:rsid w:val="007734F2"/>
    <w:rsid w:val="007735E8"/>
    <w:rsid w:val="00773B73"/>
    <w:rsid w:val="007746F2"/>
    <w:rsid w:val="00774CF6"/>
    <w:rsid w:val="007757F4"/>
    <w:rsid w:val="0077580C"/>
    <w:rsid w:val="0077649B"/>
    <w:rsid w:val="007766B7"/>
    <w:rsid w:val="00776865"/>
    <w:rsid w:val="007769BA"/>
    <w:rsid w:val="0077708A"/>
    <w:rsid w:val="00777337"/>
    <w:rsid w:val="007774DB"/>
    <w:rsid w:val="007776B4"/>
    <w:rsid w:val="00777998"/>
    <w:rsid w:val="007779A5"/>
    <w:rsid w:val="007779B5"/>
    <w:rsid w:val="00777ABB"/>
    <w:rsid w:val="00777E09"/>
    <w:rsid w:val="00781208"/>
    <w:rsid w:val="00781636"/>
    <w:rsid w:val="00781AB0"/>
    <w:rsid w:val="0078261F"/>
    <w:rsid w:val="00782950"/>
    <w:rsid w:val="00782D59"/>
    <w:rsid w:val="00783717"/>
    <w:rsid w:val="00783865"/>
    <w:rsid w:val="0078474C"/>
    <w:rsid w:val="00784A27"/>
    <w:rsid w:val="00784B32"/>
    <w:rsid w:val="00784EC9"/>
    <w:rsid w:val="00785396"/>
    <w:rsid w:val="007858BF"/>
    <w:rsid w:val="00785C13"/>
    <w:rsid w:val="00785F01"/>
    <w:rsid w:val="0078646D"/>
    <w:rsid w:val="00786688"/>
    <w:rsid w:val="00786BE8"/>
    <w:rsid w:val="0078712C"/>
    <w:rsid w:val="0078722A"/>
    <w:rsid w:val="007873AC"/>
    <w:rsid w:val="007877CE"/>
    <w:rsid w:val="00787D09"/>
    <w:rsid w:val="00790824"/>
    <w:rsid w:val="00790874"/>
    <w:rsid w:val="00790AE0"/>
    <w:rsid w:val="0079127A"/>
    <w:rsid w:val="0079136F"/>
    <w:rsid w:val="0079146B"/>
    <w:rsid w:val="00791FB0"/>
    <w:rsid w:val="007921C6"/>
    <w:rsid w:val="007921ED"/>
    <w:rsid w:val="00792822"/>
    <w:rsid w:val="0079299B"/>
    <w:rsid w:val="00793231"/>
    <w:rsid w:val="00793ACC"/>
    <w:rsid w:val="00793C46"/>
    <w:rsid w:val="00793CAF"/>
    <w:rsid w:val="00793D88"/>
    <w:rsid w:val="00793EB2"/>
    <w:rsid w:val="007942E2"/>
    <w:rsid w:val="00794728"/>
    <w:rsid w:val="00794AF0"/>
    <w:rsid w:val="00794C82"/>
    <w:rsid w:val="00795143"/>
    <w:rsid w:val="00795676"/>
    <w:rsid w:val="00795735"/>
    <w:rsid w:val="00795B36"/>
    <w:rsid w:val="00795E0E"/>
    <w:rsid w:val="00796156"/>
    <w:rsid w:val="007962EB"/>
    <w:rsid w:val="007963F2"/>
    <w:rsid w:val="007965A5"/>
    <w:rsid w:val="0079673D"/>
    <w:rsid w:val="007969EE"/>
    <w:rsid w:val="007972A1"/>
    <w:rsid w:val="007973CC"/>
    <w:rsid w:val="00797464"/>
    <w:rsid w:val="00797549"/>
    <w:rsid w:val="0079754F"/>
    <w:rsid w:val="00797730"/>
    <w:rsid w:val="007978E3"/>
    <w:rsid w:val="00797A2F"/>
    <w:rsid w:val="00797BD7"/>
    <w:rsid w:val="007A0BE7"/>
    <w:rsid w:val="007A0C01"/>
    <w:rsid w:val="007A0ED0"/>
    <w:rsid w:val="007A1376"/>
    <w:rsid w:val="007A1CC7"/>
    <w:rsid w:val="007A1E9B"/>
    <w:rsid w:val="007A2043"/>
    <w:rsid w:val="007A26C3"/>
    <w:rsid w:val="007A2CDB"/>
    <w:rsid w:val="007A34F4"/>
    <w:rsid w:val="007A3CBC"/>
    <w:rsid w:val="007A4548"/>
    <w:rsid w:val="007A47C4"/>
    <w:rsid w:val="007A4D12"/>
    <w:rsid w:val="007A530C"/>
    <w:rsid w:val="007A538D"/>
    <w:rsid w:val="007A5536"/>
    <w:rsid w:val="007A55DF"/>
    <w:rsid w:val="007A600F"/>
    <w:rsid w:val="007A6433"/>
    <w:rsid w:val="007A66B3"/>
    <w:rsid w:val="007A6976"/>
    <w:rsid w:val="007A6DAB"/>
    <w:rsid w:val="007A73A9"/>
    <w:rsid w:val="007A76EA"/>
    <w:rsid w:val="007A7719"/>
    <w:rsid w:val="007A7CAD"/>
    <w:rsid w:val="007B01ED"/>
    <w:rsid w:val="007B0361"/>
    <w:rsid w:val="007B0A91"/>
    <w:rsid w:val="007B0A98"/>
    <w:rsid w:val="007B0BA3"/>
    <w:rsid w:val="007B119A"/>
    <w:rsid w:val="007B1279"/>
    <w:rsid w:val="007B13B0"/>
    <w:rsid w:val="007B1C99"/>
    <w:rsid w:val="007B2217"/>
    <w:rsid w:val="007B29B0"/>
    <w:rsid w:val="007B2BCA"/>
    <w:rsid w:val="007B39EF"/>
    <w:rsid w:val="007B4063"/>
    <w:rsid w:val="007B45E8"/>
    <w:rsid w:val="007B47B6"/>
    <w:rsid w:val="007B5288"/>
    <w:rsid w:val="007B53CA"/>
    <w:rsid w:val="007B5C5E"/>
    <w:rsid w:val="007B5E80"/>
    <w:rsid w:val="007B62D8"/>
    <w:rsid w:val="007B63CE"/>
    <w:rsid w:val="007B6B67"/>
    <w:rsid w:val="007B7134"/>
    <w:rsid w:val="007B7A08"/>
    <w:rsid w:val="007C0583"/>
    <w:rsid w:val="007C0E3A"/>
    <w:rsid w:val="007C0F80"/>
    <w:rsid w:val="007C1127"/>
    <w:rsid w:val="007C198E"/>
    <w:rsid w:val="007C19F8"/>
    <w:rsid w:val="007C1C18"/>
    <w:rsid w:val="007C1D6C"/>
    <w:rsid w:val="007C1D73"/>
    <w:rsid w:val="007C243E"/>
    <w:rsid w:val="007C2760"/>
    <w:rsid w:val="007C2A69"/>
    <w:rsid w:val="007C2DAF"/>
    <w:rsid w:val="007C3142"/>
    <w:rsid w:val="007C3703"/>
    <w:rsid w:val="007C3D41"/>
    <w:rsid w:val="007C3FAA"/>
    <w:rsid w:val="007C427B"/>
    <w:rsid w:val="007C4608"/>
    <w:rsid w:val="007C4D4B"/>
    <w:rsid w:val="007C4F71"/>
    <w:rsid w:val="007C50CC"/>
    <w:rsid w:val="007C579D"/>
    <w:rsid w:val="007C57D5"/>
    <w:rsid w:val="007C584A"/>
    <w:rsid w:val="007C5BCB"/>
    <w:rsid w:val="007C5E04"/>
    <w:rsid w:val="007C6362"/>
    <w:rsid w:val="007C68AF"/>
    <w:rsid w:val="007C7019"/>
    <w:rsid w:val="007C72AA"/>
    <w:rsid w:val="007C7CD4"/>
    <w:rsid w:val="007D0221"/>
    <w:rsid w:val="007D0351"/>
    <w:rsid w:val="007D03FF"/>
    <w:rsid w:val="007D05C3"/>
    <w:rsid w:val="007D098B"/>
    <w:rsid w:val="007D0C86"/>
    <w:rsid w:val="007D0D26"/>
    <w:rsid w:val="007D10ED"/>
    <w:rsid w:val="007D1192"/>
    <w:rsid w:val="007D1711"/>
    <w:rsid w:val="007D1FC6"/>
    <w:rsid w:val="007D257C"/>
    <w:rsid w:val="007D3008"/>
    <w:rsid w:val="007D35C5"/>
    <w:rsid w:val="007D39A6"/>
    <w:rsid w:val="007D3D0D"/>
    <w:rsid w:val="007D3FCE"/>
    <w:rsid w:val="007D4DA2"/>
    <w:rsid w:val="007D4E21"/>
    <w:rsid w:val="007D5223"/>
    <w:rsid w:val="007D5298"/>
    <w:rsid w:val="007D5960"/>
    <w:rsid w:val="007D5C4E"/>
    <w:rsid w:val="007D5D84"/>
    <w:rsid w:val="007D5E09"/>
    <w:rsid w:val="007D6061"/>
    <w:rsid w:val="007D61E4"/>
    <w:rsid w:val="007D6695"/>
    <w:rsid w:val="007D68FF"/>
    <w:rsid w:val="007D7894"/>
    <w:rsid w:val="007D7986"/>
    <w:rsid w:val="007D7AE9"/>
    <w:rsid w:val="007D7BC3"/>
    <w:rsid w:val="007D7C93"/>
    <w:rsid w:val="007D7E84"/>
    <w:rsid w:val="007E0C67"/>
    <w:rsid w:val="007E1688"/>
    <w:rsid w:val="007E1692"/>
    <w:rsid w:val="007E2755"/>
    <w:rsid w:val="007E2CD6"/>
    <w:rsid w:val="007E3149"/>
    <w:rsid w:val="007E39F8"/>
    <w:rsid w:val="007E3D87"/>
    <w:rsid w:val="007E4051"/>
    <w:rsid w:val="007E4537"/>
    <w:rsid w:val="007E4D10"/>
    <w:rsid w:val="007E4ECC"/>
    <w:rsid w:val="007E508E"/>
    <w:rsid w:val="007E53C2"/>
    <w:rsid w:val="007E55B3"/>
    <w:rsid w:val="007E55EE"/>
    <w:rsid w:val="007E5C29"/>
    <w:rsid w:val="007E6083"/>
    <w:rsid w:val="007E60EE"/>
    <w:rsid w:val="007E70CA"/>
    <w:rsid w:val="007E73C2"/>
    <w:rsid w:val="007E74F8"/>
    <w:rsid w:val="007E75DE"/>
    <w:rsid w:val="007E7986"/>
    <w:rsid w:val="007F0009"/>
    <w:rsid w:val="007F0313"/>
    <w:rsid w:val="007F07AA"/>
    <w:rsid w:val="007F0897"/>
    <w:rsid w:val="007F0A4D"/>
    <w:rsid w:val="007F0F09"/>
    <w:rsid w:val="007F1056"/>
    <w:rsid w:val="007F116B"/>
    <w:rsid w:val="007F19B5"/>
    <w:rsid w:val="007F1BA8"/>
    <w:rsid w:val="007F1BEF"/>
    <w:rsid w:val="007F1C27"/>
    <w:rsid w:val="007F201E"/>
    <w:rsid w:val="007F245E"/>
    <w:rsid w:val="007F2628"/>
    <w:rsid w:val="007F277F"/>
    <w:rsid w:val="007F3482"/>
    <w:rsid w:val="007F396D"/>
    <w:rsid w:val="007F3A59"/>
    <w:rsid w:val="007F3BEB"/>
    <w:rsid w:val="007F3DAA"/>
    <w:rsid w:val="007F421F"/>
    <w:rsid w:val="007F454F"/>
    <w:rsid w:val="007F45BF"/>
    <w:rsid w:val="007F4C06"/>
    <w:rsid w:val="007F4D21"/>
    <w:rsid w:val="007F523E"/>
    <w:rsid w:val="007F6288"/>
    <w:rsid w:val="007F6309"/>
    <w:rsid w:val="007F642F"/>
    <w:rsid w:val="007F6B99"/>
    <w:rsid w:val="007F6C8F"/>
    <w:rsid w:val="007F713A"/>
    <w:rsid w:val="007F72E9"/>
    <w:rsid w:val="007F73FD"/>
    <w:rsid w:val="007F743E"/>
    <w:rsid w:val="007F7726"/>
    <w:rsid w:val="007F7AA8"/>
    <w:rsid w:val="008001FA"/>
    <w:rsid w:val="008003A6"/>
    <w:rsid w:val="00800FE3"/>
    <w:rsid w:val="0080183D"/>
    <w:rsid w:val="0080186F"/>
    <w:rsid w:val="00801892"/>
    <w:rsid w:val="00801D59"/>
    <w:rsid w:val="00802208"/>
    <w:rsid w:val="00802628"/>
    <w:rsid w:val="00802717"/>
    <w:rsid w:val="00803480"/>
    <w:rsid w:val="008036A1"/>
    <w:rsid w:val="008038EC"/>
    <w:rsid w:val="00803A1B"/>
    <w:rsid w:val="008040D3"/>
    <w:rsid w:val="008040ED"/>
    <w:rsid w:val="00804762"/>
    <w:rsid w:val="00804BCC"/>
    <w:rsid w:val="00804E76"/>
    <w:rsid w:val="00805085"/>
    <w:rsid w:val="00805FAE"/>
    <w:rsid w:val="00806539"/>
    <w:rsid w:val="00806779"/>
    <w:rsid w:val="0080684D"/>
    <w:rsid w:val="00806BB7"/>
    <w:rsid w:val="0080749A"/>
    <w:rsid w:val="008074A6"/>
    <w:rsid w:val="0080799A"/>
    <w:rsid w:val="00807B48"/>
    <w:rsid w:val="00807BD3"/>
    <w:rsid w:val="00807CDC"/>
    <w:rsid w:val="00810400"/>
    <w:rsid w:val="00810D5E"/>
    <w:rsid w:val="00811886"/>
    <w:rsid w:val="00812291"/>
    <w:rsid w:val="00812B18"/>
    <w:rsid w:val="008130E0"/>
    <w:rsid w:val="00813111"/>
    <w:rsid w:val="008131B1"/>
    <w:rsid w:val="00813219"/>
    <w:rsid w:val="0081335A"/>
    <w:rsid w:val="00813466"/>
    <w:rsid w:val="008136BB"/>
    <w:rsid w:val="00813CE8"/>
    <w:rsid w:val="00813E00"/>
    <w:rsid w:val="008141C9"/>
    <w:rsid w:val="00814CD6"/>
    <w:rsid w:val="00814E55"/>
    <w:rsid w:val="008155C7"/>
    <w:rsid w:val="0081632F"/>
    <w:rsid w:val="00816A85"/>
    <w:rsid w:val="00816ABA"/>
    <w:rsid w:val="00816B47"/>
    <w:rsid w:val="008171B0"/>
    <w:rsid w:val="0081741C"/>
    <w:rsid w:val="00817BDD"/>
    <w:rsid w:val="00817CE4"/>
    <w:rsid w:val="008202B0"/>
    <w:rsid w:val="008206D0"/>
    <w:rsid w:val="008216A4"/>
    <w:rsid w:val="00822198"/>
    <w:rsid w:val="00822200"/>
    <w:rsid w:val="0082223C"/>
    <w:rsid w:val="008229CD"/>
    <w:rsid w:val="00822B62"/>
    <w:rsid w:val="00822BEA"/>
    <w:rsid w:val="00822F12"/>
    <w:rsid w:val="0082316B"/>
    <w:rsid w:val="00823193"/>
    <w:rsid w:val="0082332D"/>
    <w:rsid w:val="00823553"/>
    <w:rsid w:val="00823776"/>
    <w:rsid w:val="008237B3"/>
    <w:rsid w:val="008238A2"/>
    <w:rsid w:val="00823A19"/>
    <w:rsid w:val="00823F04"/>
    <w:rsid w:val="008249A3"/>
    <w:rsid w:val="00825400"/>
    <w:rsid w:val="008256F1"/>
    <w:rsid w:val="00825765"/>
    <w:rsid w:val="0082645A"/>
    <w:rsid w:val="008264ED"/>
    <w:rsid w:val="00826892"/>
    <w:rsid w:val="008268FD"/>
    <w:rsid w:val="00826C61"/>
    <w:rsid w:val="008271A0"/>
    <w:rsid w:val="00827328"/>
    <w:rsid w:val="00827A31"/>
    <w:rsid w:val="00827A94"/>
    <w:rsid w:val="00827D14"/>
    <w:rsid w:val="00827F32"/>
    <w:rsid w:val="008302C5"/>
    <w:rsid w:val="00830463"/>
    <w:rsid w:val="0083047F"/>
    <w:rsid w:val="00830A17"/>
    <w:rsid w:val="00830FD8"/>
    <w:rsid w:val="0083137F"/>
    <w:rsid w:val="0083150D"/>
    <w:rsid w:val="00831630"/>
    <w:rsid w:val="00831870"/>
    <w:rsid w:val="00831E2A"/>
    <w:rsid w:val="00831F81"/>
    <w:rsid w:val="0083228B"/>
    <w:rsid w:val="00832325"/>
    <w:rsid w:val="00832BCF"/>
    <w:rsid w:val="00832E5C"/>
    <w:rsid w:val="00833234"/>
    <w:rsid w:val="008332C5"/>
    <w:rsid w:val="008334CB"/>
    <w:rsid w:val="00833F08"/>
    <w:rsid w:val="0083444F"/>
    <w:rsid w:val="00834756"/>
    <w:rsid w:val="00834BC1"/>
    <w:rsid w:val="00834FF9"/>
    <w:rsid w:val="00835241"/>
    <w:rsid w:val="008352DB"/>
    <w:rsid w:val="008354A3"/>
    <w:rsid w:val="0083597C"/>
    <w:rsid w:val="008359B6"/>
    <w:rsid w:val="00835B47"/>
    <w:rsid w:val="00835DB3"/>
    <w:rsid w:val="00835EB9"/>
    <w:rsid w:val="00836265"/>
    <w:rsid w:val="00836542"/>
    <w:rsid w:val="00836613"/>
    <w:rsid w:val="008374CE"/>
    <w:rsid w:val="008376FF"/>
    <w:rsid w:val="008377F3"/>
    <w:rsid w:val="008379BB"/>
    <w:rsid w:val="00840179"/>
    <w:rsid w:val="00840279"/>
    <w:rsid w:val="0084097F"/>
    <w:rsid w:val="00840B65"/>
    <w:rsid w:val="00840E0E"/>
    <w:rsid w:val="00841379"/>
    <w:rsid w:val="0084193A"/>
    <w:rsid w:val="008421AC"/>
    <w:rsid w:val="008422CD"/>
    <w:rsid w:val="008422FC"/>
    <w:rsid w:val="00842A7F"/>
    <w:rsid w:val="00842B52"/>
    <w:rsid w:val="00842D42"/>
    <w:rsid w:val="00842E96"/>
    <w:rsid w:val="00843185"/>
    <w:rsid w:val="008431A3"/>
    <w:rsid w:val="0084371B"/>
    <w:rsid w:val="008444BD"/>
    <w:rsid w:val="008446BE"/>
    <w:rsid w:val="00844C3E"/>
    <w:rsid w:val="00844CA1"/>
    <w:rsid w:val="00845293"/>
    <w:rsid w:val="00845528"/>
    <w:rsid w:val="008459A3"/>
    <w:rsid w:val="008462FB"/>
    <w:rsid w:val="00846CFC"/>
    <w:rsid w:val="00846E4D"/>
    <w:rsid w:val="00847724"/>
    <w:rsid w:val="00850028"/>
    <w:rsid w:val="00850055"/>
    <w:rsid w:val="00850204"/>
    <w:rsid w:val="00850280"/>
    <w:rsid w:val="0085028F"/>
    <w:rsid w:val="0085091C"/>
    <w:rsid w:val="00850C2F"/>
    <w:rsid w:val="00850C55"/>
    <w:rsid w:val="00850C7C"/>
    <w:rsid w:val="008512D2"/>
    <w:rsid w:val="00851358"/>
    <w:rsid w:val="00851366"/>
    <w:rsid w:val="008516FA"/>
    <w:rsid w:val="008519B5"/>
    <w:rsid w:val="00851D54"/>
    <w:rsid w:val="00851FDC"/>
    <w:rsid w:val="00852358"/>
    <w:rsid w:val="008528BA"/>
    <w:rsid w:val="008533BA"/>
    <w:rsid w:val="00853D7E"/>
    <w:rsid w:val="00853DBC"/>
    <w:rsid w:val="008542B1"/>
    <w:rsid w:val="0085448D"/>
    <w:rsid w:val="00854937"/>
    <w:rsid w:val="00854C4D"/>
    <w:rsid w:val="0085518A"/>
    <w:rsid w:val="008554AB"/>
    <w:rsid w:val="008554D6"/>
    <w:rsid w:val="0085561E"/>
    <w:rsid w:val="00855F75"/>
    <w:rsid w:val="0085715A"/>
    <w:rsid w:val="0085747D"/>
    <w:rsid w:val="0085752F"/>
    <w:rsid w:val="00857D4E"/>
    <w:rsid w:val="008604E4"/>
    <w:rsid w:val="00860631"/>
    <w:rsid w:val="0086095A"/>
    <w:rsid w:val="00860B3D"/>
    <w:rsid w:val="0086113D"/>
    <w:rsid w:val="00861860"/>
    <w:rsid w:val="00861BBA"/>
    <w:rsid w:val="00861C5F"/>
    <w:rsid w:val="00861D5D"/>
    <w:rsid w:val="00861D8B"/>
    <w:rsid w:val="00862397"/>
    <w:rsid w:val="008628DB"/>
    <w:rsid w:val="00862AAB"/>
    <w:rsid w:val="00862BD8"/>
    <w:rsid w:val="00862DD0"/>
    <w:rsid w:val="0086354A"/>
    <w:rsid w:val="00863773"/>
    <w:rsid w:val="00863815"/>
    <w:rsid w:val="008639F9"/>
    <w:rsid w:val="00863A29"/>
    <w:rsid w:val="00863A93"/>
    <w:rsid w:val="00863E42"/>
    <w:rsid w:val="0086462F"/>
    <w:rsid w:val="00864680"/>
    <w:rsid w:val="008647D2"/>
    <w:rsid w:val="00865BAB"/>
    <w:rsid w:val="0086611E"/>
    <w:rsid w:val="00866339"/>
    <w:rsid w:val="00866BFE"/>
    <w:rsid w:val="00866FD9"/>
    <w:rsid w:val="00867DFA"/>
    <w:rsid w:val="008705E7"/>
    <w:rsid w:val="008707C8"/>
    <w:rsid w:val="00870D3D"/>
    <w:rsid w:val="008717F2"/>
    <w:rsid w:val="00871C07"/>
    <w:rsid w:val="00872028"/>
    <w:rsid w:val="00872B77"/>
    <w:rsid w:val="00873324"/>
    <w:rsid w:val="008734B4"/>
    <w:rsid w:val="00873813"/>
    <w:rsid w:val="00873D34"/>
    <w:rsid w:val="00873F96"/>
    <w:rsid w:val="008743C0"/>
    <w:rsid w:val="00874A90"/>
    <w:rsid w:val="00874E8C"/>
    <w:rsid w:val="00875190"/>
    <w:rsid w:val="008752C1"/>
    <w:rsid w:val="0087571D"/>
    <w:rsid w:val="00876038"/>
    <w:rsid w:val="00876236"/>
    <w:rsid w:val="00877084"/>
    <w:rsid w:val="00877210"/>
    <w:rsid w:val="00877B79"/>
    <w:rsid w:val="00877CC8"/>
    <w:rsid w:val="00880096"/>
    <w:rsid w:val="00880226"/>
    <w:rsid w:val="008808A0"/>
    <w:rsid w:val="008808F6"/>
    <w:rsid w:val="00880A6B"/>
    <w:rsid w:val="00881048"/>
    <w:rsid w:val="0088114D"/>
    <w:rsid w:val="00881D26"/>
    <w:rsid w:val="00881FC6"/>
    <w:rsid w:val="00882600"/>
    <w:rsid w:val="008826CD"/>
    <w:rsid w:val="00882D9F"/>
    <w:rsid w:val="00883CD9"/>
    <w:rsid w:val="00884212"/>
    <w:rsid w:val="00884488"/>
    <w:rsid w:val="00884F13"/>
    <w:rsid w:val="00885130"/>
    <w:rsid w:val="00885F69"/>
    <w:rsid w:val="0088626C"/>
    <w:rsid w:val="00886C8D"/>
    <w:rsid w:val="00886FB9"/>
    <w:rsid w:val="0088763D"/>
    <w:rsid w:val="0088772F"/>
    <w:rsid w:val="0088785A"/>
    <w:rsid w:val="00887CA6"/>
    <w:rsid w:val="00887DCE"/>
    <w:rsid w:val="0089029B"/>
    <w:rsid w:val="008904EB"/>
    <w:rsid w:val="00890FF6"/>
    <w:rsid w:val="0089102D"/>
    <w:rsid w:val="0089105E"/>
    <w:rsid w:val="00891567"/>
    <w:rsid w:val="00891F43"/>
    <w:rsid w:val="008923D2"/>
    <w:rsid w:val="008926CD"/>
    <w:rsid w:val="008929BF"/>
    <w:rsid w:val="00893044"/>
    <w:rsid w:val="008936FC"/>
    <w:rsid w:val="00893DC1"/>
    <w:rsid w:val="00894A0C"/>
    <w:rsid w:val="00894AC2"/>
    <w:rsid w:val="00894E21"/>
    <w:rsid w:val="00894EFE"/>
    <w:rsid w:val="008954CC"/>
    <w:rsid w:val="0089566C"/>
    <w:rsid w:val="008959C7"/>
    <w:rsid w:val="00895A8D"/>
    <w:rsid w:val="00895B14"/>
    <w:rsid w:val="00895B78"/>
    <w:rsid w:val="008968B2"/>
    <w:rsid w:val="00896B6D"/>
    <w:rsid w:val="00896DA5"/>
    <w:rsid w:val="00897DAF"/>
    <w:rsid w:val="00897F92"/>
    <w:rsid w:val="008A0F74"/>
    <w:rsid w:val="008A127A"/>
    <w:rsid w:val="008A1363"/>
    <w:rsid w:val="008A1477"/>
    <w:rsid w:val="008A1516"/>
    <w:rsid w:val="008A2451"/>
    <w:rsid w:val="008A24C5"/>
    <w:rsid w:val="008A25B9"/>
    <w:rsid w:val="008A281A"/>
    <w:rsid w:val="008A2D5C"/>
    <w:rsid w:val="008A374E"/>
    <w:rsid w:val="008A3942"/>
    <w:rsid w:val="008A39E6"/>
    <w:rsid w:val="008A41C5"/>
    <w:rsid w:val="008A45EB"/>
    <w:rsid w:val="008A50BD"/>
    <w:rsid w:val="008A50CA"/>
    <w:rsid w:val="008A60A2"/>
    <w:rsid w:val="008A6957"/>
    <w:rsid w:val="008A70B2"/>
    <w:rsid w:val="008A72A9"/>
    <w:rsid w:val="008A7500"/>
    <w:rsid w:val="008A7748"/>
    <w:rsid w:val="008A7CCB"/>
    <w:rsid w:val="008B0474"/>
    <w:rsid w:val="008B04F3"/>
    <w:rsid w:val="008B07FA"/>
    <w:rsid w:val="008B087A"/>
    <w:rsid w:val="008B1034"/>
    <w:rsid w:val="008B1C4F"/>
    <w:rsid w:val="008B1FE3"/>
    <w:rsid w:val="008B22E6"/>
    <w:rsid w:val="008B257D"/>
    <w:rsid w:val="008B2DE7"/>
    <w:rsid w:val="008B2F61"/>
    <w:rsid w:val="008B3723"/>
    <w:rsid w:val="008B3893"/>
    <w:rsid w:val="008B3F8E"/>
    <w:rsid w:val="008B4C65"/>
    <w:rsid w:val="008B4CA5"/>
    <w:rsid w:val="008B4EC4"/>
    <w:rsid w:val="008B5076"/>
    <w:rsid w:val="008B5451"/>
    <w:rsid w:val="008B57E9"/>
    <w:rsid w:val="008B592E"/>
    <w:rsid w:val="008B5CD6"/>
    <w:rsid w:val="008B5CF4"/>
    <w:rsid w:val="008B5DC2"/>
    <w:rsid w:val="008B66C5"/>
    <w:rsid w:val="008B69D1"/>
    <w:rsid w:val="008B6B2A"/>
    <w:rsid w:val="008B7121"/>
    <w:rsid w:val="008B7132"/>
    <w:rsid w:val="008B7850"/>
    <w:rsid w:val="008B7B31"/>
    <w:rsid w:val="008B7ED4"/>
    <w:rsid w:val="008B7EE9"/>
    <w:rsid w:val="008C0906"/>
    <w:rsid w:val="008C0A7C"/>
    <w:rsid w:val="008C0E21"/>
    <w:rsid w:val="008C0F99"/>
    <w:rsid w:val="008C1108"/>
    <w:rsid w:val="008C1D38"/>
    <w:rsid w:val="008C24B0"/>
    <w:rsid w:val="008C25FF"/>
    <w:rsid w:val="008C26C1"/>
    <w:rsid w:val="008C2C04"/>
    <w:rsid w:val="008C3140"/>
    <w:rsid w:val="008C33B3"/>
    <w:rsid w:val="008C39EB"/>
    <w:rsid w:val="008C476B"/>
    <w:rsid w:val="008C4904"/>
    <w:rsid w:val="008C50C0"/>
    <w:rsid w:val="008C560F"/>
    <w:rsid w:val="008C5ACE"/>
    <w:rsid w:val="008C5C24"/>
    <w:rsid w:val="008C5DBF"/>
    <w:rsid w:val="008C615A"/>
    <w:rsid w:val="008C6AC0"/>
    <w:rsid w:val="008C701C"/>
    <w:rsid w:val="008C7A16"/>
    <w:rsid w:val="008D03A1"/>
    <w:rsid w:val="008D0572"/>
    <w:rsid w:val="008D0911"/>
    <w:rsid w:val="008D0CA7"/>
    <w:rsid w:val="008D0ED0"/>
    <w:rsid w:val="008D13FE"/>
    <w:rsid w:val="008D25D4"/>
    <w:rsid w:val="008D284F"/>
    <w:rsid w:val="008D2E5B"/>
    <w:rsid w:val="008D2EEB"/>
    <w:rsid w:val="008D2EFB"/>
    <w:rsid w:val="008D2F9A"/>
    <w:rsid w:val="008D3009"/>
    <w:rsid w:val="008D335F"/>
    <w:rsid w:val="008D3541"/>
    <w:rsid w:val="008D369A"/>
    <w:rsid w:val="008D3815"/>
    <w:rsid w:val="008D3A00"/>
    <w:rsid w:val="008D441D"/>
    <w:rsid w:val="008D536A"/>
    <w:rsid w:val="008D5AF6"/>
    <w:rsid w:val="008D5C85"/>
    <w:rsid w:val="008D5F7E"/>
    <w:rsid w:val="008D61A3"/>
    <w:rsid w:val="008D6356"/>
    <w:rsid w:val="008D649C"/>
    <w:rsid w:val="008D64FB"/>
    <w:rsid w:val="008D65BA"/>
    <w:rsid w:val="008D7075"/>
    <w:rsid w:val="008D78E4"/>
    <w:rsid w:val="008E0F13"/>
    <w:rsid w:val="008E14E2"/>
    <w:rsid w:val="008E2485"/>
    <w:rsid w:val="008E2B78"/>
    <w:rsid w:val="008E2F07"/>
    <w:rsid w:val="008E35F6"/>
    <w:rsid w:val="008E3669"/>
    <w:rsid w:val="008E37AC"/>
    <w:rsid w:val="008E4042"/>
    <w:rsid w:val="008E45BB"/>
    <w:rsid w:val="008E4E22"/>
    <w:rsid w:val="008E51BB"/>
    <w:rsid w:val="008E5295"/>
    <w:rsid w:val="008E52FD"/>
    <w:rsid w:val="008E5A8D"/>
    <w:rsid w:val="008E61DC"/>
    <w:rsid w:val="008E659A"/>
    <w:rsid w:val="008E65E0"/>
    <w:rsid w:val="008E661D"/>
    <w:rsid w:val="008E6F51"/>
    <w:rsid w:val="008E737E"/>
    <w:rsid w:val="008E75ED"/>
    <w:rsid w:val="008E76AE"/>
    <w:rsid w:val="008E7AB7"/>
    <w:rsid w:val="008F074D"/>
    <w:rsid w:val="008F0A8E"/>
    <w:rsid w:val="008F0F08"/>
    <w:rsid w:val="008F13DD"/>
    <w:rsid w:val="008F14F9"/>
    <w:rsid w:val="008F1D46"/>
    <w:rsid w:val="008F1E41"/>
    <w:rsid w:val="008F2334"/>
    <w:rsid w:val="008F26C6"/>
    <w:rsid w:val="008F2AC1"/>
    <w:rsid w:val="008F2EEF"/>
    <w:rsid w:val="008F3063"/>
    <w:rsid w:val="008F329D"/>
    <w:rsid w:val="008F3331"/>
    <w:rsid w:val="008F4413"/>
    <w:rsid w:val="008F48B5"/>
    <w:rsid w:val="008F4D12"/>
    <w:rsid w:val="008F5168"/>
    <w:rsid w:val="008F52B9"/>
    <w:rsid w:val="008F555A"/>
    <w:rsid w:val="008F5FCC"/>
    <w:rsid w:val="008F610F"/>
    <w:rsid w:val="008F630A"/>
    <w:rsid w:val="008F69B8"/>
    <w:rsid w:val="008F7998"/>
    <w:rsid w:val="009000BD"/>
    <w:rsid w:val="009004CD"/>
    <w:rsid w:val="009004E2"/>
    <w:rsid w:val="009006EC"/>
    <w:rsid w:val="00900A16"/>
    <w:rsid w:val="00900EDA"/>
    <w:rsid w:val="009016E3"/>
    <w:rsid w:val="00901EC3"/>
    <w:rsid w:val="0090207D"/>
    <w:rsid w:val="00902084"/>
    <w:rsid w:val="00902626"/>
    <w:rsid w:val="00902985"/>
    <w:rsid w:val="00902E53"/>
    <w:rsid w:val="009037A6"/>
    <w:rsid w:val="00903DA1"/>
    <w:rsid w:val="00903E9A"/>
    <w:rsid w:val="00904BB7"/>
    <w:rsid w:val="00904CFE"/>
    <w:rsid w:val="009050A2"/>
    <w:rsid w:val="009053C6"/>
    <w:rsid w:val="009056D9"/>
    <w:rsid w:val="00905727"/>
    <w:rsid w:val="00905C21"/>
    <w:rsid w:val="00905F0E"/>
    <w:rsid w:val="009061D4"/>
    <w:rsid w:val="00906342"/>
    <w:rsid w:val="00906409"/>
    <w:rsid w:val="00906685"/>
    <w:rsid w:val="00906924"/>
    <w:rsid w:val="00906941"/>
    <w:rsid w:val="00906BE0"/>
    <w:rsid w:val="00906FBD"/>
    <w:rsid w:val="009071B5"/>
    <w:rsid w:val="00907310"/>
    <w:rsid w:val="0090735D"/>
    <w:rsid w:val="00907653"/>
    <w:rsid w:val="0090777C"/>
    <w:rsid w:val="00907AED"/>
    <w:rsid w:val="00910238"/>
    <w:rsid w:val="00910EF3"/>
    <w:rsid w:val="0091167C"/>
    <w:rsid w:val="009117F9"/>
    <w:rsid w:val="00911A6C"/>
    <w:rsid w:val="00911BDE"/>
    <w:rsid w:val="00911D63"/>
    <w:rsid w:val="009133C8"/>
    <w:rsid w:val="009134A9"/>
    <w:rsid w:val="0091459D"/>
    <w:rsid w:val="009156C8"/>
    <w:rsid w:val="00915FAE"/>
    <w:rsid w:val="0091609B"/>
    <w:rsid w:val="00916C61"/>
    <w:rsid w:val="00916E46"/>
    <w:rsid w:val="009171DE"/>
    <w:rsid w:val="009174DB"/>
    <w:rsid w:val="0092012F"/>
    <w:rsid w:val="009203C1"/>
    <w:rsid w:val="00920E24"/>
    <w:rsid w:val="00921399"/>
    <w:rsid w:val="0092159F"/>
    <w:rsid w:val="00921842"/>
    <w:rsid w:val="00921E9F"/>
    <w:rsid w:val="00921F33"/>
    <w:rsid w:val="009225B0"/>
    <w:rsid w:val="009226D8"/>
    <w:rsid w:val="009227C1"/>
    <w:rsid w:val="009236C9"/>
    <w:rsid w:val="009237C8"/>
    <w:rsid w:val="0092385F"/>
    <w:rsid w:val="00923BED"/>
    <w:rsid w:val="00923F00"/>
    <w:rsid w:val="009240A3"/>
    <w:rsid w:val="00924283"/>
    <w:rsid w:val="00924802"/>
    <w:rsid w:val="00924D06"/>
    <w:rsid w:val="0092505C"/>
    <w:rsid w:val="00925470"/>
    <w:rsid w:val="00925607"/>
    <w:rsid w:val="00925CEF"/>
    <w:rsid w:val="00925DEA"/>
    <w:rsid w:val="00926A7F"/>
    <w:rsid w:val="00927659"/>
    <w:rsid w:val="009276CF"/>
    <w:rsid w:val="00927A5C"/>
    <w:rsid w:val="00927C50"/>
    <w:rsid w:val="0093030A"/>
    <w:rsid w:val="00930572"/>
    <w:rsid w:val="00930870"/>
    <w:rsid w:val="0093196A"/>
    <w:rsid w:val="00932BCB"/>
    <w:rsid w:val="0093372F"/>
    <w:rsid w:val="009338BC"/>
    <w:rsid w:val="00933956"/>
    <w:rsid w:val="00933D08"/>
    <w:rsid w:val="0093469D"/>
    <w:rsid w:val="009347B0"/>
    <w:rsid w:val="00934D0F"/>
    <w:rsid w:val="00934DC6"/>
    <w:rsid w:val="009352DB"/>
    <w:rsid w:val="0093587E"/>
    <w:rsid w:val="00935988"/>
    <w:rsid w:val="00935B66"/>
    <w:rsid w:val="009363EA"/>
    <w:rsid w:val="00936620"/>
    <w:rsid w:val="00936826"/>
    <w:rsid w:val="0093683E"/>
    <w:rsid w:val="00937C26"/>
    <w:rsid w:val="00937ED3"/>
    <w:rsid w:val="00937F85"/>
    <w:rsid w:val="00940363"/>
    <w:rsid w:val="009403EC"/>
    <w:rsid w:val="009412B7"/>
    <w:rsid w:val="00941357"/>
    <w:rsid w:val="009419B4"/>
    <w:rsid w:val="00941A88"/>
    <w:rsid w:val="00941CC9"/>
    <w:rsid w:val="00942A5E"/>
    <w:rsid w:val="00942AC2"/>
    <w:rsid w:val="00942B37"/>
    <w:rsid w:val="00942DEC"/>
    <w:rsid w:val="00943120"/>
    <w:rsid w:val="00943A4A"/>
    <w:rsid w:val="00943EDC"/>
    <w:rsid w:val="00944031"/>
    <w:rsid w:val="0094447F"/>
    <w:rsid w:val="009445A8"/>
    <w:rsid w:val="0094582E"/>
    <w:rsid w:val="00945B92"/>
    <w:rsid w:val="00945BF9"/>
    <w:rsid w:val="00945C30"/>
    <w:rsid w:val="00945D30"/>
    <w:rsid w:val="00946013"/>
    <w:rsid w:val="00946269"/>
    <w:rsid w:val="00946B40"/>
    <w:rsid w:val="00946F78"/>
    <w:rsid w:val="009470E3"/>
    <w:rsid w:val="009470F3"/>
    <w:rsid w:val="009474B5"/>
    <w:rsid w:val="00947A51"/>
    <w:rsid w:val="00947ABA"/>
    <w:rsid w:val="009502A6"/>
    <w:rsid w:val="009503BD"/>
    <w:rsid w:val="009505A8"/>
    <w:rsid w:val="00951217"/>
    <w:rsid w:val="00951581"/>
    <w:rsid w:val="0095165A"/>
    <w:rsid w:val="009516DD"/>
    <w:rsid w:val="009519D5"/>
    <w:rsid w:val="009528AC"/>
    <w:rsid w:val="00952F4A"/>
    <w:rsid w:val="009531C5"/>
    <w:rsid w:val="00953423"/>
    <w:rsid w:val="00953564"/>
    <w:rsid w:val="00953C89"/>
    <w:rsid w:val="009540C5"/>
    <w:rsid w:val="00954421"/>
    <w:rsid w:val="009547ED"/>
    <w:rsid w:val="009549EE"/>
    <w:rsid w:val="00954A3F"/>
    <w:rsid w:val="00954A6B"/>
    <w:rsid w:val="00954D60"/>
    <w:rsid w:val="00954EDE"/>
    <w:rsid w:val="009554CC"/>
    <w:rsid w:val="00955CC2"/>
    <w:rsid w:val="00956268"/>
    <w:rsid w:val="00956528"/>
    <w:rsid w:val="00956ABC"/>
    <w:rsid w:val="00956CEB"/>
    <w:rsid w:val="00956F76"/>
    <w:rsid w:val="0095730F"/>
    <w:rsid w:val="00957774"/>
    <w:rsid w:val="009600F7"/>
    <w:rsid w:val="009600F8"/>
    <w:rsid w:val="009601FE"/>
    <w:rsid w:val="00960D77"/>
    <w:rsid w:val="009612F3"/>
    <w:rsid w:val="009614AD"/>
    <w:rsid w:val="00961967"/>
    <w:rsid w:val="00961BB4"/>
    <w:rsid w:val="00961BB6"/>
    <w:rsid w:val="00961F11"/>
    <w:rsid w:val="0096206B"/>
    <w:rsid w:val="00962949"/>
    <w:rsid w:val="00962A7F"/>
    <w:rsid w:val="00962D60"/>
    <w:rsid w:val="009637D9"/>
    <w:rsid w:val="009638EE"/>
    <w:rsid w:val="00964772"/>
    <w:rsid w:val="009650B3"/>
    <w:rsid w:val="00965104"/>
    <w:rsid w:val="009656CE"/>
    <w:rsid w:val="00965B2E"/>
    <w:rsid w:val="009663B3"/>
    <w:rsid w:val="00966AB7"/>
    <w:rsid w:val="00966DA5"/>
    <w:rsid w:val="00967189"/>
    <w:rsid w:val="009672BF"/>
    <w:rsid w:val="00967481"/>
    <w:rsid w:val="0096799C"/>
    <w:rsid w:val="00970DF6"/>
    <w:rsid w:val="009715C2"/>
    <w:rsid w:val="00971F73"/>
    <w:rsid w:val="0097204A"/>
    <w:rsid w:val="00972ABC"/>
    <w:rsid w:val="00973157"/>
    <w:rsid w:val="009733BF"/>
    <w:rsid w:val="009735C2"/>
    <w:rsid w:val="009737C7"/>
    <w:rsid w:val="00973FAA"/>
    <w:rsid w:val="009741BC"/>
    <w:rsid w:val="00974AB5"/>
    <w:rsid w:val="0097568D"/>
    <w:rsid w:val="0097572D"/>
    <w:rsid w:val="00975C97"/>
    <w:rsid w:val="00975E7B"/>
    <w:rsid w:val="00976108"/>
    <w:rsid w:val="00976868"/>
    <w:rsid w:val="00976BC6"/>
    <w:rsid w:val="009771A8"/>
    <w:rsid w:val="00977446"/>
    <w:rsid w:val="00977534"/>
    <w:rsid w:val="0097786C"/>
    <w:rsid w:val="00977EB3"/>
    <w:rsid w:val="00980176"/>
    <w:rsid w:val="0098041F"/>
    <w:rsid w:val="00980A2A"/>
    <w:rsid w:val="00980FEB"/>
    <w:rsid w:val="0098139F"/>
    <w:rsid w:val="0098239C"/>
    <w:rsid w:val="00982545"/>
    <w:rsid w:val="009831D9"/>
    <w:rsid w:val="009839F4"/>
    <w:rsid w:val="00983B7F"/>
    <w:rsid w:val="00983CF7"/>
    <w:rsid w:val="00983D13"/>
    <w:rsid w:val="009843D8"/>
    <w:rsid w:val="0098499D"/>
    <w:rsid w:val="00984AB9"/>
    <w:rsid w:val="00985012"/>
    <w:rsid w:val="0098545B"/>
    <w:rsid w:val="0098565B"/>
    <w:rsid w:val="00985C59"/>
    <w:rsid w:val="00986170"/>
    <w:rsid w:val="00986462"/>
    <w:rsid w:val="0098671C"/>
    <w:rsid w:val="00987294"/>
    <w:rsid w:val="00987A3F"/>
    <w:rsid w:val="009905AE"/>
    <w:rsid w:val="009905F0"/>
    <w:rsid w:val="0099071A"/>
    <w:rsid w:val="009909F3"/>
    <w:rsid w:val="00990DAF"/>
    <w:rsid w:val="00990F87"/>
    <w:rsid w:val="00991463"/>
    <w:rsid w:val="009915BF"/>
    <w:rsid w:val="009919E6"/>
    <w:rsid w:val="00991B51"/>
    <w:rsid w:val="00991E84"/>
    <w:rsid w:val="009927E1"/>
    <w:rsid w:val="009927EB"/>
    <w:rsid w:val="00992DC8"/>
    <w:rsid w:val="00993048"/>
    <w:rsid w:val="009932CC"/>
    <w:rsid w:val="00993736"/>
    <w:rsid w:val="00993884"/>
    <w:rsid w:val="009943DD"/>
    <w:rsid w:val="00994407"/>
    <w:rsid w:val="0099488A"/>
    <w:rsid w:val="00994960"/>
    <w:rsid w:val="00994AB1"/>
    <w:rsid w:val="00994C64"/>
    <w:rsid w:val="00994F60"/>
    <w:rsid w:val="009955DF"/>
    <w:rsid w:val="00995916"/>
    <w:rsid w:val="00995B7D"/>
    <w:rsid w:val="00995BE2"/>
    <w:rsid w:val="00995E7C"/>
    <w:rsid w:val="00996F7C"/>
    <w:rsid w:val="00996FAA"/>
    <w:rsid w:val="009978F1"/>
    <w:rsid w:val="009978F9"/>
    <w:rsid w:val="00997908"/>
    <w:rsid w:val="00997D0F"/>
    <w:rsid w:val="00997D71"/>
    <w:rsid w:val="00997E7F"/>
    <w:rsid w:val="009A0996"/>
    <w:rsid w:val="009A0C06"/>
    <w:rsid w:val="009A0DB9"/>
    <w:rsid w:val="009A0DD6"/>
    <w:rsid w:val="009A0F55"/>
    <w:rsid w:val="009A141B"/>
    <w:rsid w:val="009A14D3"/>
    <w:rsid w:val="009A155A"/>
    <w:rsid w:val="009A1CFF"/>
    <w:rsid w:val="009A2010"/>
    <w:rsid w:val="009A2050"/>
    <w:rsid w:val="009A2076"/>
    <w:rsid w:val="009A23B3"/>
    <w:rsid w:val="009A2581"/>
    <w:rsid w:val="009A295C"/>
    <w:rsid w:val="009A2A33"/>
    <w:rsid w:val="009A3764"/>
    <w:rsid w:val="009A3AF4"/>
    <w:rsid w:val="009A3D2B"/>
    <w:rsid w:val="009A4B5A"/>
    <w:rsid w:val="009A4C71"/>
    <w:rsid w:val="009A4EC6"/>
    <w:rsid w:val="009A5018"/>
    <w:rsid w:val="009A533B"/>
    <w:rsid w:val="009A549B"/>
    <w:rsid w:val="009A57DB"/>
    <w:rsid w:val="009A5886"/>
    <w:rsid w:val="009A5950"/>
    <w:rsid w:val="009A5C71"/>
    <w:rsid w:val="009A5E09"/>
    <w:rsid w:val="009A6D6C"/>
    <w:rsid w:val="009A6DF5"/>
    <w:rsid w:val="009A7AEE"/>
    <w:rsid w:val="009A7DA3"/>
    <w:rsid w:val="009A7E60"/>
    <w:rsid w:val="009B0589"/>
    <w:rsid w:val="009B0601"/>
    <w:rsid w:val="009B0879"/>
    <w:rsid w:val="009B0B0F"/>
    <w:rsid w:val="009B14CC"/>
    <w:rsid w:val="009B1942"/>
    <w:rsid w:val="009B1CC8"/>
    <w:rsid w:val="009B1E66"/>
    <w:rsid w:val="009B27A4"/>
    <w:rsid w:val="009B2BF5"/>
    <w:rsid w:val="009B3502"/>
    <w:rsid w:val="009B3891"/>
    <w:rsid w:val="009B5222"/>
    <w:rsid w:val="009B56A6"/>
    <w:rsid w:val="009B587D"/>
    <w:rsid w:val="009B5D72"/>
    <w:rsid w:val="009B6185"/>
    <w:rsid w:val="009B67E4"/>
    <w:rsid w:val="009B6935"/>
    <w:rsid w:val="009B6CB7"/>
    <w:rsid w:val="009B6EC4"/>
    <w:rsid w:val="009B758A"/>
    <w:rsid w:val="009B7B1D"/>
    <w:rsid w:val="009B7B4F"/>
    <w:rsid w:val="009B7DD6"/>
    <w:rsid w:val="009C069E"/>
    <w:rsid w:val="009C06EA"/>
    <w:rsid w:val="009C0FED"/>
    <w:rsid w:val="009C1330"/>
    <w:rsid w:val="009C16E9"/>
    <w:rsid w:val="009C177D"/>
    <w:rsid w:val="009C17E3"/>
    <w:rsid w:val="009C199E"/>
    <w:rsid w:val="009C1C33"/>
    <w:rsid w:val="009C2939"/>
    <w:rsid w:val="009C3E1F"/>
    <w:rsid w:val="009C3E40"/>
    <w:rsid w:val="009C42A8"/>
    <w:rsid w:val="009C44FE"/>
    <w:rsid w:val="009C46D4"/>
    <w:rsid w:val="009C475C"/>
    <w:rsid w:val="009C4E2C"/>
    <w:rsid w:val="009C5389"/>
    <w:rsid w:val="009C54F5"/>
    <w:rsid w:val="009C5A28"/>
    <w:rsid w:val="009C5AFE"/>
    <w:rsid w:val="009C5DA2"/>
    <w:rsid w:val="009C70A1"/>
    <w:rsid w:val="009C70DB"/>
    <w:rsid w:val="009C7A09"/>
    <w:rsid w:val="009C7FFD"/>
    <w:rsid w:val="009D03D0"/>
    <w:rsid w:val="009D0549"/>
    <w:rsid w:val="009D073D"/>
    <w:rsid w:val="009D07CD"/>
    <w:rsid w:val="009D09B2"/>
    <w:rsid w:val="009D0E32"/>
    <w:rsid w:val="009D156C"/>
    <w:rsid w:val="009D1793"/>
    <w:rsid w:val="009D1CC2"/>
    <w:rsid w:val="009D2679"/>
    <w:rsid w:val="009D27FB"/>
    <w:rsid w:val="009D294E"/>
    <w:rsid w:val="009D298B"/>
    <w:rsid w:val="009D2D18"/>
    <w:rsid w:val="009D31CC"/>
    <w:rsid w:val="009D33DF"/>
    <w:rsid w:val="009D34F7"/>
    <w:rsid w:val="009D3624"/>
    <w:rsid w:val="009D392A"/>
    <w:rsid w:val="009D3BFD"/>
    <w:rsid w:val="009D3D48"/>
    <w:rsid w:val="009D3EB1"/>
    <w:rsid w:val="009D4556"/>
    <w:rsid w:val="009D4B9C"/>
    <w:rsid w:val="009D4BD0"/>
    <w:rsid w:val="009D5380"/>
    <w:rsid w:val="009D53C6"/>
    <w:rsid w:val="009D55EA"/>
    <w:rsid w:val="009D5B6A"/>
    <w:rsid w:val="009D5E9D"/>
    <w:rsid w:val="009D60F1"/>
    <w:rsid w:val="009D6240"/>
    <w:rsid w:val="009D62D9"/>
    <w:rsid w:val="009D6AB1"/>
    <w:rsid w:val="009D6D89"/>
    <w:rsid w:val="009D742D"/>
    <w:rsid w:val="009D74A4"/>
    <w:rsid w:val="009D7C60"/>
    <w:rsid w:val="009D7CAD"/>
    <w:rsid w:val="009D7D30"/>
    <w:rsid w:val="009E0220"/>
    <w:rsid w:val="009E041D"/>
    <w:rsid w:val="009E053E"/>
    <w:rsid w:val="009E0727"/>
    <w:rsid w:val="009E0AA5"/>
    <w:rsid w:val="009E1060"/>
    <w:rsid w:val="009E1150"/>
    <w:rsid w:val="009E118B"/>
    <w:rsid w:val="009E17DD"/>
    <w:rsid w:val="009E1A21"/>
    <w:rsid w:val="009E1AF8"/>
    <w:rsid w:val="009E2000"/>
    <w:rsid w:val="009E2070"/>
    <w:rsid w:val="009E20F5"/>
    <w:rsid w:val="009E21FB"/>
    <w:rsid w:val="009E244A"/>
    <w:rsid w:val="009E2D4E"/>
    <w:rsid w:val="009E2D67"/>
    <w:rsid w:val="009E3A5B"/>
    <w:rsid w:val="009E3E29"/>
    <w:rsid w:val="009E4AE7"/>
    <w:rsid w:val="009E4EE8"/>
    <w:rsid w:val="009E518A"/>
    <w:rsid w:val="009E56A2"/>
    <w:rsid w:val="009E5922"/>
    <w:rsid w:val="009E5934"/>
    <w:rsid w:val="009E5E0C"/>
    <w:rsid w:val="009E5EE1"/>
    <w:rsid w:val="009E633B"/>
    <w:rsid w:val="009E63F6"/>
    <w:rsid w:val="009E69A9"/>
    <w:rsid w:val="009E6AA9"/>
    <w:rsid w:val="009E6DDD"/>
    <w:rsid w:val="009E7417"/>
    <w:rsid w:val="009E753A"/>
    <w:rsid w:val="009F0278"/>
    <w:rsid w:val="009F0F1F"/>
    <w:rsid w:val="009F10DF"/>
    <w:rsid w:val="009F11CF"/>
    <w:rsid w:val="009F166F"/>
    <w:rsid w:val="009F182F"/>
    <w:rsid w:val="009F2A0A"/>
    <w:rsid w:val="009F2B51"/>
    <w:rsid w:val="009F2D41"/>
    <w:rsid w:val="009F3D23"/>
    <w:rsid w:val="009F4425"/>
    <w:rsid w:val="009F455D"/>
    <w:rsid w:val="009F498A"/>
    <w:rsid w:val="009F4DD7"/>
    <w:rsid w:val="009F4E88"/>
    <w:rsid w:val="009F544A"/>
    <w:rsid w:val="009F55B9"/>
    <w:rsid w:val="009F568F"/>
    <w:rsid w:val="009F56A9"/>
    <w:rsid w:val="009F5971"/>
    <w:rsid w:val="009F5998"/>
    <w:rsid w:val="009F6097"/>
    <w:rsid w:val="009F6560"/>
    <w:rsid w:val="009F6A65"/>
    <w:rsid w:val="009F6EA3"/>
    <w:rsid w:val="009F6F5E"/>
    <w:rsid w:val="009F74D2"/>
    <w:rsid w:val="009F7548"/>
    <w:rsid w:val="009F7738"/>
    <w:rsid w:val="009F79E4"/>
    <w:rsid w:val="009F7C7D"/>
    <w:rsid w:val="00A0097C"/>
    <w:rsid w:val="00A00C67"/>
    <w:rsid w:val="00A01071"/>
    <w:rsid w:val="00A01096"/>
    <w:rsid w:val="00A01646"/>
    <w:rsid w:val="00A0170B"/>
    <w:rsid w:val="00A017E5"/>
    <w:rsid w:val="00A019CA"/>
    <w:rsid w:val="00A01A8E"/>
    <w:rsid w:val="00A01EB7"/>
    <w:rsid w:val="00A02005"/>
    <w:rsid w:val="00A020D8"/>
    <w:rsid w:val="00A0240B"/>
    <w:rsid w:val="00A02C15"/>
    <w:rsid w:val="00A035CB"/>
    <w:rsid w:val="00A03C15"/>
    <w:rsid w:val="00A04545"/>
    <w:rsid w:val="00A0510F"/>
    <w:rsid w:val="00A055D7"/>
    <w:rsid w:val="00A05D66"/>
    <w:rsid w:val="00A05DB5"/>
    <w:rsid w:val="00A05E1B"/>
    <w:rsid w:val="00A05F5D"/>
    <w:rsid w:val="00A06014"/>
    <w:rsid w:val="00A06457"/>
    <w:rsid w:val="00A068A9"/>
    <w:rsid w:val="00A06BC0"/>
    <w:rsid w:val="00A06D57"/>
    <w:rsid w:val="00A07296"/>
    <w:rsid w:val="00A075D6"/>
    <w:rsid w:val="00A079E2"/>
    <w:rsid w:val="00A07A8B"/>
    <w:rsid w:val="00A07BD5"/>
    <w:rsid w:val="00A07BFB"/>
    <w:rsid w:val="00A07EEB"/>
    <w:rsid w:val="00A10590"/>
    <w:rsid w:val="00A105E2"/>
    <w:rsid w:val="00A10C9F"/>
    <w:rsid w:val="00A10E6F"/>
    <w:rsid w:val="00A10FBC"/>
    <w:rsid w:val="00A1113B"/>
    <w:rsid w:val="00A1131F"/>
    <w:rsid w:val="00A11908"/>
    <w:rsid w:val="00A11C97"/>
    <w:rsid w:val="00A11DF4"/>
    <w:rsid w:val="00A11EED"/>
    <w:rsid w:val="00A12008"/>
    <w:rsid w:val="00A121D3"/>
    <w:rsid w:val="00A12370"/>
    <w:rsid w:val="00A123DC"/>
    <w:rsid w:val="00A12596"/>
    <w:rsid w:val="00A1260D"/>
    <w:rsid w:val="00A12DBC"/>
    <w:rsid w:val="00A12E35"/>
    <w:rsid w:val="00A12E81"/>
    <w:rsid w:val="00A12F91"/>
    <w:rsid w:val="00A12FA9"/>
    <w:rsid w:val="00A130AF"/>
    <w:rsid w:val="00A13D23"/>
    <w:rsid w:val="00A13FB7"/>
    <w:rsid w:val="00A141F8"/>
    <w:rsid w:val="00A1461D"/>
    <w:rsid w:val="00A14BFB"/>
    <w:rsid w:val="00A15230"/>
    <w:rsid w:val="00A153B8"/>
    <w:rsid w:val="00A15460"/>
    <w:rsid w:val="00A1585B"/>
    <w:rsid w:val="00A15A9B"/>
    <w:rsid w:val="00A15B4D"/>
    <w:rsid w:val="00A15D6A"/>
    <w:rsid w:val="00A15DB4"/>
    <w:rsid w:val="00A16951"/>
    <w:rsid w:val="00A16A30"/>
    <w:rsid w:val="00A16F4B"/>
    <w:rsid w:val="00A173B7"/>
    <w:rsid w:val="00A17878"/>
    <w:rsid w:val="00A17FB6"/>
    <w:rsid w:val="00A20164"/>
    <w:rsid w:val="00A20741"/>
    <w:rsid w:val="00A207E5"/>
    <w:rsid w:val="00A20880"/>
    <w:rsid w:val="00A2188D"/>
    <w:rsid w:val="00A224B7"/>
    <w:rsid w:val="00A225E1"/>
    <w:rsid w:val="00A228D1"/>
    <w:rsid w:val="00A22D7C"/>
    <w:rsid w:val="00A23114"/>
    <w:rsid w:val="00A2342B"/>
    <w:rsid w:val="00A237C3"/>
    <w:rsid w:val="00A23846"/>
    <w:rsid w:val="00A23A69"/>
    <w:rsid w:val="00A24754"/>
    <w:rsid w:val="00A24FF9"/>
    <w:rsid w:val="00A26D22"/>
    <w:rsid w:val="00A2713D"/>
    <w:rsid w:val="00A2718B"/>
    <w:rsid w:val="00A27639"/>
    <w:rsid w:val="00A27A9C"/>
    <w:rsid w:val="00A27CCA"/>
    <w:rsid w:val="00A313BA"/>
    <w:rsid w:val="00A313FE"/>
    <w:rsid w:val="00A3156E"/>
    <w:rsid w:val="00A316CE"/>
    <w:rsid w:val="00A31BB4"/>
    <w:rsid w:val="00A31EEB"/>
    <w:rsid w:val="00A32297"/>
    <w:rsid w:val="00A32C7D"/>
    <w:rsid w:val="00A32CC9"/>
    <w:rsid w:val="00A32DC5"/>
    <w:rsid w:val="00A3310D"/>
    <w:rsid w:val="00A331CC"/>
    <w:rsid w:val="00A335F4"/>
    <w:rsid w:val="00A339FD"/>
    <w:rsid w:val="00A33C30"/>
    <w:rsid w:val="00A3443F"/>
    <w:rsid w:val="00A3479B"/>
    <w:rsid w:val="00A35188"/>
    <w:rsid w:val="00A354DA"/>
    <w:rsid w:val="00A35511"/>
    <w:rsid w:val="00A355A1"/>
    <w:rsid w:val="00A35AE4"/>
    <w:rsid w:val="00A35D71"/>
    <w:rsid w:val="00A3610F"/>
    <w:rsid w:val="00A363F7"/>
    <w:rsid w:val="00A36847"/>
    <w:rsid w:val="00A377D0"/>
    <w:rsid w:val="00A37C57"/>
    <w:rsid w:val="00A37EE5"/>
    <w:rsid w:val="00A40006"/>
    <w:rsid w:val="00A4132B"/>
    <w:rsid w:val="00A4156F"/>
    <w:rsid w:val="00A4169A"/>
    <w:rsid w:val="00A41AAC"/>
    <w:rsid w:val="00A41AC1"/>
    <w:rsid w:val="00A41DA4"/>
    <w:rsid w:val="00A41FCC"/>
    <w:rsid w:val="00A42155"/>
    <w:rsid w:val="00A422DB"/>
    <w:rsid w:val="00A42353"/>
    <w:rsid w:val="00A427F6"/>
    <w:rsid w:val="00A42C0A"/>
    <w:rsid w:val="00A42F6A"/>
    <w:rsid w:val="00A436AE"/>
    <w:rsid w:val="00A44274"/>
    <w:rsid w:val="00A446C9"/>
    <w:rsid w:val="00A447C9"/>
    <w:rsid w:val="00A44897"/>
    <w:rsid w:val="00A44E85"/>
    <w:rsid w:val="00A45C69"/>
    <w:rsid w:val="00A45D97"/>
    <w:rsid w:val="00A45F3C"/>
    <w:rsid w:val="00A462A6"/>
    <w:rsid w:val="00A46613"/>
    <w:rsid w:val="00A46759"/>
    <w:rsid w:val="00A46B2E"/>
    <w:rsid w:val="00A47291"/>
    <w:rsid w:val="00A478DC"/>
    <w:rsid w:val="00A5008A"/>
    <w:rsid w:val="00A500CA"/>
    <w:rsid w:val="00A506AE"/>
    <w:rsid w:val="00A508E3"/>
    <w:rsid w:val="00A50902"/>
    <w:rsid w:val="00A5096C"/>
    <w:rsid w:val="00A5148D"/>
    <w:rsid w:val="00A51826"/>
    <w:rsid w:val="00A51B93"/>
    <w:rsid w:val="00A51F1E"/>
    <w:rsid w:val="00A52170"/>
    <w:rsid w:val="00A5234A"/>
    <w:rsid w:val="00A534C2"/>
    <w:rsid w:val="00A536DC"/>
    <w:rsid w:val="00A539E4"/>
    <w:rsid w:val="00A53A7B"/>
    <w:rsid w:val="00A53DF0"/>
    <w:rsid w:val="00A53F52"/>
    <w:rsid w:val="00A54791"/>
    <w:rsid w:val="00A54B3D"/>
    <w:rsid w:val="00A54B90"/>
    <w:rsid w:val="00A54CD6"/>
    <w:rsid w:val="00A54D4C"/>
    <w:rsid w:val="00A550FF"/>
    <w:rsid w:val="00A55385"/>
    <w:rsid w:val="00A55909"/>
    <w:rsid w:val="00A55B7A"/>
    <w:rsid w:val="00A55D1B"/>
    <w:rsid w:val="00A5607D"/>
    <w:rsid w:val="00A5631D"/>
    <w:rsid w:val="00A5682F"/>
    <w:rsid w:val="00A569E2"/>
    <w:rsid w:val="00A56C9F"/>
    <w:rsid w:val="00A573B6"/>
    <w:rsid w:val="00A57588"/>
    <w:rsid w:val="00A5764E"/>
    <w:rsid w:val="00A57B03"/>
    <w:rsid w:val="00A57D3C"/>
    <w:rsid w:val="00A57DD5"/>
    <w:rsid w:val="00A602F9"/>
    <w:rsid w:val="00A60303"/>
    <w:rsid w:val="00A6046A"/>
    <w:rsid w:val="00A60889"/>
    <w:rsid w:val="00A608BB"/>
    <w:rsid w:val="00A6091C"/>
    <w:rsid w:val="00A609A1"/>
    <w:rsid w:val="00A60C63"/>
    <w:rsid w:val="00A61227"/>
    <w:rsid w:val="00A612AB"/>
    <w:rsid w:val="00A61730"/>
    <w:rsid w:val="00A61B7A"/>
    <w:rsid w:val="00A620A5"/>
    <w:rsid w:val="00A622AA"/>
    <w:rsid w:val="00A62369"/>
    <w:rsid w:val="00A62DFC"/>
    <w:rsid w:val="00A633C6"/>
    <w:rsid w:val="00A6351B"/>
    <w:rsid w:val="00A637B6"/>
    <w:rsid w:val="00A639B1"/>
    <w:rsid w:val="00A63B7F"/>
    <w:rsid w:val="00A63C06"/>
    <w:rsid w:val="00A6473E"/>
    <w:rsid w:val="00A64CB4"/>
    <w:rsid w:val="00A654E3"/>
    <w:rsid w:val="00A658FF"/>
    <w:rsid w:val="00A65FA3"/>
    <w:rsid w:val="00A660F4"/>
    <w:rsid w:val="00A66253"/>
    <w:rsid w:val="00A663B4"/>
    <w:rsid w:val="00A6664B"/>
    <w:rsid w:val="00A66A4B"/>
    <w:rsid w:val="00A66D73"/>
    <w:rsid w:val="00A66E0F"/>
    <w:rsid w:val="00A70084"/>
    <w:rsid w:val="00A7087A"/>
    <w:rsid w:val="00A7097B"/>
    <w:rsid w:val="00A70BA2"/>
    <w:rsid w:val="00A71150"/>
    <w:rsid w:val="00A71674"/>
    <w:rsid w:val="00A7173D"/>
    <w:rsid w:val="00A7180B"/>
    <w:rsid w:val="00A71E24"/>
    <w:rsid w:val="00A725A6"/>
    <w:rsid w:val="00A725C7"/>
    <w:rsid w:val="00A72FF7"/>
    <w:rsid w:val="00A73120"/>
    <w:rsid w:val="00A73819"/>
    <w:rsid w:val="00A739B2"/>
    <w:rsid w:val="00A73ED3"/>
    <w:rsid w:val="00A74F82"/>
    <w:rsid w:val="00A7616E"/>
    <w:rsid w:val="00A76234"/>
    <w:rsid w:val="00A7630C"/>
    <w:rsid w:val="00A767EF"/>
    <w:rsid w:val="00A778B5"/>
    <w:rsid w:val="00A77989"/>
    <w:rsid w:val="00A77ABE"/>
    <w:rsid w:val="00A77D83"/>
    <w:rsid w:val="00A80205"/>
    <w:rsid w:val="00A806F1"/>
    <w:rsid w:val="00A80986"/>
    <w:rsid w:val="00A80CA9"/>
    <w:rsid w:val="00A80E3F"/>
    <w:rsid w:val="00A810E2"/>
    <w:rsid w:val="00A81399"/>
    <w:rsid w:val="00A81851"/>
    <w:rsid w:val="00A820C8"/>
    <w:rsid w:val="00A82B82"/>
    <w:rsid w:val="00A83030"/>
    <w:rsid w:val="00A834E5"/>
    <w:rsid w:val="00A836D5"/>
    <w:rsid w:val="00A83BBF"/>
    <w:rsid w:val="00A83D34"/>
    <w:rsid w:val="00A83D91"/>
    <w:rsid w:val="00A83DE5"/>
    <w:rsid w:val="00A84008"/>
    <w:rsid w:val="00A84136"/>
    <w:rsid w:val="00A845DC"/>
    <w:rsid w:val="00A846E9"/>
    <w:rsid w:val="00A8478D"/>
    <w:rsid w:val="00A84801"/>
    <w:rsid w:val="00A8518D"/>
    <w:rsid w:val="00A8536F"/>
    <w:rsid w:val="00A854EA"/>
    <w:rsid w:val="00A856DB"/>
    <w:rsid w:val="00A85708"/>
    <w:rsid w:val="00A86621"/>
    <w:rsid w:val="00A86F57"/>
    <w:rsid w:val="00A872CD"/>
    <w:rsid w:val="00A8786F"/>
    <w:rsid w:val="00A9044E"/>
    <w:rsid w:val="00A90469"/>
    <w:rsid w:val="00A909E1"/>
    <w:rsid w:val="00A90C08"/>
    <w:rsid w:val="00A90C5E"/>
    <w:rsid w:val="00A91056"/>
    <w:rsid w:val="00A9167E"/>
    <w:rsid w:val="00A916A8"/>
    <w:rsid w:val="00A91AF3"/>
    <w:rsid w:val="00A91DAF"/>
    <w:rsid w:val="00A922D9"/>
    <w:rsid w:val="00A92933"/>
    <w:rsid w:val="00A929BC"/>
    <w:rsid w:val="00A92C04"/>
    <w:rsid w:val="00A92C97"/>
    <w:rsid w:val="00A93305"/>
    <w:rsid w:val="00A93D87"/>
    <w:rsid w:val="00A93E2D"/>
    <w:rsid w:val="00A945F5"/>
    <w:rsid w:val="00A948AF"/>
    <w:rsid w:val="00A94CB1"/>
    <w:rsid w:val="00A95010"/>
    <w:rsid w:val="00A95210"/>
    <w:rsid w:val="00A95AAD"/>
    <w:rsid w:val="00A95C22"/>
    <w:rsid w:val="00A9630B"/>
    <w:rsid w:val="00A965A0"/>
    <w:rsid w:val="00A9682B"/>
    <w:rsid w:val="00A974BD"/>
    <w:rsid w:val="00A97812"/>
    <w:rsid w:val="00A97D63"/>
    <w:rsid w:val="00AA04CF"/>
    <w:rsid w:val="00AA06DA"/>
    <w:rsid w:val="00AA08D7"/>
    <w:rsid w:val="00AA0A16"/>
    <w:rsid w:val="00AA0D9D"/>
    <w:rsid w:val="00AA11E4"/>
    <w:rsid w:val="00AA1432"/>
    <w:rsid w:val="00AA17AE"/>
    <w:rsid w:val="00AA1A63"/>
    <w:rsid w:val="00AA1DE1"/>
    <w:rsid w:val="00AA211C"/>
    <w:rsid w:val="00AA232A"/>
    <w:rsid w:val="00AA29EC"/>
    <w:rsid w:val="00AA2C48"/>
    <w:rsid w:val="00AA3518"/>
    <w:rsid w:val="00AA3551"/>
    <w:rsid w:val="00AA3604"/>
    <w:rsid w:val="00AA4294"/>
    <w:rsid w:val="00AA4329"/>
    <w:rsid w:val="00AA4A6F"/>
    <w:rsid w:val="00AA5EA3"/>
    <w:rsid w:val="00AA5F6F"/>
    <w:rsid w:val="00AA6444"/>
    <w:rsid w:val="00AA6757"/>
    <w:rsid w:val="00AA6875"/>
    <w:rsid w:val="00AA6AF0"/>
    <w:rsid w:val="00AA6B1A"/>
    <w:rsid w:val="00AA6EBF"/>
    <w:rsid w:val="00AA7113"/>
    <w:rsid w:val="00AA78E1"/>
    <w:rsid w:val="00AA7B69"/>
    <w:rsid w:val="00AB0019"/>
    <w:rsid w:val="00AB0042"/>
    <w:rsid w:val="00AB0147"/>
    <w:rsid w:val="00AB04EE"/>
    <w:rsid w:val="00AB0787"/>
    <w:rsid w:val="00AB0B27"/>
    <w:rsid w:val="00AB0D71"/>
    <w:rsid w:val="00AB1002"/>
    <w:rsid w:val="00AB1364"/>
    <w:rsid w:val="00AB1519"/>
    <w:rsid w:val="00AB1528"/>
    <w:rsid w:val="00AB17A4"/>
    <w:rsid w:val="00AB1A86"/>
    <w:rsid w:val="00AB1B30"/>
    <w:rsid w:val="00AB1C43"/>
    <w:rsid w:val="00AB1DA4"/>
    <w:rsid w:val="00AB1FFF"/>
    <w:rsid w:val="00AB21E3"/>
    <w:rsid w:val="00AB24B6"/>
    <w:rsid w:val="00AB2692"/>
    <w:rsid w:val="00AB359F"/>
    <w:rsid w:val="00AB3CC0"/>
    <w:rsid w:val="00AB4091"/>
    <w:rsid w:val="00AB46A0"/>
    <w:rsid w:val="00AB4747"/>
    <w:rsid w:val="00AB4A57"/>
    <w:rsid w:val="00AB5729"/>
    <w:rsid w:val="00AB60BE"/>
    <w:rsid w:val="00AB70D4"/>
    <w:rsid w:val="00AB73BA"/>
    <w:rsid w:val="00AB7CB0"/>
    <w:rsid w:val="00AB7E44"/>
    <w:rsid w:val="00AC01FA"/>
    <w:rsid w:val="00AC0218"/>
    <w:rsid w:val="00AC0F3D"/>
    <w:rsid w:val="00AC2061"/>
    <w:rsid w:val="00AC249C"/>
    <w:rsid w:val="00AC2B3E"/>
    <w:rsid w:val="00AC32BE"/>
    <w:rsid w:val="00AC3618"/>
    <w:rsid w:val="00AC3844"/>
    <w:rsid w:val="00AC38CF"/>
    <w:rsid w:val="00AC38DB"/>
    <w:rsid w:val="00AC3A11"/>
    <w:rsid w:val="00AC3A87"/>
    <w:rsid w:val="00AC3BC7"/>
    <w:rsid w:val="00AC3F61"/>
    <w:rsid w:val="00AC4586"/>
    <w:rsid w:val="00AC4773"/>
    <w:rsid w:val="00AC49A2"/>
    <w:rsid w:val="00AC4D7A"/>
    <w:rsid w:val="00AC4EAA"/>
    <w:rsid w:val="00AC548B"/>
    <w:rsid w:val="00AC5575"/>
    <w:rsid w:val="00AC5D26"/>
    <w:rsid w:val="00AC5D4D"/>
    <w:rsid w:val="00AC6058"/>
    <w:rsid w:val="00AC6845"/>
    <w:rsid w:val="00AC6BF9"/>
    <w:rsid w:val="00AC6E2D"/>
    <w:rsid w:val="00AC73A5"/>
    <w:rsid w:val="00AC7419"/>
    <w:rsid w:val="00AC7A65"/>
    <w:rsid w:val="00AD026B"/>
    <w:rsid w:val="00AD0537"/>
    <w:rsid w:val="00AD080B"/>
    <w:rsid w:val="00AD0884"/>
    <w:rsid w:val="00AD0C34"/>
    <w:rsid w:val="00AD0C7E"/>
    <w:rsid w:val="00AD0F18"/>
    <w:rsid w:val="00AD0F7E"/>
    <w:rsid w:val="00AD1253"/>
    <w:rsid w:val="00AD2907"/>
    <w:rsid w:val="00AD36ED"/>
    <w:rsid w:val="00AD3C5A"/>
    <w:rsid w:val="00AD4309"/>
    <w:rsid w:val="00AD4337"/>
    <w:rsid w:val="00AD47B7"/>
    <w:rsid w:val="00AD4A90"/>
    <w:rsid w:val="00AD4BE6"/>
    <w:rsid w:val="00AD4E0A"/>
    <w:rsid w:val="00AD4E59"/>
    <w:rsid w:val="00AD4FB3"/>
    <w:rsid w:val="00AD5784"/>
    <w:rsid w:val="00AD6692"/>
    <w:rsid w:val="00AD68B3"/>
    <w:rsid w:val="00AD6FBB"/>
    <w:rsid w:val="00AD71B5"/>
    <w:rsid w:val="00AD737D"/>
    <w:rsid w:val="00AD7881"/>
    <w:rsid w:val="00AE014E"/>
    <w:rsid w:val="00AE084E"/>
    <w:rsid w:val="00AE0980"/>
    <w:rsid w:val="00AE104C"/>
    <w:rsid w:val="00AE1061"/>
    <w:rsid w:val="00AE1185"/>
    <w:rsid w:val="00AE1618"/>
    <w:rsid w:val="00AE177F"/>
    <w:rsid w:val="00AE1A66"/>
    <w:rsid w:val="00AE1AA2"/>
    <w:rsid w:val="00AE1B89"/>
    <w:rsid w:val="00AE2535"/>
    <w:rsid w:val="00AE256A"/>
    <w:rsid w:val="00AE2881"/>
    <w:rsid w:val="00AE292C"/>
    <w:rsid w:val="00AE2B27"/>
    <w:rsid w:val="00AE37B1"/>
    <w:rsid w:val="00AE4558"/>
    <w:rsid w:val="00AE463E"/>
    <w:rsid w:val="00AE4E17"/>
    <w:rsid w:val="00AE5391"/>
    <w:rsid w:val="00AE55D4"/>
    <w:rsid w:val="00AE56EA"/>
    <w:rsid w:val="00AE58B0"/>
    <w:rsid w:val="00AE5F64"/>
    <w:rsid w:val="00AE608C"/>
    <w:rsid w:val="00AE63F6"/>
    <w:rsid w:val="00AE6485"/>
    <w:rsid w:val="00AE6C04"/>
    <w:rsid w:val="00AE764C"/>
    <w:rsid w:val="00AE7AEE"/>
    <w:rsid w:val="00AE7D64"/>
    <w:rsid w:val="00AF0168"/>
    <w:rsid w:val="00AF05E4"/>
    <w:rsid w:val="00AF0912"/>
    <w:rsid w:val="00AF14BA"/>
    <w:rsid w:val="00AF169F"/>
    <w:rsid w:val="00AF1A71"/>
    <w:rsid w:val="00AF1C7C"/>
    <w:rsid w:val="00AF1FCD"/>
    <w:rsid w:val="00AF231A"/>
    <w:rsid w:val="00AF2E47"/>
    <w:rsid w:val="00AF3A26"/>
    <w:rsid w:val="00AF3AAD"/>
    <w:rsid w:val="00AF3B59"/>
    <w:rsid w:val="00AF3DE8"/>
    <w:rsid w:val="00AF4FE7"/>
    <w:rsid w:val="00AF55B2"/>
    <w:rsid w:val="00AF5FA8"/>
    <w:rsid w:val="00AF6642"/>
    <w:rsid w:val="00AF68BB"/>
    <w:rsid w:val="00AF79DA"/>
    <w:rsid w:val="00AF7DE2"/>
    <w:rsid w:val="00B00100"/>
    <w:rsid w:val="00B0086E"/>
    <w:rsid w:val="00B00C31"/>
    <w:rsid w:val="00B00C36"/>
    <w:rsid w:val="00B02488"/>
    <w:rsid w:val="00B02594"/>
    <w:rsid w:val="00B02EA3"/>
    <w:rsid w:val="00B03294"/>
    <w:rsid w:val="00B036FE"/>
    <w:rsid w:val="00B0457D"/>
    <w:rsid w:val="00B04588"/>
    <w:rsid w:val="00B04827"/>
    <w:rsid w:val="00B048C4"/>
    <w:rsid w:val="00B04A3E"/>
    <w:rsid w:val="00B04E7C"/>
    <w:rsid w:val="00B05061"/>
    <w:rsid w:val="00B050A8"/>
    <w:rsid w:val="00B0573A"/>
    <w:rsid w:val="00B05DE8"/>
    <w:rsid w:val="00B067F7"/>
    <w:rsid w:val="00B06810"/>
    <w:rsid w:val="00B0683A"/>
    <w:rsid w:val="00B069DF"/>
    <w:rsid w:val="00B078E5"/>
    <w:rsid w:val="00B10610"/>
    <w:rsid w:val="00B10840"/>
    <w:rsid w:val="00B10844"/>
    <w:rsid w:val="00B10867"/>
    <w:rsid w:val="00B10895"/>
    <w:rsid w:val="00B115AA"/>
    <w:rsid w:val="00B1169A"/>
    <w:rsid w:val="00B11F6F"/>
    <w:rsid w:val="00B12071"/>
    <w:rsid w:val="00B1275C"/>
    <w:rsid w:val="00B12CBA"/>
    <w:rsid w:val="00B13881"/>
    <w:rsid w:val="00B13ABD"/>
    <w:rsid w:val="00B149ED"/>
    <w:rsid w:val="00B14C1A"/>
    <w:rsid w:val="00B14FFA"/>
    <w:rsid w:val="00B15219"/>
    <w:rsid w:val="00B155B2"/>
    <w:rsid w:val="00B1594F"/>
    <w:rsid w:val="00B15DBE"/>
    <w:rsid w:val="00B16658"/>
    <w:rsid w:val="00B16827"/>
    <w:rsid w:val="00B16D2B"/>
    <w:rsid w:val="00B172E2"/>
    <w:rsid w:val="00B173B7"/>
    <w:rsid w:val="00B17406"/>
    <w:rsid w:val="00B20136"/>
    <w:rsid w:val="00B2029C"/>
    <w:rsid w:val="00B2108B"/>
    <w:rsid w:val="00B2187C"/>
    <w:rsid w:val="00B22588"/>
    <w:rsid w:val="00B22F0D"/>
    <w:rsid w:val="00B23A6E"/>
    <w:rsid w:val="00B23ADF"/>
    <w:rsid w:val="00B23C2E"/>
    <w:rsid w:val="00B23DC0"/>
    <w:rsid w:val="00B2425D"/>
    <w:rsid w:val="00B2464C"/>
    <w:rsid w:val="00B24877"/>
    <w:rsid w:val="00B25361"/>
    <w:rsid w:val="00B256F6"/>
    <w:rsid w:val="00B25754"/>
    <w:rsid w:val="00B25825"/>
    <w:rsid w:val="00B25928"/>
    <w:rsid w:val="00B2628D"/>
    <w:rsid w:val="00B2652C"/>
    <w:rsid w:val="00B26D57"/>
    <w:rsid w:val="00B2779A"/>
    <w:rsid w:val="00B308D8"/>
    <w:rsid w:val="00B30A0F"/>
    <w:rsid w:val="00B30C2D"/>
    <w:rsid w:val="00B30E7A"/>
    <w:rsid w:val="00B313B2"/>
    <w:rsid w:val="00B314F0"/>
    <w:rsid w:val="00B31683"/>
    <w:rsid w:val="00B31AAD"/>
    <w:rsid w:val="00B31F25"/>
    <w:rsid w:val="00B321CE"/>
    <w:rsid w:val="00B3225B"/>
    <w:rsid w:val="00B3261B"/>
    <w:rsid w:val="00B32A90"/>
    <w:rsid w:val="00B32AB6"/>
    <w:rsid w:val="00B32C4D"/>
    <w:rsid w:val="00B32E3F"/>
    <w:rsid w:val="00B332C3"/>
    <w:rsid w:val="00B339CC"/>
    <w:rsid w:val="00B33A17"/>
    <w:rsid w:val="00B33A92"/>
    <w:rsid w:val="00B33DA5"/>
    <w:rsid w:val="00B33EC3"/>
    <w:rsid w:val="00B33F00"/>
    <w:rsid w:val="00B3435C"/>
    <w:rsid w:val="00B34613"/>
    <w:rsid w:val="00B346D6"/>
    <w:rsid w:val="00B34A0A"/>
    <w:rsid w:val="00B34CDE"/>
    <w:rsid w:val="00B34E8E"/>
    <w:rsid w:val="00B3510E"/>
    <w:rsid w:val="00B360E0"/>
    <w:rsid w:val="00B3631D"/>
    <w:rsid w:val="00B36DB3"/>
    <w:rsid w:val="00B37BEE"/>
    <w:rsid w:val="00B37CAE"/>
    <w:rsid w:val="00B37DB7"/>
    <w:rsid w:val="00B37E74"/>
    <w:rsid w:val="00B40B32"/>
    <w:rsid w:val="00B40D0C"/>
    <w:rsid w:val="00B40D18"/>
    <w:rsid w:val="00B40F62"/>
    <w:rsid w:val="00B4121B"/>
    <w:rsid w:val="00B41506"/>
    <w:rsid w:val="00B41622"/>
    <w:rsid w:val="00B41CCC"/>
    <w:rsid w:val="00B42830"/>
    <w:rsid w:val="00B42F57"/>
    <w:rsid w:val="00B42FFF"/>
    <w:rsid w:val="00B430C8"/>
    <w:rsid w:val="00B4329B"/>
    <w:rsid w:val="00B43628"/>
    <w:rsid w:val="00B43681"/>
    <w:rsid w:val="00B43844"/>
    <w:rsid w:val="00B43AAF"/>
    <w:rsid w:val="00B43C6C"/>
    <w:rsid w:val="00B44565"/>
    <w:rsid w:val="00B44856"/>
    <w:rsid w:val="00B4493E"/>
    <w:rsid w:val="00B44BC0"/>
    <w:rsid w:val="00B44CFC"/>
    <w:rsid w:val="00B44F61"/>
    <w:rsid w:val="00B454E7"/>
    <w:rsid w:val="00B45851"/>
    <w:rsid w:val="00B462A0"/>
    <w:rsid w:val="00B47528"/>
    <w:rsid w:val="00B47A69"/>
    <w:rsid w:val="00B47E20"/>
    <w:rsid w:val="00B504ED"/>
    <w:rsid w:val="00B50778"/>
    <w:rsid w:val="00B50901"/>
    <w:rsid w:val="00B50A1D"/>
    <w:rsid w:val="00B51294"/>
    <w:rsid w:val="00B512D9"/>
    <w:rsid w:val="00B513C1"/>
    <w:rsid w:val="00B51444"/>
    <w:rsid w:val="00B5171C"/>
    <w:rsid w:val="00B51C72"/>
    <w:rsid w:val="00B521FD"/>
    <w:rsid w:val="00B52572"/>
    <w:rsid w:val="00B52DA8"/>
    <w:rsid w:val="00B5350B"/>
    <w:rsid w:val="00B53A89"/>
    <w:rsid w:val="00B53FCE"/>
    <w:rsid w:val="00B54AC3"/>
    <w:rsid w:val="00B54B51"/>
    <w:rsid w:val="00B55173"/>
    <w:rsid w:val="00B55998"/>
    <w:rsid w:val="00B568E8"/>
    <w:rsid w:val="00B5722F"/>
    <w:rsid w:val="00B57575"/>
    <w:rsid w:val="00B5779D"/>
    <w:rsid w:val="00B60143"/>
    <w:rsid w:val="00B6153A"/>
    <w:rsid w:val="00B61DDE"/>
    <w:rsid w:val="00B6202F"/>
    <w:rsid w:val="00B624F5"/>
    <w:rsid w:val="00B62676"/>
    <w:rsid w:val="00B62D6D"/>
    <w:rsid w:val="00B62E05"/>
    <w:rsid w:val="00B6300A"/>
    <w:rsid w:val="00B63C99"/>
    <w:rsid w:val="00B64F17"/>
    <w:rsid w:val="00B64F6C"/>
    <w:rsid w:val="00B656A0"/>
    <w:rsid w:val="00B656F3"/>
    <w:rsid w:val="00B65BD7"/>
    <w:rsid w:val="00B65ED0"/>
    <w:rsid w:val="00B661E1"/>
    <w:rsid w:val="00B6623D"/>
    <w:rsid w:val="00B66B64"/>
    <w:rsid w:val="00B66D09"/>
    <w:rsid w:val="00B671ED"/>
    <w:rsid w:val="00B67328"/>
    <w:rsid w:val="00B677AB"/>
    <w:rsid w:val="00B67F6F"/>
    <w:rsid w:val="00B7013A"/>
    <w:rsid w:val="00B702A3"/>
    <w:rsid w:val="00B706E4"/>
    <w:rsid w:val="00B706EB"/>
    <w:rsid w:val="00B7085B"/>
    <w:rsid w:val="00B70BE9"/>
    <w:rsid w:val="00B70C53"/>
    <w:rsid w:val="00B71198"/>
    <w:rsid w:val="00B71504"/>
    <w:rsid w:val="00B7184B"/>
    <w:rsid w:val="00B71BC2"/>
    <w:rsid w:val="00B71BD1"/>
    <w:rsid w:val="00B724CA"/>
    <w:rsid w:val="00B72BA3"/>
    <w:rsid w:val="00B72BEE"/>
    <w:rsid w:val="00B73411"/>
    <w:rsid w:val="00B739DE"/>
    <w:rsid w:val="00B7405D"/>
    <w:rsid w:val="00B7419C"/>
    <w:rsid w:val="00B7570C"/>
    <w:rsid w:val="00B75BB7"/>
    <w:rsid w:val="00B75DC3"/>
    <w:rsid w:val="00B7638A"/>
    <w:rsid w:val="00B765F7"/>
    <w:rsid w:val="00B76774"/>
    <w:rsid w:val="00B7733A"/>
    <w:rsid w:val="00B77DEA"/>
    <w:rsid w:val="00B80647"/>
    <w:rsid w:val="00B807F0"/>
    <w:rsid w:val="00B814E6"/>
    <w:rsid w:val="00B819D5"/>
    <w:rsid w:val="00B8207E"/>
    <w:rsid w:val="00B82346"/>
    <w:rsid w:val="00B828CA"/>
    <w:rsid w:val="00B82B17"/>
    <w:rsid w:val="00B82D57"/>
    <w:rsid w:val="00B82EDB"/>
    <w:rsid w:val="00B83472"/>
    <w:rsid w:val="00B841A9"/>
    <w:rsid w:val="00B84330"/>
    <w:rsid w:val="00B84801"/>
    <w:rsid w:val="00B84A3C"/>
    <w:rsid w:val="00B84D6C"/>
    <w:rsid w:val="00B84D74"/>
    <w:rsid w:val="00B84DE3"/>
    <w:rsid w:val="00B85133"/>
    <w:rsid w:val="00B85557"/>
    <w:rsid w:val="00B8599D"/>
    <w:rsid w:val="00B85C28"/>
    <w:rsid w:val="00B85E07"/>
    <w:rsid w:val="00B8605A"/>
    <w:rsid w:val="00B86105"/>
    <w:rsid w:val="00B86276"/>
    <w:rsid w:val="00B8697A"/>
    <w:rsid w:val="00B86B94"/>
    <w:rsid w:val="00B86D1A"/>
    <w:rsid w:val="00B86D8C"/>
    <w:rsid w:val="00B87CE7"/>
    <w:rsid w:val="00B87FA9"/>
    <w:rsid w:val="00B9018A"/>
    <w:rsid w:val="00B90216"/>
    <w:rsid w:val="00B91491"/>
    <w:rsid w:val="00B91B2C"/>
    <w:rsid w:val="00B91F3F"/>
    <w:rsid w:val="00B921E1"/>
    <w:rsid w:val="00B922DB"/>
    <w:rsid w:val="00B92486"/>
    <w:rsid w:val="00B92682"/>
    <w:rsid w:val="00B92ABC"/>
    <w:rsid w:val="00B944B7"/>
    <w:rsid w:val="00B94DA2"/>
    <w:rsid w:val="00B9503F"/>
    <w:rsid w:val="00B950CE"/>
    <w:rsid w:val="00B9591B"/>
    <w:rsid w:val="00B95C45"/>
    <w:rsid w:val="00B95DF2"/>
    <w:rsid w:val="00B96075"/>
    <w:rsid w:val="00B960C6"/>
    <w:rsid w:val="00B96434"/>
    <w:rsid w:val="00B96442"/>
    <w:rsid w:val="00B964A4"/>
    <w:rsid w:val="00B96A45"/>
    <w:rsid w:val="00B96D8D"/>
    <w:rsid w:val="00B97830"/>
    <w:rsid w:val="00BA07BB"/>
    <w:rsid w:val="00BA09BC"/>
    <w:rsid w:val="00BA0A21"/>
    <w:rsid w:val="00BA0A30"/>
    <w:rsid w:val="00BA0C28"/>
    <w:rsid w:val="00BA1025"/>
    <w:rsid w:val="00BA171B"/>
    <w:rsid w:val="00BA1989"/>
    <w:rsid w:val="00BA1BAF"/>
    <w:rsid w:val="00BA23EB"/>
    <w:rsid w:val="00BA2D0A"/>
    <w:rsid w:val="00BA2DA0"/>
    <w:rsid w:val="00BA2F56"/>
    <w:rsid w:val="00BA3640"/>
    <w:rsid w:val="00BA3C4E"/>
    <w:rsid w:val="00BA4A0D"/>
    <w:rsid w:val="00BA4B83"/>
    <w:rsid w:val="00BA566B"/>
    <w:rsid w:val="00BA58F5"/>
    <w:rsid w:val="00BA61B4"/>
    <w:rsid w:val="00BA6212"/>
    <w:rsid w:val="00BA63C9"/>
    <w:rsid w:val="00BA65BC"/>
    <w:rsid w:val="00BA67B1"/>
    <w:rsid w:val="00BA6B07"/>
    <w:rsid w:val="00BA75E6"/>
    <w:rsid w:val="00BA7939"/>
    <w:rsid w:val="00BA7F60"/>
    <w:rsid w:val="00BB0B18"/>
    <w:rsid w:val="00BB0D56"/>
    <w:rsid w:val="00BB0EC6"/>
    <w:rsid w:val="00BB1151"/>
    <w:rsid w:val="00BB148A"/>
    <w:rsid w:val="00BB1D39"/>
    <w:rsid w:val="00BB1F57"/>
    <w:rsid w:val="00BB21EF"/>
    <w:rsid w:val="00BB2250"/>
    <w:rsid w:val="00BB2A59"/>
    <w:rsid w:val="00BB35A5"/>
    <w:rsid w:val="00BB383B"/>
    <w:rsid w:val="00BB39AE"/>
    <w:rsid w:val="00BB4EC4"/>
    <w:rsid w:val="00BB4ED3"/>
    <w:rsid w:val="00BB4F91"/>
    <w:rsid w:val="00BB5AD5"/>
    <w:rsid w:val="00BB5C25"/>
    <w:rsid w:val="00BB66A1"/>
    <w:rsid w:val="00BB6835"/>
    <w:rsid w:val="00BB7237"/>
    <w:rsid w:val="00BB7391"/>
    <w:rsid w:val="00BB79C8"/>
    <w:rsid w:val="00BC07CB"/>
    <w:rsid w:val="00BC07CC"/>
    <w:rsid w:val="00BC09E7"/>
    <w:rsid w:val="00BC0A55"/>
    <w:rsid w:val="00BC0B72"/>
    <w:rsid w:val="00BC0E35"/>
    <w:rsid w:val="00BC0EC7"/>
    <w:rsid w:val="00BC0F3B"/>
    <w:rsid w:val="00BC13F2"/>
    <w:rsid w:val="00BC1672"/>
    <w:rsid w:val="00BC16A9"/>
    <w:rsid w:val="00BC1E1B"/>
    <w:rsid w:val="00BC20D0"/>
    <w:rsid w:val="00BC25CD"/>
    <w:rsid w:val="00BC27DB"/>
    <w:rsid w:val="00BC293E"/>
    <w:rsid w:val="00BC2BC9"/>
    <w:rsid w:val="00BC2FE2"/>
    <w:rsid w:val="00BC3117"/>
    <w:rsid w:val="00BC311F"/>
    <w:rsid w:val="00BC48DA"/>
    <w:rsid w:val="00BC4B48"/>
    <w:rsid w:val="00BC4BE0"/>
    <w:rsid w:val="00BC4DF9"/>
    <w:rsid w:val="00BC4F02"/>
    <w:rsid w:val="00BC4F66"/>
    <w:rsid w:val="00BC5892"/>
    <w:rsid w:val="00BC58AA"/>
    <w:rsid w:val="00BC614B"/>
    <w:rsid w:val="00BC63F7"/>
    <w:rsid w:val="00BC6517"/>
    <w:rsid w:val="00BC6BE1"/>
    <w:rsid w:val="00BC6EFE"/>
    <w:rsid w:val="00BC7413"/>
    <w:rsid w:val="00BC76F6"/>
    <w:rsid w:val="00BD02C6"/>
    <w:rsid w:val="00BD0880"/>
    <w:rsid w:val="00BD0B7E"/>
    <w:rsid w:val="00BD0CB8"/>
    <w:rsid w:val="00BD0EDD"/>
    <w:rsid w:val="00BD108C"/>
    <w:rsid w:val="00BD166A"/>
    <w:rsid w:val="00BD33DD"/>
    <w:rsid w:val="00BD3E3F"/>
    <w:rsid w:val="00BD42F4"/>
    <w:rsid w:val="00BD42FB"/>
    <w:rsid w:val="00BD47F2"/>
    <w:rsid w:val="00BD512C"/>
    <w:rsid w:val="00BD514A"/>
    <w:rsid w:val="00BD52E0"/>
    <w:rsid w:val="00BD53C7"/>
    <w:rsid w:val="00BD57B3"/>
    <w:rsid w:val="00BD597C"/>
    <w:rsid w:val="00BD5B73"/>
    <w:rsid w:val="00BD5B7B"/>
    <w:rsid w:val="00BD63D1"/>
    <w:rsid w:val="00BD66B4"/>
    <w:rsid w:val="00BD680E"/>
    <w:rsid w:val="00BD6BFE"/>
    <w:rsid w:val="00BD6EF6"/>
    <w:rsid w:val="00BD7044"/>
    <w:rsid w:val="00BD739F"/>
    <w:rsid w:val="00BD76C6"/>
    <w:rsid w:val="00BD7BFB"/>
    <w:rsid w:val="00BD7FB5"/>
    <w:rsid w:val="00BE0087"/>
    <w:rsid w:val="00BE072A"/>
    <w:rsid w:val="00BE0BA6"/>
    <w:rsid w:val="00BE160C"/>
    <w:rsid w:val="00BE1DF9"/>
    <w:rsid w:val="00BE205B"/>
    <w:rsid w:val="00BE2403"/>
    <w:rsid w:val="00BE25B2"/>
    <w:rsid w:val="00BE2B51"/>
    <w:rsid w:val="00BE2D2A"/>
    <w:rsid w:val="00BE2EC0"/>
    <w:rsid w:val="00BE3C00"/>
    <w:rsid w:val="00BE48C5"/>
    <w:rsid w:val="00BE5940"/>
    <w:rsid w:val="00BE5BDB"/>
    <w:rsid w:val="00BE5FF5"/>
    <w:rsid w:val="00BE63BA"/>
    <w:rsid w:val="00BE6E9C"/>
    <w:rsid w:val="00BE7290"/>
    <w:rsid w:val="00BE72C8"/>
    <w:rsid w:val="00BE7795"/>
    <w:rsid w:val="00BE7B4C"/>
    <w:rsid w:val="00BE7F56"/>
    <w:rsid w:val="00BF04D8"/>
    <w:rsid w:val="00BF068A"/>
    <w:rsid w:val="00BF1441"/>
    <w:rsid w:val="00BF1581"/>
    <w:rsid w:val="00BF1779"/>
    <w:rsid w:val="00BF1C7F"/>
    <w:rsid w:val="00BF20C3"/>
    <w:rsid w:val="00BF285A"/>
    <w:rsid w:val="00BF2CA0"/>
    <w:rsid w:val="00BF2DBB"/>
    <w:rsid w:val="00BF2E3C"/>
    <w:rsid w:val="00BF36B7"/>
    <w:rsid w:val="00BF36DA"/>
    <w:rsid w:val="00BF3996"/>
    <w:rsid w:val="00BF39A7"/>
    <w:rsid w:val="00BF3A23"/>
    <w:rsid w:val="00BF450E"/>
    <w:rsid w:val="00BF461D"/>
    <w:rsid w:val="00BF49E8"/>
    <w:rsid w:val="00BF4C87"/>
    <w:rsid w:val="00BF4D10"/>
    <w:rsid w:val="00BF4F41"/>
    <w:rsid w:val="00BF4F51"/>
    <w:rsid w:val="00BF4F85"/>
    <w:rsid w:val="00BF5362"/>
    <w:rsid w:val="00BF5956"/>
    <w:rsid w:val="00BF5A09"/>
    <w:rsid w:val="00BF5ED8"/>
    <w:rsid w:val="00BF5F2F"/>
    <w:rsid w:val="00BF5F30"/>
    <w:rsid w:val="00BF645E"/>
    <w:rsid w:val="00BF650E"/>
    <w:rsid w:val="00BF66DB"/>
    <w:rsid w:val="00BF6AD2"/>
    <w:rsid w:val="00BF7753"/>
    <w:rsid w:val="00BF77BD"/>
    <w:rsid w:val="00BF7A1F"/>
    <w:rsid w:val="00BF7B38"/>
    <w:rsid w:val="00BF7B61"/>
    <w:rsid w:val="00C00EAA"/>
    <w:rsid w:val="00C01A2C"/>
    <w:rsid w:val="00C01A77"/>
    <w:rsid w:val="00C0250F"/>
    <w:rsid w:val="00C02706"/>
    <w:rsid w:val="00C0284B"/>
    <w:rsid w:val="00C02A36"/>
    <w:rsid w:val="00C02C9D"/>
    <w:rsid w:val="00C033C0"/>
    <w:rsid w:val="00C0348F"/>
    <w:rsid w:val="00C03F0A"/>
    <w:rsid w:val="00C05088"/>
    <w:rsid w:val="00C05561"/>
    <w:rsid w:val="00C05E1D"/>
    <w:rsid w:val="00C06C54"/>
    <w:rsid w:val="00C07375"/>
    <w:rsid w:val="00C07AEF"/>
    <w:rsid w:val="00C07B53"/>
    <w:rsid w:val="00C07E30"/>
    <w:rsid w:val="00C10368"/>
    <w:rsid w:val="00C1074E"/>
    <w:rsid w:val="00C10BCD"/>
    <w:rsid w:val="00C10D69"/>
    <w:rsid w:val="00C11152"/>
    <w:rsid w:val="00C11A8C"/>
    <w:rsid w:val="00C11ABC"/>
    <w:rsid w:val="00C11E01"/>
    <w:rsid w:val="00C1261C"/>
    <w:rsid w:val="00C12931"/>
    <w:rsid w:val="00C12E9D"/>
    <w:rsid w:val="00C1316F"/>
    <w:rsid w:val="00C137AD"/>
    <w:rsid w:val="00C13979"/>
    <w:rsid w:val="00C13B43"/>
    <w:rsid w:val="00C140C0"/>
    <w:rsid w:val="00C14461"/>
    <w:rsid w:val="00C14738"/>
    <w:rsid w:val="00C14A2A"/>
    <w:rsid w:val="00C14D43"/>
    <w:rsid w:val="00C150AF"/>
    <w:rsid w:val="00C15AEE"/>
    <w:rsid w:val="00C16345"/>
    <w:rsid w:val="00C16869"/>
    <w:rsid w:val="00C16A7D"/>
    <w:rsid w:val="00C16BFA"/>
    <w:rsid w:val="00C16E94"/>
    <w:rsid w:val="00C16E9D"/>
    <w:rsid w:val="00C1705E"/>
    <w:rsid w:val="00C2003D"/>
    <w:rsid w:val="00C203D0"/>
    <w:rsid w:val="00C20BE3"/>
    <w:rsid w:val="00C2110C"/>
    <w:rsid w:val="00C214E7"/>
    <w:rsid w:val="00C21A7A"/>
    <w:rsid w:val="00C21F96"/>
    <w:rsid w:val="00C22317"/>
    <w:rsid w:val="00C22519"/>
    <w:rsid w:val="00C22CD0"/>
    <w:rsid w:val="00C22DE9"/>
    <w:rsid w:val="00C23285"/>
    <w:rsid w:val="00C235CF"/>
    <w:rsid w:val="00C2403E"/>
    <w:rsid w:val="00C256F8"/>
    <w:rsid w:val="00C25E16"/>
    <w:rsid w:val="00C26350"/>
    <w:rsid w:val="00C26673"/>
    <w:rsid w:val="00C267BE"/>
    <w:rsid w:val="00C26817"/>
    <w:rsid w:val="00C26F1D"/>
    <w:rsid w:val="00C2776A"/>
    <w:rsid w:val="00C27F9E"/>
    <w:rsid w:val="00C304D4"/>
    <w:rsid w:val="00C30672"/>
    <w:rsid w:val="00C307EA"/>
    <w:rsid w:val="00C30A11"/>
    <w:rsid w:val="00C30BC4"/>
    <w:rsid w:val="00C30C4B"/>
    <w:rsid w:val="00C313C7"/>
    <w:rsid w:val="00C315CA"/>
    <w:rsid w:val="00C316A2"/>
    <w:rsid w:val="00C31AF9"/>
    <w:rsid w:val="00C31BE3"/>
    <w:rsid w:val="00C31F18"/>
    <w:rsid w:val="00C32224"/>
    <w:rsid w:val="00C325BE"/>
    <w:rsid w:val="00C32744"/>
    <w:rsid w:val="00C32958"/>
    <w:rsid w:val="00C32A00"/>
    <w:rsid w:val="00C32A18"/>
    <w:rsid w:val="00C330F0"/>
    <w:rsid w:val="00C33BBF"/>
    <w:rsid w:val="00C3402A"/>
    <w:rsid w:val="00C34327"/>
    <w:rsid w:val="00C347C5"/>
    <w:rsid w:val="00C34B0F"/>
    <w:rsid w:val="00C35025"/>
    <w:rsid w:val="00C35753"/>
    <w:rsid w:val="00C357F8"/>
    <w:rsid w:val="00C3590B"/>
    <w:rsid w:val="00C3596D"/>
    <w:rsid w:val="00C362DF"/>
    <w:rsid w:val="00C36331"/>
    <w:rsid w:val="00C36C5E"/>
    <w:rsid w:val="00C36F6C"/>
    <w:rsid w:val="00C36F9E"/>
    <w:rsid w:val="00C3751B"/>
    <w:rsid w:val="00C37FF1"/>
    <w:rsid w:val="00C40046"/>
    <w:rsid w:val="00C40162"/>
    <w:rsid w:val="00C40236"/>
    <w:rsid w:val="00C40B0E"/>
    <w:rsid w:val="00C40D72"/>
    <w:rsid w:val="00C41072"/>
    <w:rsid w:val="00C41913"/>
    <w:rsid w:val="00C4207D"/>
    <w:rsid w:val="00C43631"/>
    <w:rsid w:val="00C437D1"/>
    <w:rsid w:val="00C43AC4"/>
    <w:rsid w:val="00C43F18"/>
    <w:rsid w:val="00C44123"/>
    <w:rsid w:val="00C44715"/>
    <w:rsid w:val="00C45062"/>
    <w:rsid w:val="00C45CFB"/>
    <w:rsid w:val="00C46664"/>
    <w:rsid w:val="00C468A6"/>
    <w:rsid w:val="00C46D46"/>
    <w:rsid w:val="00C477BA"/>
    <w:rsid w:val="00C47E33"/>
    <w:rsid w:val="00C47E63"/>
    <w:rsid w:val="00C502C7"/>
    <w:rsid w:val="00C509E6"/>
    <w:rsid w:val="00C515CB"/>
    <w:rsid w:val="00C51842"/>
    <w:rsid w:val="00C527D5"/>
    <w:rsid w:val="00C5281E"/>
    <w:rsid w:val="00C52F6B"/>
    <w:rsid w:val="00C5305D"/>
    <w:rsid w:val="00C53F2C"/>
    <w:rsid w:val="00C53F5D"/>
    <w:rsid w:val="00C5472B"/>
    <w:rsid w:val="00C54784"/>
    <w:rsid w:val="00C5478A"/>
    <w:rsid w:val="00C549BF"/>
    <w:rsid w:val="00C54EBC"/>
    <w:rsid w:val="00C5506A"/>
    <w:rsid w:val="00C550E8"/>
    <w:rsid w:val="00C555CC"/>
    <w:rsid w:val="00C55B8B"/>
    <w:rsid w:val="00C56062"/>
    <w:rsid w:val="00C56A48"/>
    <w:rsid w:val="00C56EDF"/>
    <w:rsid w:val="00C57439"/>
    <w:rsid w:val="00C5792D"/>
    <w:rsid w:val="00C60146"/>
    <w:rsid w:val="00C6020B"/>
    <w:rsid w:val="00C60761"/>
    <w:rsid w:val="00C60983"/>
    <w:rsid w:val="00C60B3D"/>
    <w:rsid w:val="00C60B87"/>
    <w:rsid w:val="00C60CF7"/>
    <w:rsid w:val="00C61195"/>
    <w:rsid w:val="00C61208"/>
    <w:rsid w:val="00C612A6"/>
    <w:rsid w:val="00C61448"/>
    <w:rsid w:val="00C614AA"/>
    <w:rsid w:val="00C61532"/>
    <w:rsid w:val="00C61C3F"/>
    <w:rsid w:val="00C62267"/>
    <w:rsid w:val="00C622F0"/>
    <w:rsid w:val="00C628AE"/>
    <w:rsid w:val="00C63957"/>
    <w:rsid w:val="00C63DDB"/>
    <w:rsid w:val="00C64241"/>
    <w:rsid w:val="00C6497F"/>
    <w:rsid w:val="00C64997"/>
    <w:rsid w:val="00C64A4F"/>
    <w:rsid w:val="00C660FF"/>
    <w:rsid w:val="00C66536"/>
    <w:rsid w:val="00C66792"/>
    <w:rsid w:val="00C6689A"/>
    <w:rsid w:val="00C668FE"/>
    <w:rsid w:val="00C66F9B"/>
    <w:rsid w:val="00C676DB"/>
    <w:rsid w:val="00C6783F"/>
    <w:rsid w:val="00C678D4"/>
    <w:rsid w:val="00C703A7"/>
    <w:rsid w:val="00C712C1"/>
    <w:rsid w:val="00C71779"/>
    <w:rsid w:val="00C71B81"/>
    <w:rsid w:val="00C71BCB"/>
    <w:rsid w:val="00C7204A"/>
    <w:rsid w:val="00C72248"/>
    <w:rsid w:val="00C72565"/>
    <w:rsid w:val="00C72ABE"/>
    <w:rsid w:val="00C72BBD"/>
    <w:rsid w:val="00C72D77"/>
    <w:rsid w:val="00C731F5"/>
    <w:rsid w:val="00C7389C"/>
    <w:rsid w:val="00C742A9"/>
    <w:rsid w:val="00C74516"/>
    <w:rsid w:val="00C74599"/>
    <w:rsid w:val="00C74A10"/>
    <w:rsid w:val="00C74C21"/>
    <w:rsid w:val="00C7504A"/>
    <w:rsid w:val="00C759D6"/>
    <w:rsid w:val="00C75AE1"/>
    <w:rsid w:val="00C75B5F"/>
    <w:rsid w:val="00C7607C"/>
    <w:rsid w:val="00C7613F"/>
    <w:rsid w:val="00C762D7"/>
    <w:rsid w:val="00C7662C"/>
    <w:rsid w:val="00C766E5"/>
    <w:rsid w:val="00C76B45"/>
    <w:rsid w:val="00C773BD"/>
    <w:rsid w:val="00C777CD"/>
    <w:rsid w:val="00C77915"/>
    <w:rsid w:val="00C77ACB"/>
    <w:rsid w:val="00C77BF4"/>
    <w:rsid w:val="00C77DC9"/>
    <w:rsid w:val="00C800C8"/>
    <w:rsid w:val="00C800DA"/>
    <w:rsid w:val="00C80587"/>
    <w:rsid w:val="00C80697"/>
    <w:rsid w:val="00C808F5"/>
    <w:rsid w:val="00C81146"/>
    <w:rsid w:val="00C81502"/>
    <w:rsid w:val="00C81784"/>
    <w:rsid w:val="00C8187E"/>
    <w:rsid w:val="00C81C07"/>
    <w:rsid w:val="00C823DB"/>
    <w:rsid w:val="00C8248B"/>
    <w:rsid w:val="00C82564"/>
    <w:rsid w:val="00C82D0D"/>
    <w:rsid w:val="00C82E79"/>
    <w:rsid w:val="00C8336F"/>
    <w:rsid w:val="00C836AC"/>
    <w:rsid w:val="00C83B9F"/>
    <w:rsid w:val="00C83E5B"/>
    <w:rsid w:val="00C846D5"/>
    <w:rsid w:val="00C84B84"/>
    <w:rsid w:val="00C84C33"/>
    <w:rsid w:val="00C84CAD"/>
    <w:rsid w:val="00C85077"/>
    <w:rsid w:val="00C85352"/>
    <w:rsid w:val="00C85396"/>
    <w:rsid w:val="00C8555F"/>
    <w:rsid w:val="00C85940"/>
    <w:rsid w:val="00C85A93"/>
    <w:rsid w:val="00C863B5"/>
    <w:rsid w:val="00C8683D"/>
    <w:rsid w:val="00C869F1"/>
    <w:rsid w:val="00C86C81"/>
    <w:rsid w:val="00C86E03"/>
    <w:rsid w:val="00C870F9"/>
    <w:rsid w:val="00C87A86"/>
    <w:rsid w:val="00C87BBA"/>
    <w:rsid w:val="00C87CCA"/>
    <w:rsid w:val="00C87F22"/>
    <w:rsid w:val="00C90713"/>
    <w:rsid w:val="00C90949"/>
    <w:rsid w:val="00C9099E"/>
    <w:rsid w:val="00C91471"/>
    <w:rsid w:val="00C91A41"/>
    <w:rsid w:val="00C91B7C"/>
    <w:rsid w:val="00C92AF8"/>
    <w:rsid w:val="00C93EA6"/>
    <w:rsid w:val="00C93F97"/>
    <w:rsid w:val="00C94142"/>
    <w:rsid w:val="00C94697"/>
    <w:rsid w:val="00C94A85"/>
    <w:rsid w:val="00C94B69"/>
    <w:rsid w:val="00C94D0D"/>
    <w:rsid w:val="00C951CE"/>
    <w:rsid w:val="00C95C0A"/>
    <w:rsid w:val="00C95DF2"/>
    <w:rsid w:val="00C95E23"/>
    <w:rsid w:val="00C95F96"/>
    <w:rsid w:val="00C96035"/>
    <w:rsid w:val="00C962E6"/>
    <w:rsid w:val="00C96677"/>
    <w:rsid w:val="00C96AF2"/>
    <w:rsid w:val="00C96DC5"/>
    <w:rsid w:val="00C973C6"/>
    <w:rsid w:val="00C97567"/>
    <w:rsid w:val="00C97E7C"/>
    <w:rsid w:val="00CA06AF"/>
    <w:rsid w:val="00CA10D9"/>
    <w:rsid w:val="00CA18D9"/>
    <w:rsid w:val="00CA1964"/>
    <w:rsid w:val="00CA21AF"/>
    <w:rsid w:val="00CA290E"/>
    <w:rsid w:val="00CA29B0"/>
    <w:rsid w:val="00CA2D61"/>
    <w:rsid w:val="00CA315C"/>
    <w:rsid w:val="00CA35F2"/>
    <w:rsid w:val="00CA3B81"/>
    <w:rsid w:val="00CA417D"/>
    <w:rsid w:val="00CA461A"/>
    <w:rsid w:val="00CA4660"/>
    <w:rsid w:val="00CA4854"/>
    <w:rsid w:val="00CA48C9"/>
    <w:rsid w:val="00CA4AFA"/>
    <w:rsid w:val="00CA4E25"/>
    <w:rsid w:val="00CA5068"/>
    <w:rsid w:val="00CA516D"/>
    <w:rsid w:val="00CA51F7"/>
    <w:rsid w:val="00CA56B9"/>
    <w:rsid w:val="00CA56E0"/>
    <w:rsid w:val="00CA586D"/>
    <w:rsid w:val="00CA5D1B"/>
    <w:rsid w:val="00CA5F00"/>
    <w:rsid w:val="00CA6030"/>
    <w:rsid w:val="00CA6208"/>
    <w:rsid w:val="00CA685A"/>
    <w:rsid w:val="00CA6D76"/>
    <w:rsid w:val="00CA6F48"/>
    <w:rsid w:val="00CA762C"/>
    <w:rsid w:val="00CA7BC0"/>
    <w:rsid w:val="00CB04BB"/>
    <w:rsid w:val="00CB0708"/>
    <w:rsid w:val="00CB07DE"/>
    <w:rsid w:val="00CB0ACB"/>
    <w:rsid w:val="00CB0E3B"/>
    <w:rsid w:val="00CB143E"/>
    <w:rsid w:val="00CB15FF"/>
    <w:rsid w:val="00CB1BE6"/>
    <w:rsid w:val="00CB1DE1"/>
    <w:rsid w:val="00CB2258"/>
    <w:rsid w:val="00CB29D9"/>
    <w:rsid w:val="00CB2AF3"/>
    <w:rsid w:val="00CB3997"/>
    <w:rsid w:val="00CB39C4"/>
    <w:rsid w:val="00CB3BF0"/>
    <w:rsid w:val="00CB430B"/>
    <w:rsid w:val="00CB45BF"/>
    <w:rsid w:val="00CB4BD1"/>
    <w:rsid w:val="00CB4C66"/>
    <w:rsid w:val="00CB58E7"/>
    <w:rsid w:val="00CB595D"/>
    <w:rsid w:val="00CB5AE0"/>
    <w:rsid w:val="00CB5FA5"/>
    <w:rsid w:val="00CB6F72"/>
    <w:rsid w:val="00CB7820"/>
    <w:rsid w:val="00CB791D"/>
    <w:rsid w:val="00CC000D"/>
    <w:rsid w:val="00CC032E"/>
    <w:rsid w:val="00CC0A71"/>
    <w:rsid w:val="00CC0F62"/>
    <w:rsid w:val="00CC1282"/>
    <w:rsid w:val="00CC12A6"/>
    <w:rsid w:val="00CC1665"/>
    <w:rsid w:val="00CC2370"/>
    <w:rsid w:val="00CC25CD"/>
    <w:rsid w:val="00CC2D75"/>
    <w:rsid w:val="00CC383A"/>
    <w:rsid w:val="00CC38C0"/>
    <w:rsid w:val="00CC3C10"/>
    <w:rsid w:val="00CC3F58"/>
    <w:rsid w:val="00CC40C4"/>
    <w:rsid w:val="00CC4116"/>
    <w:rsid w:val="00CC473E"/>
    <w:rsid w:val="00CC5282"/>
    <w:rsid w:val="00CC5407"/>
    <w:rsid w:val="00CC54EF"/>
    <w:rsid w:val="00CC5BAE"/>
    <w:rsid w:val="00CC5F6B"/>
    <w:rsid w:val="00CC6018"/>
    <w:rsid w:val="00CC62A9"/>
    <w:rsid w:val="00CC640E"/>
    <w:rsid w:val="00CC6553"/>
    <w:rsid w:val="00CC6890"/>
    <w:rsid w:val="00CC6A8B"/>
    <w:rsid w:val="00CC6B5D"/>
    <w:rsid w:val="00CC6CEB"/>
    <w:rsid w:val="00CC7164"/>
    <w:rsid w:val="00CD00D3"/>
    <w:rsid w:val="00CD05A2"/>
    <w:rsid w:val="00CD0815"/>
    <w:rsid w:val="00CD0840"/>
    <w:rsid w:val="00CD093E"/>
    <w:rsid w:val="00CD0CC2"/>
    <w:rsid w:val="00CD1170"/>
    <w:rsid w:val="00CD11CF"/>
    <w:rsid w:val="00CD12CC"/>
    <w:rsid w:val="00CD130E"/>
    <w:rsid w:val="00CD24AA"/>
    <w:rsid w:val="00CD2656"/>
    <w:rsid w:val="00CD2C78"/>
    <w:rsid w:val="00CD2D34"/>
    <w:rsid w:val="00CD3197"/>
    <w:rsid w:val="00CD4DB4"/>
    <w:rsid w:val="00CD53C6"/>
    <w:rsid w:val="00CD66A1"/>
    <w:rsid w:val="00CD66E7"/>
    <w:rsid w:val="00CD71DA"/>
    <w:rsid w:val="00CD7EF6"/>
    <w:rsid w:val="00CE05DD"/>
    <w:rsid w:val="00CE0B65"/>
    <w:rsid w:val="00CE1010"/>
    <w:rsid w:val="00CE13E6"/>
    <w:rsid w:val="00CE1757"/>
    <w:rsid w:val="00CE1818"/>
    <w:rsid w:val="00CE2183"/>
    <w:rsid w:val="00CE21F4"/>
    <w:rsid w:val="00CE22B5"/>
    <w:rsid w:val="00CE2A27"/>
    <w:rsid w:val="00CE35E7"/>
    <w:rsid w:val="00CE3949"/>
    <w:rsid w:val="00CE3B5B"/>
    <w:rsid w:val="00CE3BA6"/>
    <w:rsid w:val="00CE3F07"/>
    <w:rsid w:val="00CE3FFF"/>
    <w:rsid w:val="00CE4103"/>
    <w:rsid w:val="00CE430C"/>
    <w:rsid w:val="00CE4826"/>
    <w:rsid w:val="00CE48CF"/>
    <w:rsid w:val="00CE499F"/>
    <w:rsid w:val="00CE5FDA"/>
    <w:rsid w:val="00CE6757"/>
    <w:rsid w:val="00CE6890"/>
    <w:rsid w:val="00CE7551"/>
    <w:rsid w:val="00CE75FA"/>
    <w:rsid w:val="00CE7BCE"/>
    <w:rsid w:val="00CE7F35"/>
    <w:rsid w:val="00CF0E9B"/>
    <w:rsid w:val="00CF0F3E"/>
    <w:rsid w:val="00CF1117"/>
    <w:rsid w:val="00CF129D"/>
    <w:rsid w:val="00CF12B4"/>
    <w:rsid w:val="00CF148D"/>
    <w:rsid w:val="00CF18A9"/>
    <w:rsid w:val="00CF249F"/>
    <w:rsid w:val="00CF272E"/>
    <w:rsid w:val="00CF2D03"/>
    <w:rsid w:val="00CF39A6"/>
    <w:rsid w:val="00CF45A9"/>
    <w:rsid w:val="00CF4F53"/>
    <w:rsid w:val="00CF50D4"/>
    <w:rsid w:val="00CF520F"/>
    <w:rsid w:val="00CF568C"/>
    <w:rsid w:val="00CF5710"/>
    <w:rsid w:val="00CF5FDC"/>
    <w:rsid w:val="00CF6E0B"/>
    <w:rsid w:val="00CF6F59"/>
    <w:rsid w:val="00CF765B"/>
    <w:rsid w:val="00CF78DD"/>
    <w:rsid w:val="00D00235"/>
    <w:rsid w:val="00D00954"/>
    <w:rsid w:val="00D009C1"/>
    <w:rsid w:val="00D00B02"/>
    <w:rsid w:val="00D00C65"/>
    <w:rsid w:val="00D00C89"/>
    <w:rsid w:val="00D01643"/>
    <w:rsid w:val="00D016FB"/>
    <w:rsid w:val="00D01AB7"/>
    <w:rsid w:val="00D01FC8"/>
    <w:rsid w:val="00D02574"/>
    <w:rsid w:val="00D02B7D"/>
    <w:rsid w:val="00D02BDD"/>
    <w:rsid w:val="00D02EA9"/>
    <w:rsid w:val="00D03A66"/>
    <w:rsid w:val="00D03B1E"/>
    <w:rsid w:val="00D03C37"/>
    <w:rsid w:val="00D03F88"/>
    <w:rsid w:val="00D04098"/>
    <w:rsid w:val="00D040B6"/>
    <w:rsid w:val="00D0420A"/>
    <w:rsid w:val="00D0463E"/>
    <w:rsid w:val="00D04CC7"/>
    <w:rsid w:val="00D050AF"/>
    <w:rsid w:val="00D057B0"/>
    <w:rsid w:val="00D058BF"/>
    <w:rsid w:val="00D05FD4"/>
    <w:rsid w:val="00D06506"/>
    <w:rsid w:val="00D067BE"/>
    <w:rsid w:val="00D0681D"/>
    <w:rsid w:val="00D0682B"/>
    <w:rsid w:val="00D06D1F"/>
    <w:rsid w:val="00D073E6"/>
    <w:rsid w:val="00D1031C"/>
    <w:rsid w:val="00D1086A"/>
    <w:rsid w:val="00D108C4"/>
    <w:rsid w:val="00D1091B"/>
    <w:rsid w:val="00D10FEE"/>
    <w:rsid w:val="00D1146A"/>
    <w:rsid w:val="00D11DB0"/>
    <w:rsid w:val="00D121D5"/>
    <w:rsid w:val="00D122D1"/>
    <w:rsid w:val="00D138D5"/>
    <w:rsid w:val="00D13F79"/>
    <w:rsid w:val="00D14501"/>
    <w:rsid w:val="00D14941"/>
    <w:rsid w:val="00D1494B"/>
    <w:rsid w:val="00D14B7B"/>
    <w:rsid w:val="00D14C22"/>
    <w:rsid w:val="00D14D50"/>
    <w:rsid w:val="00D152CD"/>
    <w:rsid w:val="00D15832"/>
    <w:rsid w:val="00D159C9"/>
    <w:rsid w:val="00D15E5B"/>
    <w:rsid w:val="00D15EEF"/>
    <w:rsid w:val="00D1670D"/>
    <w:rsid w:val="00D167B4"/>
    <w:rsid w:val="00D16840"/>
    <w:rsid w:val="00D16E75"/>
    <w:rsid w:val="00D16FE1"/>
    <w:rsid w:val="00D170B9"/>
    <w:rsid w:val="00D17B78"/>
    <w:rsid w:val="00D20110"/>
    <w:rsid w:val="00D20141"/>
    <w:rsid w:val="00D20A59"/>
    <w:rsid w:val="00D20AB7"/>
    <w:rsid w:val="00D20B13"/>
    <w:rsid w:val="00D212ED"/>
    <w:rsid w:val="00D2162B"/>
    <w:rsid w:val="00D216E7"/>
    <w:rsid w:val="00D21FE3"/>
    <w:rsid w:val="00D22196"/>
    <w:rsid w:val="00D2250C"/>
    <w:rsid w:val="00D226E0"/>
    <w:rsid w:val="00D2272B"/>
    <w:rsid w:val="00D228E9"/>
    <w:rsid w:val="00D22EC5"/>
    <w:rsid w:val="00D230F9"/>
    <w:rsid w:val="00D235A3"/>
    <w:rsid w:val="00D2373A"/>
    <w:rsid w:val="00D23F4D"/>
    <w:rsid w:val="00D24041"/>
    <w:rsid w:val="00D244F7"/>
    <w:rsid w:val="00D24930"/>
    <w:rsid w:val="00D24D94"/>
    <w:rsid w:val="00D260D3"/>
    <w:rsid w:val="00D26456"/>
    <w:rsid w:val="00D265DA"/>
    <w:rsid w:val="00D26988"/>
    <w:rsid w:val="00D26A7E"/>
    <w:rsid w:val="00D26CCE"/>
    <w:rsid w:val="00D26EDD"/>
    <w:rsid w:val="00D270B3"/>
    <w:rsid w:val="00D275A8"/>
    <w:rsid w:val="00D2780F"/>
    <w:rsid w:val="00D27B35"/>
    <w:rsid w:val="00D27ECB"/>
    <w:rsid w:val="00D304F4"/>
    <w:rsid w:val="00D30880"/>
    <w:rsid w:val="00D3089F"/>
    <w:rsid w:val="00D308B5"/>
    <w:rsid w:val="00D30AC8"/>
    <w:rsid w:val="00D30CE4"/>
    <w:rsid w:val="00D30D99"/>
    <w:rsid w:val="00D3137D"/>
    <w:rsid w:val="00D313E4"/>
    <w:rsid w:val="00D31961"/>
    <w:rsid w:val="00D31B99"/>
    <w:rsid w:val="00D31BD1"/>
    <w:rsid w:val="00D324FC"/>
    <w:rsid w:val="00D32739"/>
    <w:rsid w:val="00D328A5"/>
    <w:rsid w:val="00D32DC3"/>
    <w:rsid w:val="00D32EF2"/>
    <w:rsid w:val="00D33170"/>
    <w:rsid w:val="00D332E7"/>
    <w:rsid w:val="00D33688"/>
    <w:rsid w:val="00D33CB7"/>
    <w:rsid w:val="00D33D1D"/>
    <w:rsid w:val="00D33F3D"/>
    <w:rsid w:val="00D3425C"/>
    <w:rsid w:val="00D344DC"/>
    <w:rsid w:val="00D34A4B"/>
    <w:rsid w:val="00D34B70"/>
    <w:rsid w:val="00D34BF4"/>
    <w:rsid w:val="00D3518D"/>
    <w:rsid w:val="00D3535F"/>
    <w:rsid w:val="00D35C1E"/>
    <w:rsid w:val="00D35C59"/>
    <w:rsid w:val="00D35D62"/>
    <w:rsid w:val="00D35FEE"/>
    <w:rsid w:val="00D3609E"/>
    <w:rsid w:val="00D36DC3"/>
    <w:rsid w:val="00D36F7D"/>
    <w:rsid w:val="00D3748C"/>
    <w:rsid w:val="00D376F1"/>
    <w:rsid w:val="00D37F23"/>
    <w:rsid w:val="00D407D4"/>
    <w:rsid w:val="00D40885"/>
    <w:rsid w:val="00D40A0A"/>
    <w:rsid w:val="00D40ACB"/>
    <w:rsid w:val="00D40B09"/>
    <w:rsid w:val="00D40C37"/>
    <w:rsid w:val="00D40C86"/>
    <w:rsid w:val="00D414B0"/>
    <w:rsid w:val="00D415B5"/>
    <w:rsid w:val="00D41EE0"/>
    <w:rsid w:val="00D42495"/>
    <w:rsid w:val="00D4274B"/>
    <w:rsid w:val="00D42DD7"/>
    <w:rsid w:val="00D43053"/>
    <w:rsid w:val="00D4338A"/>
    <w:rsid w:val="00D43436"/>
    <w:rsid w:val="00D438B0"/>
    <w:rsid w:val="00D43C47"/>
    <w:rsid w:val="00D44070"/>
    <w:rsid w:val="00D44C52"/>
    <w:rsid w:val="00D44D48"/>
    <w:rsid w:val="00D464F1"/>
    <w:rsid w:val="00D46517"/>
    <w:rsid w:val="00D4688A"/>
    <w:rsid w:val="00D47462"/>
    <w:rsid w:val="00D474CC"/>
    <w:rsid w:val="00D47CE7"/>
    <w:rsid w:val="00D5037E"/>
    <w:rsid w:val="00D50F61"/>
    <w:rsid w:val="00D512AF"/>
    <w:rsid w:val="00D515A1"/>
    <w:rsid w:val="00D51824"/>
    <w:rsid w:val="00D518E1"/>
    <w:rsid w:val="00D51AF7"/>
    <w:rsid w:val="00D520EA"/>
    <w:rsid w:val="00D5215C"/>
    <w:rsid w:val="00D52CE2"/>
    <w:rsid w:val="00D534DA"/>
    <w:rsid w:val="00D53C98"/>
    <w:rsid w:val="00D5405A"/>
    <w:rsid w:val="00D54371"/>
    <w:rsid w:val="00D5437A"/>
    <w:rsid w:val="00D54592"/>
    <w:rsid w:val="00D54D85"/>
    <w:rsid w:val="00D55A07"/>
    <w:rsid w:val="00D55D52"/>
    <w:rsid w:val="00D55D76"/>
    <w:rsid w:val="00D5647E"/>
    <w:rsid w:val="00D568D5"/>
    <w:rsid w:val="00D56A20"/>
    <w:rsid w:val="00D56C47"/>
    <w:rsid w:val="00D56EEE"/>
    <w:rsid w:val="00D57500"/>
    <w:rsid w:val="00D57644"/>
    <w:rsid w:val="00D578A4"/>
    <w:rsid w:val="00D578E0"/>
    <w:rsid w:val="00D57D7E"/>
    <w:rsid w:val="00D60378"/>
    <w:rsid w:val="00D603A3"/>
    <w:rsid w:val="00D60984"/>
    <w:rsid w:val="00D60CB5"/>
    <w:rsid w:val="00D60EBA"/>
    <w:rsid w:val="00D61129"/>
    <w:rsid w:val="00D6118C"/>
    <w:rsid w:val="00D61535"/>
    <w:rsid w:val="00D6186F"/>
    <w:rsid w:val="00D624F4"/>
    <w:rsid w:val="00D62BAB"/>
    <w:rsid w:val="00D62FD6"/>
    <w:rsid w:val="00D6301D"/>
    <w:rsid w:val="00D630D3"/>
    <w:rsid w:val="00D63C21"/>
    <w:rsid w:val="00D63DF4"/>
    <w:rsid w:val="00D642DD"/>
    <w:rsid w:val="00D6454C"/>
    <w:rsid w:val="00D64C58"/>
    <w:rsid w:val="00D64D95"/>
    <w:rsid w:val="00D6500A"/>
    <w:rsid w:val="00D657EA"/>
    <w:rsid w:val="00D65ABF"/>
    <w:rsid w:val="00D65BBB"/>
    <w:rsid w:val="00D65CC1"/>
    <w:rsid w:val="00D65E5D"/>
    <w:rsid w:val="00D6667F"/>
    <w:rsid w:val="00D6698C"/>
    <w:rsid w:val="00D66BC8"/>
    <w:rsid w:val="00D670F7"/>
    <w:rsid w:val="00D67146"/>
    <w:rsid w:val="00D67258"/>
    <w:rsid w:val="00D67B1C"/>
    <w:rsid w:val="00D7001C"/>
    <w:rsid w:val="00D70275"/>
    <w:rsid w:val="00D7033C"/>
    <w:rsid w:val="00D71275"/>
    <w:rsid w:val="00D71401"/>
    <w:rsid w:val="00D71770"/>
    <w:rsid w:val="00D71E57"/>
    <w:rsid w:val="00D71EDE"/>
    <w:rsid w:val="00D72390"/>
    <w:rsid w:val="00D725F7"/>
    <w:rsid w:val="00D72BD7"/>
    <w:rsid w:val="00D72C27"/>
    <w:rsid w:val="00D72CA1"/>
    <w:rsid w:val="00D73546"/>
    <w:rsid w:val="00D737A6"/>
    <w:rsid w:val="00D738F3"/>
    <w:rsid w:val="00D7392F"/>
    <w:rsid w:val="00D73E09"/>
    <w:rsid w:val="00D7436B"/>
    <w:rsid w:val="00D74470"/>
    <w:rsid w:val="00D747B6"/>
    <w:rsid w:val="00D7520E"/>
    <w:rsid w:val="00D752F8"/>
    <w:rsid w:val="00D755C6"/>
    <w:rsid w:val="00D75A47"/>
    <w:rsid w:val="00D75E88"/>
    <w:rsid w:val="00D764BF"/>
    <w:rsid w:val="00D76608"/>
    <w:rsid w:val="00D76B40"/>
    <w:rsid w:val="00D76BFF"/>
    <w:rsid w:val="00D77967"/>
    <w:rsid w:val="00D77A09"/>
    <w:rsid w:val="00D804C9"/>
    <w:rsid w:val="00D80846"/>
    <w:rsid w:val="00D80AD6"/>
    <w:rsid w:val="00D80BF4"/>
    <w:rsid w:val="00D80CB3"/>
    <w:rsid w:val="00D80D25"/>
    <w:rsid w:val="00D80D94"/>
    <w:rsid w:val="00D80E6D"/>
    <w:rsid w:val="00D812C0"/>
    <w:rsid w:val="00D8220B"/>
    <w:rsid w:val="00D82988"/>
    <w:rsid w:val="00D82C78"/>
    <w:rsid w:val="00D82CDE"/>
    <w:rsid w:val="00D82DD8"/>
    <w:rsid w:val="00D83EFC"/>
    <w:rsid w:val="00D844FC"/>
    <w:rsid w:val="00D845A1"/>
    <w:rsid w:val="00D849FC"/>
    <w:rsid w:val="00D84A13"/>
    <w:rsid w:val="00D84D7C"/>
    <w:rsid w:val="00D84FBF"/>
    <w:rsid w:val="00D854B9"/>
    <w:rsid w:val="00D85600"/>
    <w:rsid w:val="00D856E7"/>
    <w:rsid w:val="00D85725"/>
    <w:rsid w:val="00D85C71"/>
    <w:rsid w:val="00D86016"/>
    <w:rsid w:val="00D860AF"/>
    <w:rsid w:val="00D868D0"/>
    <w:rsid w:val="00D868FD"/>
    <w:rsid w:val="00D90374"/>
    <w:rsid w:val="00D906D9"/>
    <w:rsid w:val="00D9076D"/>
    <w:rsid w:val="00D90979"/>
    <w:rsid w:val="00D90D92"/>
    <w:rsid w:val="00D90D95"/>
    <w:rsid w:val="00D90FDA"/>
    <w:rsid w:val="00D91190"/>
    <w:rsid w:val="00D91200"/>
    <w:rsid w:val="00D91416"/>
    <w:rsid w:val="00D9154B"/>
    <w:rsid w:val="00D91809"/>
    <w:rsid w:val="00D92729"/>
    <w:rsid w:val="00D92CC9"/>
    <w:rsid w:val="00D940C4"/>
    <w:rsid w:val="00D9430B"/>
    <w:rsid w:val="00D94CB8"/>
    <w:rsid w:val="00D95382"/>
    <w:rsid w:val="00D95AD8"/>
    <w:rsid w:val="00D95DF6"/>
    <w:rsid w:val="00D960C7"/>
    <w:rsid w:val="00D9659B"/>
    <w:rsid w:val="00D973FB"/>
    <w:rsid w:val="00D9744F"/>
    <w:rsid w:val="00D976D0"/>
    <w:rsid w:val="00D9780D"/>
    <w:rsid w:val="00D97ABA"/>
    <w:rsid w:val="00D97EDE"/>
    <w:rsid w:val="00DA0070"/>
    <w:rsid w:val="00DA0493"/>
    <w:rsid w:val="00DA0A71"/>
    <w:rsid w:val="00DA0CD0"/>
    <w:rsid w:val="00DA1699"/>
    <w:rsid w:val="00DA1729"/>
    <w:rsid w:val="00DA2359"/>
    <w:rsid w:val="00DA3195"/>
    <w:rsid w:val="00DA3916"/>
    <w:rsid w:val="00DA397D"/>
    <w:rsid w:val="00DA3CB5"/>
    <w:rsid w:val="00DA4943"/>
    <w:rsid w:val="00DA4C71"/>
    <w:rsid w:val="00DA55D5"/>
    <w:rsid w:val="00DA5797"/>
    <w:rsid w:val="00DA5827"/>
    <w:rsid w:val="00DA58CD"/>
    <w:rsid w:val="00DA5B36"/>
    <w:rsid w:val="00DA630D"/>
    <w:rsid w:val="00DA6602"/>
    <w:rsid w:val="00DA69B1"/>
    <w:rsid w:val="00DA6B5A"/>
    <w:rsid w:val="00DA7BBC"/>
    <w:rsid w:val="00DA7C31"/>
    <w:rsid w:val="00DA7C5E"/>
    <w:rsid w:val="00DA7D5C"/>
    <w:rsid w:val="00DB00F2"/>
    <w:rsid w:val="00DB0A7A"/>
    <w:rsid w:val="00DB0CCB"/>
    <w:rsid w:val="00DB0CD7"/>
    <w:rsid w:val="00DB1092"/>
    <w:rsid w:val="00DB1324"/>
    <w:rsid w:val="00DB14D8"/>
    <w:rsid w:val="00DB2064"/>
    <w:rsid w:val="00DB2D99"/>
    <w:rsid w:val="00DB2ECB"/>
    <w:rsid w:val="00DB2F81"/>
    <w:rsid w:val="00DB38DA"/>
    <w:rsid w:val="00DB3BC9"/>
    <w:rsid w:val="00DB3CF2"/>
    <w:rsid w:val="00DB3F9D"/>
    <w:rsid w:val="00DB48AC"/>
    <w:rsid w:val="00DB4975"/>
    <w:rsid w:val="00DB4D88"/>
    <w:rsid w:val="00DB516F"/>
    <w:rsid w:val="00DB6205"/>
    <w:rsid w:val="00DB634B"/>
    <w:rsid w:val="00DB6478"/>
    <w:rsid w:val="00DB64D5"/>
    <w:rsid w:val="00DB64F3"/>
    <w:rsid w:val="00DB6BD6"/>
    <w:rsid w:val="00DB6C93"/>
    <w:rsid w:val="00DB6F07"/>
    <w:rsid w:val="00DB70DE"/>
    <w:rsid w:val="00DB7582"/>
    <w:rsid w:val="00DB7919"/>
    <w:rsid w:val="00DB7A2A"/>
    <w:rsid w:val="00DC03D4"/>
    <w:rsid w:val="00DC0A6D"/>
    <w:rsid w:val="00DC10F8"/>
    <w:rsid w:val="00DC12AD"/>
    <w:rsid w:val="00DC13FC"/>
    <w:rsid w:val="00DC165B"/>
    <w:rsid w:val="00DC1938"/>
    <w:rsid w:val="00DC1C0C"/>
    <w:rsid w:val="00DC1C65"/>
    <w:rsid w:val="00DC2178"/>
    <w:rsid w:val="00DC22C0"/>
    <w:rsid w:val="00DC25C6"/>
    <w:rsid w:val="00DC29D2"/>
    <w:rsid w:val="00DC2FE4"/>
    <w:rsid w:val="00DC306B"/>
    <w:rsid w:val="00DC3C32"/>
    <w:rsid w:val="00DC3D87"/>
    <w:rsid w:val="00DC43FD"/>
    <w:rsid w:val="00DC44DA"/>
    <w:rsid w:val="00DC526E"/>
    <w:rsid w:val="00DC54F1"/>
    <w:rsid w:val="00DC5AC6"/>
    <w:rsid w:val="00DC5B3F"/>
    <w:rsid w:val="00DC5C31"/>
    <w:rsid w:val="00DC5C35"/>
    <w:rsid w:val="00DC5EAC"/>
    <w:rsid w:val="00DC662D"/>
    <w:rsid w:val="00DC7162"/>
    <w:rsid w:val="00DC73B2"/>
    <w:rsid w:val="00DC75A0"/>
    <w:rsid w:val="00DC799B"/>
    <w:rsid w:val="00DC7BBE"/>
    <w:rsid w:val="00DC7E05"/>
    <w:rsid w:val="00DC7FA3"/>
    <w:rsid w:val="00DD0453"/>
    <w:rsid w:val="00DD12C4"/>
    <w:rsid w:val="00DD165E"/>
    <w:rsid w:val="00DD1A0B"/>
    <w:rsid w:val="00DD1BC0"/>
    <w:rsid w:val="00DD20AB"/>
    <w:rsid w:val="00DD2543"/>
    <w:rsid w:val="00DD2643"/>
    <w:rsid w:val="00DD2D7C"/>
    <w:rsid w:val="00DD3060"/>
    <w:rsid w:val="00DD35DD"/>
    <w:rsid w:val="00DD3608"/>
    <w:rsid w:val="00DD38C2"/>
    <w:rsid w:val="00DD4310"/>
    <w:rsid w:val="00DD4B15"/>
    <w:rsid w:val="00DD4C57"/>
    <w:rsid w:val="00DD613A"/>
    <w:rsid w:val="00DD6DE7"/>
    <w:rsid w:val="00DD7367"/>
    <w:rsid w:val="00DD7A1D"/>
    <w:rsid w:val="00DD7B86"/>
    <w:rsid w:val="00DD7D52"/>
    <w:rsid w:val="00DD7E2E"/>
    <w:rsid w:val="00DE04BB"/>
    <w:rsid w:val="00DE10AD"/>
    <w:rsid w:val="00DE143C"/>
    <w:rsid w:val="00DE14CB"/>
    <w:rsid w:val="00DE1EF7"/>
    <w:rsid w:val="00DE1FBE"/>
    <w:rsid w:val="00DE2291"/>
    <w:rsid w:val="00DE2395"/>
    <w:rsid w:val="00DE2508"/>
    <w:rsid w:val="00DE2724"/>
    <w:rsid w:val="00DE2925"/>
    <w:rsid w:val="00DE2E84"/>
    <w:rsid w:val="00DE3227"/>
    <w:rsid w:val="00DE33EA"/>
    <w:rsid w:val="00DE3824"/>
    <w:rsid w:val="00DE3840"/>
    <w:rsid w:val="00DE3B48"/>
    <w:rsid w:val="00DE3C4C"/>
    <w:rsid w:val="00DE3D72"/>
    <w:rsid w:val="00DE4BCC"/>
    <w:rsid w:val="00DE4C7B"/>
    <w:rsid w:val="00DE4F38"/>
    <w:rsid w:val="00DE518A"/>
    <w:rsid w:val="00DE56FA"/>
    <w:rsid w:val="00DE58E4"/>
    <w:rsid w:val="00DE612B"/>
    <w:rsid w:val="00DE62DE"/>
    <w:rsid w:val="00DE6535"/>
    <w:rsid w:val="00DE669C"/>
    <w:rsid w:val="00DE7445"/>
    <w:rsid w:val="00DE7776"/>
    <w:rsid w:val="00DE7CEE"/>
    <w:rsid w:val="00DF0958"/>
    <w:rsid w:val="00DF0D0A"/>
    <w:rsid w:val="00DF0DCD"/>
    <w:rsid w:val="00DF1018"/>
    <w:rsid w:val="00DF1043"/>
    <w:rsid w:val="00DF1094"/>
    <w:rsid w:val="00DF126C"/>
    <w:rsid w:val="00DF18A4"/>
    <w:rsid w:val="00DF1BAE"/>
    <w:rsid w:val="00DF1BD1"/>
    <w:rsid w:val="00DF20E0"/>
    <w:rsid w:val="00DF23A2"/>
    <w:rsid w:val="00DF318D"/>
    <w:rsid w:val="00DF336D"/>
    <w:rsid w:val="00DF359D"/>
    <w:rsid w:val="00DF3678"/>
    <w:rsid w:val="00DF3762"/>
    <w:rsid w:val="00DF3EAE"/>
    <w:rsid w:val="00DF412B"/>
    <w:rsid w:val="00DF4167"/>
    <w:rsid w:val="00DF4206"/>
    <w:rsid w:val="00DF451E"/>
    <w:rsid w:val="00DF452F"/>
    <w:rsid w:val="00DF4D7B"/>
    <w:rsid w:val="00DF50A3"/>
    <w:rsid w:val="00DF53D1"/>
    <w:rsid w:val="00DF562C"/>
    <w:rsid w:val="00DF59B2"/>
    <w:rsid w:val="00DF66E4"/>
    <w:rsid w:val="00DF6B24"/>
    <w:rsid w:val="00DF75FC"/>
    <w:rsid w:val="00DF7683"/>
    <w:rsid w:val="00DF7AF2"/>
    <w:rsid w:val="00DF7D8D"/>
    <w:rsid w:val="00E00197"/>
    <w:rsid w:val="00E00217"/>
    <w:rsid w:val="00E00248"/>
    <w:rsid w:val="00E0026E"/>
    <w:rsid w:val="00E00556"/>
    <w:rsid w:val="00E016DC"/>
    <w:rsid w:val="00E023A2"/>
    <w:rsid w:val="00E0294A"/>
    <w:rsid w:val="00E03806"/>
    <w:rsid w:val="00E03AA0"/>
    <w:rsid w:val="00E03C89"/>
    <w:rsid w:val="00E03D1E"/>
    <w:rsid w:val="00E047A9"/>
    <w:rsid w:val="00E0505F"/>
    <w:rsid w:val="00E054E2"/>
    <w:rsid w:val="00E066AF"/>
    <w:rsid w:val="00E0781B"/>
    <w:rsid w:val="00E111B4"/>
    <w:rsid w:val="00E1186D"/>
    <w:rsid w:val="00E11AFE"/>
    <w:rsid w:val="00E123B0"/>
    <w:rsid w:val="00E12E28"/>
    <w:rsid w:val="00E13333"/>
    <w:rsid w:val="00E1340C"/>
    <w:rsid w:val="00E137CC"/>
    <w:rsid w:val="00E13AE5"/>
    <w:rsid w:val="00E13EF0"/>
    <w:rsid w:val="00E1405E"/>
    <w:rsid w:val="00E141B6"/>
    <w:rsid w:val="00E14675"/>
    <w:rsid w:val="00E14B07"/>
    <w:rsid w:val="00E14ED7"/>
    <w:rsid w:val="00E151A3"/>
    <w:rsid w:val="00E15761"/>
    <w:rsid w:val="00E15A7D"/>
    <w:rsid w:val="00E16D00"/>
    <w:rsid w:val="00E171D6"/>
    <w:rsid w:val="00E17576"/>
    <w:rsid w:val="00E17C8F"/>
    <w:rsid w:val="00E17FB1"/>
    <w:rsid w:val="00E209B4"/>
    <w:rsid w:val="00E20BAD"/>
    <w:rsid w:val="00E20C3A"/>
    <w:rsid w:val="00E21012"/>
    <w:rsid w:val="00E21048"/>
    <w:rsid w:val="00E21201"/>
    <w:rsid w:val="00E2137C"/>
    <w:rsid w:val="00E214E1"/>
    <w:rsid w:val="00E21A49"/>
    <w:rsid w:val="00E21DD1"/>
    <w:rsid w:val="00E21E97"/>
    <w:rsid w:val="00E21EA3"/>
    <w:rsid w:val="00E21FE6"/>
    <w:rsid w:val="00E2296E"/>
    <w:rsid w:val="00E229E5"/>
    <w:rsid w:val="00E23526"/>
    <w:rsid w:val="00E235C0"/>
    <w:rsid w:val="00E23855"/>
    <w:rsid w:val="00E23BC7"/>
    <w:rsid w:val="00E23F17"/>
    <w:rsid w:val="00E241EA"/>
    <w:rsid w:val="00E241F5"/>
    <w:rsid w:val="00E24217"/>
    <w:rsid w:val="00E2427B"/>
    <w:rsid w:val="00E2442F"/>
    <w:rsid w:val="00E244D6"/>
    <w:rsid w:val="00E248E9"/>
    <w:rsid w:val="00E24BED"/>
    <w:rsid w:val="00E25A23"/>
    <w:rsid w:val="00E25F5F"/>
    <w:rsid w:val="00E2683F"/>
    <w:rsid w:val="00E26BE2"/>
    <w:rsid w:val="00E26C33"/>
    <w:rsid w:val="00E26CC4"/>
    <w:rsid w:val="00E270CD"/>
    <w:rsid w:val="00E27461"/>
    <w:rsid w:val="00E27533"/>
    <w:rsid w:val="00E2773F"/>
    <w:rsid w:val="00E27C4E"/>
    <w:rsid w:val="00E27EF5"/>
    <w:rsid w:val="00E30BAC"/>
    <w:rsid w:val="00E30E7A"/>
    <w:rsid w:val="00E31161"/>
    <w:rsid w:val="00E314BB"/>
    <w:rsid w:val="00E3150E"/>
    <w:rsid w:val="00E3214F"/>
    <w:rsid w:val="00E32C76"/>
    <w:rsid w:val="00E32D92"/>
    <w:rsid w:val="00E3309F"/>
    <w:rsid w:val="00E33418"/>
    <w:rsid w:val="00E33514"/>
    <w:rsid w:val="00E33ACE"/>
    <w:rsid w:val="00E34742"/>
    <w:rsid w:val="00E34813"/>
    <w:rsid w:val="00E34C39"/>
    <w:rsid w:val="00E34C6C"/>
    <w:rsid w:val="00E34CD2"/>
    <w:rsid w:val="00E34FA5"/>
    <w:rsid w:val="00E36101"/>
    <w:rsid w:val="00E36400"/>
    <w:rsid w:val="00E3650A"/>
    <w:rsid w:val="00E36857"/>
    <w:rsid w:val="00E36D40"/>
    <w:rsid w:val="00E36E9C"/>
    <w:rsid w:val="00E37168"/>
    <w:rsid w:val="00E372DD"/>
    <w:rsid w:val="00E3761D"/>
    <w:rsid w:val="00E37889"/>
    <w:rsid w:val="00E378AA"/>
    <w:rsid w:val="00E37922"/>
    <w:rsid w:val="00E4148D"/>
    <w:rsid w:val="00E41519"/>
    <w:rsid w:val="00E41DE2"/>
    <w:rsid w:val="00E41F61"/>
    <w:rsid w:val="00E423AF"/>
    <w:rsid w:val="00E4279B"/>
    <w:rsid w:val="00E42A36"/>
    <w:rsid w:val="00E42B20"/>
    <w:rsid w:val="00E42C0A"/>
    <w:rsid w:val="00E43758"/>
    <w:rsid w:val="00E4383E"/>
    <w:rsid w:val="00E4393A"/>
    <w:rsid w:val="00E43B9F"/>
    <w:rsid w:val="00E443DA"/>
    <w:rsid w:val="00E448BB"/>
    <w:rsid w:val="00E44A47"/>
    <w:rsid w:val="00E45431"/>
    <w:rsid w:val="00E457EF"/>
    <w:rsid w:val="00E45CE9"/>
    <w:rsid w:val="00E45F80"/>
    <w:rsid w:val="00E468EB"/>
    <w:rsid w:val="00E46FB0"/>
    <w:rsid w:val="00E47594"/>
    <w:rsid w:val="00E47983"/>
    <w:rsid w:val="00E47B26"/>
    <w:rsid w:val="00E50430"/>
    <w:rsid w:val="00E50DB0"/>
    <w:rsid w:val="00E5251C"/>
    <w:rsid w:val="00E52903"/>
    <w:rsid w:val="00E53349"/>
    <w:rsid w:val="00E53672"/>
    <w:rsid w:val="00E53AB4"/>
    <w:rsid w:val="00E53D2D"/>
    <w:rsid w:val="00E53D78"/>
    <w:rsid w:val="00E53EB5"/>
    <w:rsid w:val="00E53EBF"/>
    <w:rsid w:val="00E5415E"/>
    <w:rsid w:val="00E546A2"/>
    <w:rsid w:val="00E549C0"/>
    <w:rsid w:val="00E552CF"/>
    <w:rsid w:val="00E5543C"/>
    <w:rsid w:val="00E55C02"/>
    <w:rsid w:val="00E55C72"/>
    <w:rsid w:val="00E55F61"/>
    <w:rsid w:val="00E56824"/>
    <w:rsid w:val="00E5779E"/>
    <w:rsid w:val="00E57D5F"/>
    <w:rsid w:val="00E60225"/>
    <w:rsid w:val="00E6034B"/>
    <w:rsid w:val="00E6050C"/>
    <w:rsid w:val="00E60C4A"/>
    <w:rsid w:val="00E612C0"/>
    <w:rsid w:val="00E614E7"/>
    <w:rsid w:val="00E6188F"/>
    <w:rsid w:val="00E618CC"/>
    <w:rsid w:val="00E61CDF"/>
    <w:rsid w:val="00E61E10"/>
    <w:rsid w:val="00E6227F"/>
    <w:rsid w:val="00E62348"/>
    <w:rsid w:val="00E624AC"/>
    <w:rsid w:val="00E6279E"/>
    <w:rsid w:val="00E63098"/>
    <w:rsid w:val="00E6325B"/>
    <w:rsid w:val="00E63371"/>
    <w:rsid w:val="00E635BC"/>
    <w:rsid w:val="00E63E5E"/>
    <w:rsid w:val="00E640F3"/>
    <w:rsid w:val="00E64313"/>
    <w:rsid w:val="00E6478D"/>
    <w:rsid w:val="00E647E3"/>
    <w:rsid w:val="00E64C72"/>
    <w:rsid w:val="00E6505D"/>
    <w:rsid w:val="00E6537D"/>
    <w:rsid w:val="00E65816"/>
    <w:rsid w:val="00E658F2"/>
    <w:rsid w:val="00E65E57"/>
    <w:rsid w:val="00E65F8F"/>
    <w:rsid w:val="00E667EF"/>
    <w:rsid w:val="00E667FB"/>
    <w:rsid w:val="00E66AF4"/>
    <w:rsid w:val="00E66D33"/>
    <w:rsid w:val="00E675DE"/>
    <w:rsid w:val="00E67918"/>
    <w:rsid w:val="00E67BCF"/>
    <w:rsid w:val="00E67EB6"/>
    <w:rsid w:val="00E70468"/>
    <w:rsid w:val="00E70505"/>
    <w:rsid w:val="00E70A9A"/>
    <w:rsid w:val="00E71C68"/>
    <w:rsid w:val="00E723A7"/>
    <w:rsid w:val="00E72488"/>
    <w:rsid w:val="00E7277C"/>
    <w:rsid w:val="00E7277D"/>
    <w:rsid w:val="00E72822"/>
    <w:rsid w:val="00E72EC4"/>
    <w:rsid w:val="00E72F02"/>
    <w:rsid w:val="00E74073"/>
    <w:rsid w:val="00E74DE3"/>
    <w:rsid w:val="00E74E52"/>
    <w:rsid w:val="00E74FB4"/>
    <w:rsid w:val="00E75228"/>
    <w:rsid w:val="00E756A8"/>
    <w:rsid w:val="00E75802"/>
    <w:rsid w:val="00E75878"/>
    <w:rsid w:val="00E75952"/>
    <w:rsid w:val="00E770AD"/>
    <w:rsid w:val="00E77563"/>
    <w:rsid w:val="00E8033F"/>
    <w:rsid w:val="00E80556"/>
    <w:rsid w:val="00E80ADF"/>
    <w:rsid w:val="00E80D57"/>
    <w:rsid w:val="00E81789"/>
    <w:rsid w:val="00E81C80"/>
    <w:rsid w:val="00E81EC5"/>
    <w:rsid w:val="00E823D4"/>
    <w:rsid w:val="00E824CD"/>
    <w:rsid w:val="00E8256F"/>
    <w:rsid w:val="00E826D0"/>
    <w:rsid w:val="00E82E1F"/>
    <w:rsid w:val="00E83203"/>
    <w:rsid w:val="00E83429"/>
    <w:rsid w:val="00E83A11"/>
    <w:rsid w:val="00E83EF6"/>
    <w:rsid w:val="00E8431E"/>
    <w:rsid w:val="00E84C7E"/>
    <w:rsid w:val="00E8509F"/>
    <w:rsid w:val="00E8552A"/>
    <w:rsid w:val="00E8585E"/>
    <w:rsid w:val="00E85963"/>
    <w:rsid w:val="00E8601E"/>
    <w:rsid w:val="00E862BA"/>
    <w:rsid w:val="00E862FA"/>
    <w:rsid w:val="00E86432"/>
    <w:rsid w:val="00E8704C"/>
    <w:rsid w:val="00E87365"/>
    <w:rsid w:val="00E878BD"/>
    <w:rsid w:val="00E879C1"/>
    <w:rsid w:val="00E87B1C"/>
    <w:rsid w:val="00E87B2B"/>
    <w:rsid w:val="00E900E4"/>
    <w:rsid w:val="00E90C41"/>
    <w:rsid w:val="00E90DC5"/>
    <w:rsid w:val="00E90F5E"/>
    <w:rsid w:val="00E91115"/>
    <w:rsid w:val="00E9188D"/>
    <w:rsid w:val="00E9196A"/>
    <w:rsid w:val="00E92378"/>
    <w:rsid w:val="00E92997"/>
    <w:rsid w:val="00E92A19"/>
    <w:rsid w:val="00E930B0"/>
    <w:rsid w:val="00E9341A"/>
    <w:rsid w:val="00E93B15"/>
    <w:rsid w:val="00E9442C"/>
    <w:rsid w:val="00E94954"/>
    <w:rsid w:val="00E94CED"/>
    <w:rsid w:val="00E94DD9"/>
    <w:rsid w:val="00E9516B"/>
    <w:rsid w:val="00E9538F"/>
    <w:rsid w:val="00E9578B"/>
    <w:rsid w:val="00E959D9"/>
    <w:rsid w:val="00E95D19"/>
    <w:rsid w:val="00E96371"/>
    <w:rsid w:val="00E963D3"/>
    <w:rsid w:val="00E9666F"/>
    <w:rsid w:val="00E969B6"/>
    <w:rsid w:val="00E96BF0"/>
    <w:rsid w:val="00E96EAE"/>
    <w:rsid w:val="00E97321"/>
    <w:rsid w:val="00E97694"/>
    <w:rsid w:val="00E97839"/>
    <w:rsid w:val="00EA052A"/>
    <w:rsid w:val="00EA06D5"/>
    <w:rsid w:val="00EA0705"/>
    <w:rsid w:val="00EA087E"/>
    <w:rsid w:val="00EA1097"/>
    <w:rsid w:val="00EA180C"/>
    <w:rsid w:val="00EA1CDE"/>
    <w:rsid w:val="00EA1CDF"/>
    <w:rsid w:val="00EA217C"/>
    <w:rsid w:val="00EA29FD"/>
    <w:rsid w:val="00EA2FC1"/>
    <w:rsid w:val="00EA3A0C"/>
    <w:rsid w:val="00EA3D49"/>
    <w:rsid w:val="00EA4697"/>
    <w:rsid w:val="00EA477A"/>
    <w:rsid w:val="00EA483E"/>
    <w:rsid w:val="00EA4A54"/>
    <w:rsid w:val="00EA4EA9"/>
    <w:rsid w:val="00EA50F7"/>
    <w:rsid w:val="00EA53D4"/>
    <w:rsid w:val="00EA5AA8"/>
    <w:rsid w:val="00EA5D66"/>
    <w:rsid w:val="00EA5DDE"/>
    <w:rsid w:val="00EA5E93"/>
    <w:rsid w:val="00EA6020"/>
    <w:rsid w:val="00EA6219"/>
    <w:rsid w:val="00EA62C0"/>
    <w:rsid w:val="00EA62D2"/>
    <w:rsid w:val="00EA6A66"/>
    <w:rsid w:val="00EA6B40"/>
    <w:rsid w:val="00EA6F34"/>
    <w:rsid w:val="00EA6F41"/>
    <w:rsid w:val="00EA740D"/>
    <w:rsid w:val="00EA774B"/>
    <w:rsid w:val="00EA7902"/>
    <w:rsid w:val="00EA7E23"/>
    <w:rsid w:val="00EB00E0"/>
    <w:rsid w:val="00EB07F3"/>
    <w:rsid w:val="00EB0965"/>
    <w:rsid w:val="00EB09CD"/>
    <w:rsid w:val="00EB0E7C"/>
    <w:rsid w:val="00EB126E"/>
    <w:rsid w:val="00EB15CD"/>
    <w:rsid w:val="00EB1CD6"/>
    <w:rsid w:val="00EB1D0C"/>
    <w:rsid w:val="00EB1D18"/>
    <w:rsid w:val="00EB20AF"/>
    <w:rsid w:val="00EB21B7"/>
    <w:rsid w:val="00EB21C4"/>
    <w:rsid w:val="00EB264F"/>
    <w:rsid w:val="00EB2910"/>
    <w:rsid w:val="00EB2EC9"/>
    <w:rsid w:val="00EB2F7E"/>
    <w:rsid w:val="00EB3045"/>
    <w:rsid w:val="00EB309C"/>
    <w:rsid w:val="00EB34E6"/>
    <w:rsid w:val="00EB3814"/>
    <w:rsid w:val="00EB3C24"/>
    <w:rsid w:val="00EB3C39"/>
    <w:rsid w:val="00EB3E23"/>
    <w:rsid w:val="00EB40D4"/>
    <w:rsid w:val="00EB41B0"/>
    <w:rsid w:val="00EB4277"/>
    <w:rsid w:val="00EB468A"/>
    <w:rsid w:val="00EB4AC2"/>
    <w:rsid w:val="00EB5217"/>
    <w:rsid w:val="00EB5337"/>
    <w:rsid w:val="00EB53C3"/>
    <w:rsid w:val="00EB5887"/>
    <w:rsid w:val="00EB5A68"/>
    <w:rsid w:val="00EB6476"/>
    <w:rsid w:val="00EB7461"/>
    <w:rsid w:val="00EB79FE"/>
    <w:rsid w:val="00EB7EFF"/>
    <w:rsid w:val="00EC008F"/>
    <w:rsid w:val="00EC10AA"/>
    <w:rsid w:val="00EC1AF6"/>
    <w:rsid w:val="00EC1B41"/>
    <w:rsid w:val="00EC1E7F"/>
    <w:rsid w:val="00EC2A4C"/>
    <w:rsid w:val="00EC2A79"/>
    <w:rsid w:val="00EC2AE6"/>
    <w:rsid w:val="00EC2BF8"/>
    <w:rsid w:val="00EC30E0"/>
    <w:rsid w:val="00EC34A2"/>
    <w:rsid w:val="00EC360F"/>
    <w:rsid w:val="00EC365D"/>
    <w:rsid w:val="00EC374B"/>
    <w:rsid w:val="00EC381C"/>
    <w:rsid w:val="00EC3A6C"/>
    <w:rsid w:val="00EC4316"/>
    <w:rsid w:val="00EC446A"/>
    <w:rsid w:val="00EC5452"/>
    <w:rsid w:val="00EC5C0E"/>
    <w:rsid w:val="00EC68A2"/>
    <w:rsid w:val="00EC69F1"/>
    <w:rsid w:val="00EC7616"/>
    <w:rsid w:val="00EC7DBF"/>
    <w:rsid w:val="00ED00D1"/>
    <w:rsid w:val="00ED029D"/>
    <w:rsid w:val="00ED034B"/>
    <w:rsid w:val="00ED19FE"/>
    <w:rsid w:val="00ED210F"/>
    <w:rsid w:val="00ED2511"/>
    <w:rsid w:val="00ED26D7"/>
    <w:rsid w:val="00ED2782"/>
    <w:rsid w:val="00ED2944"/>
    <w:rsid w:val="00ED2C36"/>
    <w:rsid w:val="00ED31FD"/>
    <w:rsid w:val="00ED3AB0"/>
    <w:rsid w:val="00ED4218"/>
    <w:rsid w:val="00ED51BE"/>
    <w:rsid w:val="00ED5545"/>
    <w:rsid w:val="00ED633A"/>
    <w:rsid w:val="00ED670C"/>
    <w:rsid w:val="00ED7BC3"/>
    <w:rsid w:val="00ED7D6C"/>
    <w:rsid w:val="00EE09F0"/>
    <w:rsid w:val="00EE123B"/>
    <w:rsid w:val="00EE18C9"/>
    <w:rsid w:val="00EE1A08"/>
    <w:rsid w:val="00EE1D75"/>
    <w:rsid w:val="00EE2122"/>
    <w:rsid w:val="00EE238A"/>
    <w:rsid w:val="00EE2481"/>
    <w:rsid w:val="00EE283C"/>
    <w:rsid w:val="00EE2E57"/>
    <w:rsid w:val="00EE3161"/>
    <w:rsid w:val="00EE368D"/>
    <w:rsid w:val="00EE3A42"/>
    <w:rsid w:val="00EE3BC7"/>
    <w:rsid w:val="00EE401A"/>
    <w:rsid w:val="00EE4157"/>
    <w:rsid w:val="00EE4763"/>
    <w:rsid w:val="00EE4BD7"/>
    <w:rsid w:val="00EE4CE8"/>
    <w:rsid w:val="00EE50C6"/>
    <w:rsid w:val="00EE5200"/>
    <w:rsid w:val="00EE5351"/>
    <w:rsid w:val="00EE5378"/>
    <w:rsid w:val="00EE6575"/>
    <w:rsid w:val="00EE6600"/>
    <w:rsid w:val="00EE7FB7"/>
    <w:rsid w:val="00EF07B2"/>
    <w:rsid w:val="00EF0CB2"/>
    <w:rsid w:val="00EF10CC"/>
    <w:rsid w:val="00EF166B"/>
    <w:rsid w:val="00EF1B11"/>
    <w:rsid w:val="00EF21B9"/>
    <w:rsid w:val="00EF24F9"/>
    <w:rsid w:val="00EF2A27"/>
    <w:rsid w:val="00EF2E10"/>
    <w:rsid w:val="00EF2F30"/>
    <w:rsid w:val="00EF2F36"/>
    <w:rsid w:val="00EF3365"/>
    <w:rsid w:val="00EF37CC"/>
    <w:rsid w:val="00EF3914"/>
    <w:rsid w:val="00EF3BE1"/>
    <w:rsid w:val="00EF3DC1"/>
    <w:rsid w:val="00EF446B"/>
    <w:rsid w:val="00EF4657"/>
    <w:rsid w:val="00EF4796"/>
    <w:rsid w:val="00EF5524"/>
    <w:rsid w:val="00EF5DCC"/>
    <w:rsid w:val="00EF6527"/>
    <w:rsid w:val="00EF67B2"/>
    <w:rsid w:val="00EF6C77"/>
    <w:rsid w:val="00EF6D1A"/>
    <w:rsid w:val="00EF7191"/>
    <w:rsid w:val="00EF789E"/>
    <w:rsid w:val="00EF798A"/>
    <w:rsid w:val="00EF7C60"/>
    <w:rsid w:val="00F00841"/>
    <w:rsid w:val="00F0084A"/>
    <w:rsid w:val="00F008F6"/>
    <w:rsid w:val="00F00C2D"/>
    <w:rsid w:val="00F01673"/>
    <w:rsid w:val="00F0196A"/>
    <w:rsid w:val="00F01B3A"/>
    <w:rsid w:val="00F02261"/>
    <w:rsid w:val="00F023B3"/>
    <w:rsid w:val="00F0287B"/>
    <w:rsid w:val="00F02DBA"/>
    <w:rsid w:val="00F02FBF"/>
    <w:rsid w:val="00F03289"/>
    <w:rsid w:val="00F0330E"/>
    <w:rsid w:val="00F034B5"/>
    <w:rsid w:val="00F039C2"/>
    <w:rsid w:val="00F03B59"/>
    <w:rsid w:val="00F03F63"/>
    <w:rsid w:val="00F04838"/>
    <w:rsid w:val="00F049BA"/>
    <w:rsid w:val="00F04ACB"/>
    <w:rsid w:val="00F05A26"/>
    <w:rsid w:val="00F06001"/>
    <w:rsid w:val="00F06675"/>
    <w:rsid w:val="00F069EA"/>
    <w:rsid w:val="00F06D6B"/>
    <w:rsid w:val="00F07073"/>
    <w:rsid w:val="00F07226"/>
    <w:rsid w:val="00F0729A"/>
    <w:rsid w:val="00F07661"/>
    <w:rsid w:val="00F07757"/>
    <w:rsid w:val="00F0789D"/>
    <w:rsid w:val="00F078AA"/>
    <w:rsid w:val="00F07963"/>
    <w:rsid w:val="00F07E1C"/>
    <w:rsid w:val="00F10F4E"/>
    <w:rsid w:val="00F11261"/>
    <w:rsid w:val="00F119E9"/>
    <w:rsid w:val="00F130A7"/>
    <w:rsid w:val="00F13EEE"/>
    <w:rsid w:val="00F1444E"/>
    <w:rsid w:val="00F14816"/>
    <w:rsid w:val="00F148E1"/>
    <w:rsid w:val="00F14D33"/>
    <w:rsid w:val="00F14E31"/>
    <w:rsid w:val="00F15322"/>
    <w:rsid w:val="00F159A5"/>
    <w:rsid w:val="00F165D0"/>
    <w:rsid w:val="00F1666F"/>
    <w:rsid w:val="00F1686F"/>
    <w:rsid w:val="00F16B89"/>
    <w:rsid w:val="00F16E99"/>
    <w:rsid w:val="00F17134"/>
    <w:rsid w:val="00F17AD6"/>
    <w:rsid w:val="00F17FA1"/>
    <w:rsid w:val="00F2021E"/>
    <w:rsid w:val="00F207AF"/>
    <w:rsid w:val="00F20850"/>
    <w:rsid w:val="00F20B10"/>
    <w:rsid w:val="00F216F2"/>
    <w:rsid w:val="00F21F13"/>
    <w:rsid w:val="00F22095"/>
    <w:rsid w:val="00F22322"/>
    <w:rsid w:val="00F2260B"/>
    <w:rsid w:val="00F226ED"/>
    <w:rsid w:val="00F228A7"/>
    <w:rsid w:val="00F229AC"/>
    <w:rsid w:val="00F22D69"/>
    <w:rsid w:val="00F22FE0"/>
    <w:rsid w:val="00F23380"/>
    <w:rsid w:val="00F234C1"/>
    <w:rsid w:val="00F23FA6"/>
    <w:rsid w:val="00F240FB"/>
    <w:rsid w:val="00F242DD"/>
    <w:rsid w:val="00F24698"/>
    <w:rsid w:val="00F24764"/>
    <w:rsid w:val="00F25140"/>
    <w:rsid w:val="00F251CB"/>
    <w:rsid w:val="00F2524C"/>
    <w:rsid w:val="00F262EF"/>
    <w:rsid w:val="00F265BC"/>
    <w:rsid w:val="00F266AF"/>
    <w:rsid w:val="00F2673B"/>
    <w:rsid w:val="00F26A7F"/>
    <w:rsid w:val="00F26ACF"/>
    <w:rsid w:val="00F2721A"/>
    <w:rsid w:val="00F2722B"/>
    <w:rsid w:val="00F27365"/>
    <w:rsid w:val="00F276A0"/>
    <w:rsid w:val="00F277B2"/>
    <w:rsid w:val="00F27942"/>
    <w:rsid w:val="00F27AE0"/>
    <w:rsid w:val="00F27CB5"/>
    <w:rsid w:val="00F27DCD"/>
    <w:rsid w:val="00F30052"/>
    <w:rsid w:val="00F304F1"/>
    <w:rsid w:val="00F307A0"/>
    <w:rsid w:val="00F30D4D"/>
    <w:rsid w:val="00F31437"/>
    <w:rsid w:val="00F31A71"/>
    <w:rsid w:val="00F32EE5"/>
    <w:rsid w:val="00F330B0"/>
    <w:rsid w:val="00F33A42"/>
    <w:rsid w:val="00F33A56"/>
    <w:rsid w:val="00F33D80"/>
    <w:rsid w:val="00F34BF2"/>
    <w:rsid w:val="00F34C48"/>
    <w:rsid w:val="00F34F28"/>
    <w:rsid w:val="00F3561A"/>
    <w:rsid w:val="00F35FE8"/>
    <w:rsid w:val="00F36750"/>
    <w:rsid w:val="00F3751C"/>
    <w:rsid w:val="00F376B4"/>
    <w:rsid w:val="00F37AA8"/>
    <w:rsid w:val="00F40E84"/>
    <w:rsid w:val="00F41027"/>
    <w:rsid w:val="00F41103"/>
    <w:rsid w:val="00F415C1"/>
    <w:rsid w:val="00F416F8"/>
    <w:rsid w:val="00F417CA"/>
    <w:rsid w:val="00F417D1"/>
    <w:rsid w:val="00F41B9A"/>
    <w:rsid w:val="00F4215E"/>
    <w:rsid w:val="00F42F06"/>
    <w:rsid w:val="00F42F3C"/>
    <w:rsid w:val="00F43380"/>
    <w:rsid w:val="00F437E3"/>
    <w:rsid w:val="00F438DB"/>
    <w:rsid w:val="00F43A78"/>
    <w:rsid w:val="00F43AA7"/>
    <w:rsid w:val="00F43DE6"/>
    <w:rsid w:val="00F44465"/>
    <w:rsid w:val="00F447A4"/>
    <w:rsid w:val="00F456AA"/>
    <w:rsid w:val="00F461AE"/>
    <w:rsid w:val="00F46314"/>
    <w:rsid w:val="00F46408"/>
    <w:rsid w:val="00F46517"/>
    <w:rsid w:val="00F466FF"/>
    <w:rsid w:val="00F47023"/>
    <w:rsid w:val="00F4738E"/>
    <w:rsid w:val="00F47D37"/>
    <w:rsid w:val="00F47EBB"/>
    <w:rsid w:val="00F50215"/>
    <w:rsid w:val="00F50239"/>
    <w:rsid w:val="00F50582"/>
    <w:rsid w:val="00F50868"/>
    <w:rsid w:val="00F50985"/>
    <w:rsid w:val="00F50C26"/>
    <w:rsid w:val="00F51225"/>
    <w:rsid w:val="00F51244"/>
    <w:rsid w:val="00F52274"/>
    <w:rsid w:val="00F5233E"/>
    <w:rsid w:val="00F54AF1"/>
    <w:rsid w:val="00F54C94"/>
    <w:rsid w:val="00F54E14"/>
    <w:rsid w:val="00F5527B"/>
    <w:rsid w:val="00F5569D"/>
    <w:rsid w:val="00F557A2"/>
    <w:rsid w:val="00F5582C"/>
    <w:rsid w:val="00F55954"/>
    <w:rsid w:val="00F55CF8"/>
    <w:rsid w:val="00F55E14"/>
    <w:rsid w:val="00F56BAB"/>
    <w:rsid w:val="00F5711E"/>
    <w:rsid w:val="00F57879"/>
    <w:rsid w:val="00F5787D"/>
    <w:rsid w:val="00F57919"/>
    <w:rsid w:val="00F57BCA"/>
    <w:rsid w:val="00F57E61"/>
    <w:rsid w:val="00F57F1B"/>
    <w:rsid w:val="00F57F3C"/>
    <w:rsid w:val="00F602D2"/>
    <w:rsid w:val="00F60835"/>
    <w:rsid w:val="00F60887"/>
    <w:rsid w:val="00F60DAE"/>
    <w:rsid w:val="00F61763"/>
    <w:rsid w:val="00F6214F"/>
    <w:rsid w:val="00F628D9"/>
    <w:rsid w:val="00F62A79"/>
    <w:rsid w:val="00F62C15"/>
    <w:rsid w:val="00F62CDC"/>
    <w:rsid w:val="00F62CF0"/>
    <w:rsid w:val="00F62D56"/>
    <w:rsid w:val="00F633A1"/>
    <w:rsid w:val="00F6353D"/>
    <w:rsid w:val="00F6490D"/>
    <w:rsid w:val="00F64C6F"/>
    <w:rsid w:val="00F6596A"/>
    <w:rsid w:val="00F66670"/>
    <w:rsid w:val="00F666B5"/>
    <w:rsid w:val="00F66C30"/>
    <w:rsid w:val="00F67167"/>
    <w:rsid w:val="00F67C3B"/>
    <w:rsid w:val="00F67E3F"/>
    <w:rsid w:val="00F67FF5"/>
    <w:rsid w:val="00F700B0"/>
    <w:rsid w:val="00F703B4"/>
    <w:rsid w:val="00F709B9"/>
    <w:rsid w:val="00F709EA"/>
    <w:rsid w:val="00F71644"/>
    <w:rsid w:val="00F71C08"/>
    <w:rsid w:val="00F71D49"/>
    <w:rsid w:val="00F7200D"/>
    <w:rsid w:val="00F72115"/>
    <w:rsid w:val="00F7232E"/>
    <w:rsid w:val="00F72352"/>
    <w:rsid w:val="00F72541"/>
    <w:rsid w:val="00F7274C"/>
    <w:rsid w:val="00F72C24"/>
    <w:rsid w:val="00F72E0F"/>
    <w:rsid w:val="00F73116"/>
    <w:rsid w:val="00F736C0"/>
    <w:rsid w:val="00F73BEA"/>
    <w:rsid w:val="00F74018"/>
    <w:rsid w:val="00F7471C"/>
    <w:rsid w:val="00F7490F"/>
    <w:rsid w:val="00F74DD5"/>
    <w:rsid w:val="00F74E79"/>
    <w:rsid w:val="00F75067"/>
    <w:rsid w:val="00F751FE"/>
    <w:rsid w:val="00F75BD6"/>
    <w:rsid w:val="00F76189"/>
    <w:rsid w:val="00F762A0"/>
    <w:rsid w:val="00F76B13"/>
    <w:rsid w:val="00F76CC1"/>
    <w:rsid w:val="00F76E02"/>
    <w:rsid w:val="00F77275"/>
    <w:rsid w:val="00F77917"/>
    <w:rsid w:val="00F77F5D"/>
    <w:rsid w:val="00F807CF"/>
    <w:rsid w:val="00F80B45"/>
    <w:rsid w:val="00F8105C"/>
    <w:rsid w:val="00F8106C"/>
    <w:rsid w:val="00F81316"/>
    <w:rsid w:val="00F81C4F"/>
    <w:rsid w:val="00F82057"/>
    <w:rsid w:val="00F82750"/>
    <w:rsid w:val="00F8285F"/>
    <w:rsid w:val="00F8293B"/>
    <w:rsid w:val="00F8307E"/>
    <w:rsid w:val="00F83709"/>
    <w:rsid w:val="00F83736"/>
    <w:rsid w:val="00F83ABD"/>
    <w:rsid w:val="00F83B6D"/>
    <w:rsid w:val="00F83F89"/>
    <w:rsid w:val="00F84115"/>
    <w:rsid w:val="00F841F2"/>
    <w:rsid w:val="00F84A03"/>
    <w:rsid w:val="00F850EC"/>
    <w:rsid w:val="00F85F22"/>
    <w:rsid w:val="00F865F8"/>
    <w:rsid w:val="00F866F7"/>
    <w:rsid w:val="00F86A56"/>
    <w:rsid w:val="00F86DFD"/>
    <w:rsid w:val="00F87066"/>
    <w:rsid w:val="00F875C7"/>
    <w:rsid w:val="00F87659"/>
    <w:rsid w:val="00F876E2"/>
    <w:rsid w:val="00F879B7"/>
    <w:rsid w:val="00F87C59"/>
    <w:rsid w:val="00F87C61"/>
    <w:rsid w:val="00F90267"/>
    <w:rsid w:val="00F906A7"/>
    <w:rsid w:val="00F90CEA"/>
    <w:rsid w:val="00F90E2E"/>
    <w:rsid w:val="00F90E62"/>
    <w:rsid w:val="00F9126F"/>
    <w:rsid w:val="00F9132F"/>
    <w:rsid w:val="00F91737"/>
    <w:rsid w:val="00F91C64"/>
    <w:rsid w:val="00F922CA"/>
    <w:rsid w:val="00F92816"/>
    <w:rsid w:val="00F92C0E"/>
    <w:rsid w:val="00F93099"/>
    <w:rsid w:val="00F93386"/>
    <w:rsid w:val="00F934B8"/>
    <w:rsid w:val="00F93F92"/>
    <w:rsid w:val="00F95092"/>
    <w:rsid w:val="00F9564F"/>
    <w:rsid w:val="00F96378"/>
    <w:rsid w:val="00F966EB"/>
    <w:rsid w:val="00F96895"/>
    <w:rsid w:val="00F96A99"/>
    <w:rsid w:val="00F96ECA"/>
    <w:rsid w:val="00F96FAD"/>
    <w:rsid w:val="00F970F8"/>
    <w:rsid w:val="00F97774"/>
    <w:rsid w:val="00F978C2"/>
    <w:rsid w:val="00F97F11"/>
    <w:rsid w:val="00FA01D0"/>
    <w:rsid w:val="00FA03A7"/>
    <w:rsid w:val="00FA0636"/>
    <w:rsid w:val="00FA0FFA"/>
    <w:rsid w:val="00FA12C6"/>
    <w:rsid w:val="00FA1C20"/>
    <w:rsid w:val="00FA1F61"/>
    <w:rsid w:val="00FA2311"/>
    <w:rsid w:val="00FA2783"/>
    <w:rsid w:val="00FA2985"/>
    <w:rsid w:val="00FA3233"/>
    <w:rsid w:val="00FA35B1"/>
    <w:rsid w:val="00FA35FC"/>
    <w:rsid w:val="00FA38EF"/>
    <w:rsid w:val="00FA4024"/>
    <w:rsid w:val="00FA41E9"/>
    <w:rsid w:val="00FA4298"/>
    <w:rsid w:val="00FA439E"/>
    <w:rsid w:val="00FA4574"/>
    <w:rsid w:val="00FA495F"/>
    <w:rsid w:val="00FA49E7"/>
    <w:rsid w:val="00FA4DCB"/>
    <w:rsid w:val="00FA509D"/>
    <w:rsid w:val="00FA54BD"/>
    <w:rsid w:val="00FA5B53"/>
    <w:rsid w:val="00FA5E45"/>
    <w:rsid w:val="00FA63CA"/>
    <w:rsid w:val="00FA65D4"/>
    <w:rsid w:val="00FA6876"/>
    <w:rsid w:val="00FA6AC4"/>
    <w:rsid w:val="00FA6C05"/>
    <w:rsid w:val="00FA779D"/>
    <w:rsid w:val="00FB00E2"/>
    <w:rsid w:val="00FB00E3"/>
    <w:rsid w:val="00FB033B"/>
    <w:rsid w:val="00FB077F"/>
    <w:rsid w:val="00FB0A0C"/>
    <w:rsid w:val="00FB1A59"/>
    <w:rsid w:val="00FB1B45"/>
    <w:rsid w:val="00FB1B6A"/>
    <w:rsid w:val="00FB1DC4"/>
    <w:rsid w:val="00FB210D"/>
    <w:rsid w:val="00FB2B15"/>
    <w:rsid w:val="00FB2D37"/>
    <w:rsid w:val="00FB3270"/>
    <w:rsid w:val="00FB32B9"/>
    <w:rsid w:val="00FB37EF"/>
    <w:rsid w:val="00FB38D2"/>
    <w:rsid w:val="00FB3B58"/>
    <w:rsid w:val="00FB3BEA"/>
    <w:rsid w:val="00FB3CCA"/>
    <w:rsid w:val="00FB412B"/>
    <w:rsid w:val="00FB412F"/>
    <w:rsid w:val="00FB41B6"/>
    <w:rsid w:val="00FB41B7"/>
    <w:rsid w:val="00FB4542"/>
    <w:rsid w:val="00FB4715"/>
    <w:rsid w:val="00FB4748"/>
    <w:rsid w:val="00FB47EC"/>
    <w:rsid w:val="00FB4940"/>
    <w:rsid w:val="00FB4D35"/>
    <w:rsid w:val="00FB50A8"/>
    <w:rsid w:val="00FB52D5"/>
    <w:rsid w:val="00FB55A6"/>
    <w:rsid w:val="00FB5796"/>
    <w:rsid w:val="00FB5BFD"/>
    <w:rsid w:val="00FB648A"/>
    <w:rsid w:val="00FB70DE"/>
    <w:rsid w:val="00FB715C"/>
    <w:rsid w:val="00FB718C"/>
    <w:rsid w:val="00FB7355"/>
    <w:rsid w:val="00FB7BED"/>
    <w:rsid w:val="00FB7C40"/>
    <w:rsid w:val="00FC0386"/>
    <w:rsid w:val="00FC0760"/>
    <w:rsid w:val="00FC0872"/>
    <w:rsid w:val="00FC0CB1"/>
    <w:rsid w:val="00FC13A1"/>
    <w:rsid w:val="00FC188D"/>
    <w:rsid w:val="00FC1BD5"/>
    <w:rsid w:val="00FC21CE"/>
    <w:rsid w:val="00FC23F7"/>
    <w:rsid w:val="00FC2998"/>
    <w:rsid w:val="00FC2CD3"/>
    <w:rsid w:val="00FC2DBC"/>
    <w:rsid w:val="00FC33D4"/>
    <w:rsid w:val="00FC365F"/>
    <w:rsid w:val="00FC3E16"/>
    <w:rsid w:val="00FC3FA7"/>
    <w:rsid w:val="00FC4394"/>
    <w:rsid w:val="00FC4892"/>
    <w:rsid w:val="00FC493F"/>
    <w:rsid w:val="00FC4B32"/>
    <w:rsid w:val="00FC4D75"/>
    <w:rsid w:val="00FC4DD0"/>
    <w:rsid w:val="00FC599C"/>
    <w:rsid w:val="00FC5B85"/>
    <w:rsid w:val="00FC5F37"/>
    <w:rsid w:val="00FC5F3A"/>
    <w:rsid w:val="00FC60C1"/>
    <w:rsid w:val="00FC60CA"/>
    <w:rsid w:val="00FC640F"/>
    <w:rsid w:val="00FC668E"/>
    <w:rsid w:val="00FC76DF"/>
    <w:rsid w:val="00FC782F"/>
    <w:rsid w:val="00FC7D70"/>
    <w:rsid w:val="00FC7FAF"/>
    <w:rsid w:val="00FD00C1"/>
    <w:rsid w:val="00FD0261"/>
    <w:rsid w:val="00FD082C"/>
    <w:rsid w:val="00FD0F2F"/>
    <w:rsid w:val="00FD1BD8"/>
    <w:rsid w:val="00FD1FC1"/>
    <w:rsid w:val="00FD3712"/>
    <w:rsid w:val="00FD386E"/>
    <w:rsid w:val="00FD3AF2"/>
    <w:rsid w:val="00FD4BDB"/>
    <w:rsid w:val="00FD4BF0"/>
    <w:rsid w:val="00FD4D59"/>
    <w:rsid w:val="00FD4E65"/>
    <w:rsid w:val="00FD504F"/>
    <w:rsid w:val="00FD592F"/>
    <w:rsid w:val="00FD5C46"/>
    <w:rsid w:val="00FD5FB2"/>
    <w:rsid w:val="00FD6113"/>
    <w:rsid w:val="00FD66BE"/>
    <w:rsid w:val="00FD676F"/>
    <w:rsid w:val="00FD68EE"/>
    <w:rsid w:val="00FD701F"/>
    <w:rsid w:val="00FD7429"/>
    <w:rsid w:val="00FD7857"/>
    <w:rsid w:val="00FE0206"/>
    <w:rsid w:val="00FE08A5"/>
    <w:rsid w:val="00FE093F"/>
    <w:rsid w:val="00FE0B91"/>
    <w:rsid w:val="00FE1803"/>
    <w:rsid w:val="00FE1F0F"/>
    <w:rsid w:val="00FE2237"/>
    <w:rsid w:val="00FE245C"/>
    <w:rsid w:val="00FE27E5"/>
    <w:rsid w:val="00FE2BD1"/>
    <w:rsid w:val="00FE3751"/>
    <w:rsid w:val="00FE3A94"/>
    <w:rsid w:val="00FE3DD7"/>
    <w:rsid w:val="00FE40A5"/>
    <w:rsid w:val="00FE4DBE"/>
    <w:rsid w:val="00FE5578"/>
    <w:rsid w:val="00FE5758"/>
    <w:rsid w:val="00FE5DD1"/>
    <w:rsid w:val="00FE62BF"/>
    <w:rsid w:val="00FE700B"/>
    <w:rsid w:val="00FE716E"/>
    <w:rsid w:val="00FE7D3F"/>
    <w:rsid w:val="00FF04DF"/>
    <w:rsid w:val="00FF05E9"/>
    <w:rsid w:val="00FF08D4"/>
    <w:rsid w:val="00FF0E9F"/>
    <w:rsid w:val="00FF1141"/>
    <w:rsid w:val="00FF1191"/>
    <w:rsid w:val="00FF1A09"/>
    <w:rsid w:val="00FF1F86"/>
    <w:rsid w:val="00FF1FE2"/>
    <w:rsid w:val="00FF2441"/>
    <w:rsid w:val="00FF2703"/>
    <w:rsid w:val="00FF2A29"/>
    <w:rsid w:val="00FF2B83"/>
    <w:rsid w:val="00FF2D6B"/>
    <w:rsid w:val="00FF2DC7"/>
    <w:rsid w:val="00FF305C"/>
    <w:rsid w:val="00FF3C66"/>
    <w:rsid w:val="00FF3D9C"/>
    <w:rsid w:val="00FF4665"/>
    <w:rsid w:val="00FF4FE9"/>
    <w:rsid w:val="00FF589B"/>
    <w:rsid w:val="00FF613A"/>
    <w:rsid w:val="00FF6949"/>
    <w:rsid w:val="00FF73EA"/>
    <w:rsid w:val="00FF74C9"/>
    <w:rsid w:val="00FF74D6"/>
    <w:rsid w:val="00FF755B"/>
    <w:rsid w:val="00FF7586"/>
    <w:rsid w:val="00FF7C63"/>
    <w:rsid w:val="00FF7C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690BB4"/>
  <w15:chartTrackingRefBased/>
  <w15:docId w15:val="{037E0DB4-212C-4830-803D-4B85DAF9C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7F4F"/>
    <w:pPr>
      <w:widowControl w:val="0"/>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4408EA"/>
    <w:pPr>
      <w:keepNext/>
      <w:keepLines/>
      <w:spacing w:afterLines="200" w:after="200"/>
      <w:ind w:firstLineChars="0" w:firstLine="0"/>
      <w:jc w:val="center"/>
      <w:outlineLvl w:val="0"/>
    </w:pPr>
    <w:rPr>
      <w:rFonts w:ascii="黑体" w:eastAsia="黑体" w:hAnsi="黑体"/>
      <w:b/>
      <w:bCs/>
      <w:kern w:val="44"/>
      <w:sz w:val="32"/>
      <w:szCs w:val="32"/>
    </w:rPr>
  </w:style>
  <w:style w:type="paragraph" w:styleId="2">
    <w:name w:val="heading 2"/>
    <w:basedOn w:val="a"/>
    <w:next w:val="a"/>
    <w:link w:val="20"/>
    <w:uiPriority w:val="9"/>
    <w:unhideWhenUsed/>
    <w:qFormat/>
    <w:rsid w:val="004408EA"/>
    <w:pPr>
      <w:keepNext/>
      <w:keepLines/>
      <w:spacing w:beforeLines="100" w:before="100" w:afterLines="100" w:after="100"/>
      <w:ind w:firstLineChars="0" w:firstLine="0"/>
      <w:outlineLvl w:val="1"/>
    </w:pPr>
    <w:rPr>
      <w:rFonts w:eastAsia="黑体" w:cs="Times New Roman"/>
      <w:b/>
      <w:bCs/>
      <w:sz w:val="28"/>
      <w:szCs w:val="28"/>
    </w:rPr>
  </w:style>
  <w:style w:type="paragraph" w:styleId="3">
    <w:name w:val="heading 3"/>
    <w:basedOn w:val="a"/>
    <w:next w:val="a"/>
    <w:link w:val="30"/>
    <w:uiPriority w:val="9"/>
    <w:unhideWhenUsed/>
    <w:qFormat/>
    <w:rsid w:val="004408EA"/>
    <w:pPr>
      <w:keepNext/>
      <w:keepLines/>
      <w:spacing w:beforeLines="50" w:before="50" w:afterLines="50" w:after="50"/>
      <w:ind w:firstLineChars="0" w:firstLine="0"/>
      <w:outlineLvl w:val="2"/>
    </w:pPr>
    <w:rPr>
      <w:rFonts w:eastAsia="黑体"/>
      <w:b/>
      <w:bCs/>
      <w:szCs w:val="32"/>
    </w:rPr>
  </w:style>
  <w:style w:type="paragraph" w:styleId="4">
    <w:name w:val="heading 4"/>
    <w:basedOn w:val="a"/>
    <w:next w:val="a"/>
    <w:link w:val="40"/>
    <w:uiPriority w:val="9"/>
    <w:unhideWhenUsed/>
    <w:qFormat/>
    <w:rsid w:val="00D84A13"/>
    <w:pPr>
      <w:keepNext/>
      <w:keepLines/>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408EA"/>
    <w:rPr>
      <w:rFonts w:ascii="黑体" w:eastAsia="黑体" w:hAnsi="黑体"/>
      <w:b/>
      <w:bCs/>
      <w:kern w:val="44"/>
      <w:sz w:val="32"/>
      <w:szCs w:val="32"/>
    </w:rPr>
  </w:style>
  <w:style w:type="character" w:customStyle="1" w:styleId="20">
    <w:name w:val="标题 2 字符"/>
    <w:basedOn w:val="a0"/>
    <w:link w:val="2"/>
    <w:uiPriority w:val="9"/>
    <w:rsid w:val="004408EA"/>
    <w:rPr>
      <w:rFonts w:ascii="Times New Roman" w:eastAsia="黑体" w:hAnsi="Times New Roman" w:cs="Times New Roman"/>
      <w:b/>
      <w:bCs/>
      <w:sz w:val="28"/>
      <w:szCs w:val="28"/>
    </w:rPr>
  </w:style>
  <w:style w:type="character" w:customStyle="1" w:styleId="30">
    <w:name w:val="标题 3 字符"/>
    <w:basedOn w:val="a0"/>
    <w:link w:val="3"/>
    <w:uiPriority w:val="9"/>
    <w:rsid w:val="004408EA"/>
    <w:rPr>
      <w:rFonts w:ascii="Times New Roman" w:eastAsia="黑体" w:hAnsi="Times New Roman"/>
      <w:b/>
      <w:bCs/>
      <w:sz w:val="24"/>
      <w:szCs w:val="32"/>
    </w:rPr>
  </w:style>
  <w:style w:type="character" w:customStyle="1" w:styleId="40">
    <w:name w:val="标题 4 字符"/>
    <w:basedOn w:val="a0"/>
    <w:link w:val="4"/>
    <w:uiPriority w:val="9"/>
    <w:rsid w:val="00D84A13"/>
    <w:rPr>
      <w:rFonts w:asciiTheme="majorHAnsi" w:eastAsiaTheme="majorEastAsia" w:hAnsiTheme="majorHAnsi" w:cstheme="majorBidi"/>
      <w:b/>
      <w:bCs/>
      <w:sz w:val="28"/>
      <w:szCs w:val="28"/>
    </w:rPr>
  </w:style>
  <w:style w:type="paragraph" w:styleId="a3">
    <w:name w:val="List Paragraph"/>
    <w:basedOn w:val="a"/>
    <w:uiPriority w:val="34"/>
    <w:qFormat/>
    <w:rsid w:val="007D10ED"/>
    <w:pPr>
      <w:ind w:firstLine="420"/>
    </w:pPr>
  </w:style>
  <w:style w:type="paragraph" w:styleId="TOC">
    <w:name w:val="TOC Heading"/>
    <w:basedOn w:val="1"/>
    <w:next w:val="a"/>
    <w:uiPriority w:val="39"/>
    <w:unhideWhenUsed/>
    <w:qFormat/>
    <w:rsid w:val="007746F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lang w:eastAsia="en-US"/>
    </w:rPr>
  </w:style>
  <w:style w:type="paragraph" w:styleId="TOC1">
    <w:name w:val="toc 1"/>
    <w:basedOn w:val="a"/>
    <w:next w:val="a"/>
    <w:autoRedefine/>
    <w:uiPriority w:val="39"/>
    <w:unhideWhenUsed/>
    <w:rsid w:val="00751845"/>
    <w:pPr>
      <w:tabs>
        <w:tab w:val="right" w:leader="dot" w:pos="8296"/>
      </w:tabs>
      <w:spacing w:line="400" w:lineRule="exact"/>
    </w:pPr>
    <w:rPr>
      <w:noProof/>
      <w:color w:val="000000" w:themeColor="text1"/>
    </w:rPr>
  </w:style>
  <w:style w:type="paragraph" w:styleId="TOC2">
    <w:name w:val="toc 2"/>
    <w:basedOn w:val="a"/>
    <w:next w:val="a"/>
    <w:autoRedefine/>
    <w:uiPriority w:val="39"/>
    <w:unhideWhenUsed/>
    <w:rsid w:val="00F02DBA"/>
    <w:pPr>
      <w:tabs>
        <w:tab w:val="right" w:leader="dot" w:pos="8296"/>
      </w:tabs>
      <w:ind w:leftChars="200" w:left="420"/>
    </w:pPr>
  </w:style>
  <w:style w:type="paragraph" w:styleId="TOC3">
    <w:name w:val="toc 3"/>
    <w:basedOn w:val="a"/>
    <w:next w:val="a"/>
    <w:autoRedefine/>
    <w:uiPriority w:val="39"/>
    <w:unhideWhenUsed/>
    <w:rsid w:val="009F6A65"/>
    <w:pPr>
      <w:tabs>
        <w:tab w:val="right" w:leader="dot" w:pos="8296"/>
      </w:tabs>
      <w:spacing w:before="156" w:after="156"/>
      <w:ind w:leftChars="400" w:left="840"/>
    </w:pPr>
  </w:style>
  <w:style w:type="character" w:styleId="a4">
    <w:name w:val="Hyperlink"/>
    <w:basedOn w:val="a0"/>
    <w:uiPriority w:val="99"/>
    <w:unhideWhenUsed/>
    <w:rsid w:val="007746F2"/>
    <w:rPr>
      <w:color w:val="0563C1" w:themeColor="hyperlink"/>
      <w:u w:val="single"/>
    </w:rPr>
  </w:style>
  <w:style w:type="character" w:styleId="a5">
    <w:name w:val="FollowedHyperlink"/>
    <w:basedOn w:val="a0"/>
    <w:uiPriority w:val="99"/>
    <w:semiHidden/>
    <w:unhideWhenUsed/>
    <w:rsid w:val="0034671F"/>
    <w:rPr>
      <w:color w:val="954F72" w:themeColor="followedHyperlink"/>
      <w:u w:val="single"/>
    </w:rPr>
  </w:style>
  <w:style w:type="character" w:styleId="a6">
    <w:name w:val="Placeholder Text"/>
    <w:basedOn w:val="a0"/>
    <w:uiPriority w:val="99"/>
    <w:semiHidden/>
    <w:rsid w:val="001600E0"/>
    <w:rPr>
      <w:color w:val="808080"/>
    </w:rPr>
  </w:style>
  <w:style w:type="table" w:styleId="a7">
    <w:name w:val="Table Grid"/>
    <w:basedOn w:val="a1"/>
    <w:uiPriority w:val="39"/>
    <w:rsid w:val="0020076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5058A6"/>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5058A6"/>
    <w:rPr>
      <w:sz w:val="18"/>
      <w:szCs w:val="18"/>
    </w:rPr>
  </w:style>
  <w:style w:type="paragraph" w:styleId="aa">
    <w:name w:val="footer"/>
    <w:basedOn w:val="a"/>
    <w:link w:val="ab"/>
    <w:uiPriority w:val="99"/>
    <w:unhideWhenUsed/>
    <w:rsid w:val="005058A6"/>
    <w:pPr>
      <w:tabs>
        <w:tab w:val="center" w:pos="4153"/>
        <w:tab w:val="right" w:pos="8306"/>
      </w:tabs>
      <w:snapToGrid w:val="0"/>
      <w:jc w:val="left"/>
    </w:pPr>
    <w:rPr>
      <w:sz w:val="18"/>
      <w:szCs w:val="18"/>
    </w:rPr>
  </w:style>
  <w:style w:type="character" w:customStyle="1" w:styleId="ab">
    <w:name w:val="页脚 字符"/>
    <w:basedOn w:val="a0"/>
    <w:link w:val="aa"/>
    <w:uiPriority w:val="99"/>
    <w:rsid w:val="005058A6"/>
    <w:rPr>
      <w:sz w:val="18"/>
      <w:szCs w:val="18"/>
    </w:rPr>
  </w:style>
  <w:style w:type="character" w:customStyle="1" w:styleId="2858D7CFB-ED40-4347-BF05-701D383B685F">
    <w:name w:val="正文首行缩进2字符[858D7CFB-ED40-4347-BF05-701D383B685F]"/>
    <w:link w:val="21"/>
    <w:rsid w:val="006E6FF8"/>
    <w:rPr>
      <w:rFonts w:cs="宋体"/>
    </w:rPr>
  </w:style>
  <w:style w:type="paragraph" w:customStyle="1" w:styleId="21">
    <w:name w:val="正文首行缩进2字符"/>
    <w:basedOn w:val="a"/>
    <w:link w:val="2858D7CFB-ED40-4347-BF05-701D383B685F"/>
    <w:rsid w:val="006E6FF8"/>
    <w:pPr>
      <w:spacing w:line="288" w:lineRule="auto"/>
      <w:ind w:firstLine="1040"/>
    </w:pPr>
    <w:rPr>
      <w:rFonts w:cs="宋体"/>
    </w:rPr>
  </w:style>
  <w:style w:type="table" w:styleId="3-5">
    <w:name w:val="Grid Table 3 Accent 5"/>
    <w:basedOn w:val="a1"/>
    <w:uiPriority w:val="48"/>
    <w:rsid w:val="00FC2DBC"/>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22">
    <w:name w:val="Grid Table 2"/>
    <w:basedOn w:val="a1"/>
    <w:uiPriority w:val="47"/>
    <w:rsid w:val="00FC2DB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4">
    <w:name w:val="Grid Table 5 Dark Accent 4"/>
    <w:basedOn w:val="a1"/>
    <w:uiPriority w:val="50"/>
    <w:rsid w:val="00B1169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2-3">
    <w:name w:val="List Table 2 Accent 3"/>
    <w:basedOn w:val="a1"/>
    <w:uiPriority w:val="47"/>
    <w:rsid w:val="00B1169A"/>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ac">
    <w:name w:val="annotation reference"/>
    <w:basedOn w:val="a0"/>
    <w:uiPriority w:val="99"/>
    <w:semiHidden/>
    <w:unhideWhenUsed/>
    <w:rsid w:val="00776865"/>
    <w:rPr>
      <w:sz w:val="21"/>
      <w:szCs w:val="21"/>
    </w:rPr>
  </w:style>
  <w:style w:type="paragraph" w:styleId="ad">
    <w:name w:val="annotation text"/>
    <w:basedOn w:val="a"/>
    <w:link w:val="ae"/>
    <w:uiPriority w:val="99"/>
    <w:semiHidden/>
    <w:unhideWhenUsed/>
    <w:rsid w:val="00776865"/>
    <w:pPr>
      <w:jc w:val="left"/>
    </w:pPr>
  </w:style>
  <w:style w:type="character" w:customStyle="1" w:styleId="ae">
    <w:name w:val="批注文字 字符"/>
    <w:basedOn w:val="a0"/>
    <w:link w:val="ad"/>
    <w:uiPriority w:val="99"/>
    <w:semiHidden/>
    <w:rsid w:val="00776865"/>
  </w:style>
  <w:style w:type="paragraph" w:styleId="af">
    <w:name w:val="annotation subject"/>
    <w:basedOn w:val="ad"/>
    <w:next w:val="ad"/>
    <w:link w:val="af0"/>
    <w:uiPriority w:val="99"/>
    <w:semiHidden/>
    <w:unhideWhenUsed/>
    <w:rsid w:val="00776865"/>
    <w:rPr>
      <w:b/>
      <w:bCs/>
    </w:rPr>
  </w:style>
  <w:style w:type="character" w:customStyle="1" w:styleId="af0">
    <w:name w:val="批注主题 字符"/>
    <w:basedOn w:val="ae"/>
    <w:link w:val="af"/>
    <w:uiPriority w:val="99"/>
    <w:semiHidden/>
    <w:rsid w:val="00776865"/>
    <w:rPr>
      <w:b/>
      <w:bCs/>
    </w:rPr>
  </w:style>
  <w:style w:type="paragraph" w:styleId="af1">
    <w:name w:val="Balloon Text"/>
    <w:basedOn w:val="a"/>
    <w:link w:val="af2"/>
    <w:uiPriority w:val="99"/>
    <w:semiHidden/>
    <w:unhideWhenUsed/>
    <w:rsid w:val="00776865"/>
    <w:rPr>
      <w:sz w:val="18"/>
      <w:szCs w:val="18"/>
    </w:rPr>
  </w:style>
  <w:style w:type="character" w:customStyle="1" w:styleId="af2">
    <w:name w:val="批注框文本 字符"/>
    <w:basedOn w:val="a0"/>
    <w:link w:val="af1"/>
    <w:uiPriority w:val="99"/>
    <w:semiHidden/>
    <w:rsid w:val="00776865"/>
    <w:rPr>
      <w:sz w:val="18"/>
      <w:szCs w:val="18"/>
    </w:rPr>
  </w:style>
  <w:style w:type="table" w:styleId="23">
    <w:name w:val="Plain Table 2"/>
    <w:basedOn w:val="a1"/>
    <w:uiPriority w:val="42"/>
    <w:rsid w:val="006039D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3">
    <w:name w:val="Date"/>
    <w:basedOn w:val="a"/>
    <w:next w:val="a"/>
    <w:link w:val="af4"/>
    <w:uiPriority w:val="99"/>
    <w:semiHidden/>
    <w:unhideWhenUsed/>
    <w:rsid w:val="009D31CC"/>
    <w:pPr>
      <w:ind w:leftChars="2500" w:left="100"/>
    </w:pPr>
  </w:style>
  <w:style w:type="character" w:customStyle="1" w:styleId="af4">
    <w:name w:val="日期 字符"/>
    <w:basedOn w:val="a0"/>
    <w:link w:val="af3"/>
    <w:uiPriority w:val="99"/>
    <w:semiHidden/>
    <w:rsid w:val="009D31CC"/>
  </w:style>
  <w:style w:type="paragraph" w:styleId="af5">
    <w:name w:val="Body Text"/>
    <w:basedOn w:val="a"/>
    <w:link w:val="af6"/>
    <w:rsid w:val="009D31CC"/>
    <w:rPr>
      <w:rFonts w:cs="Times New Roman"/>
      <w:szCs w:val="20"/>
    </w:rPr>
  </w:style>
  <w:style w:type="character" w:customStyle="1" w:styleId="af6">
    <w:name w:val="正文文本 字符"/>
    <w:basedOn w:val="a0"/>
    <w:link w:val="af5"/>
    <w:rsid w:val="009D31CC"/>
    <w:rPr>
      <w:rFonts w:ascii="Times New Roman" w:eastAsia="宋体" w:hAnsi="Times New Roman" w:cs="Times New Roman"/>
      <w:sz w:val="24"/>
      <w:szCs w:val="20"/>
    </w:rPr>
  </w:style>
  <w:style w:type="paragraph" w:styleId="24">
    <w:name w:val="Body Text Indent 2"/>
    <w:basedOn w:val="a"/>
    <w:link w:val="25"/>
    <w:rsid w:val="009D31CC"/>
    <w:pPr>
      <w:widowControl/>
      <w:tabs>
        <w:tab w:val="left" w:pos="377"/>
      </w:tabs>
      <w:spacing w:after="120" w:line="480" w:lineRule="auto"/>
      <w:ind w:leftChars="200" w:left="420"/>
    </w:pPr>
    <w:rPr>
      <w:rFonts w:cs="Times New Roman"/>
      <w:szCs w:val="24"/>
    </w:rPr>
  </w:style>
  <w:style w:type="character" w:customStyle="1" w:styleId="25">
    <w:name w:val="正文文本缩进 2 字符"/>
    <w:basedOn w:val="a0"/>
    <w:link w:val="24"/>
    <w:qFormat/>
    <w:rsid w:val="009D31CC"/>
    <w:rPr>
      <w:rFonts w:ascii="Times New Roman" w:eastAsia="宋体" w:hAnsi="Times New Roman" w:cs="Times New Roman"/>
      <w:sz w:val="24"/>
      <w:szCs w:val="24"/>
    </w:rPr>
  </w:style>
  <w:style w:type="paragraph" w:customStyle="1" w:styleId="af7">
    <w:name w:val="北邮论文正文"/>
    <w:link w:val="Char"/>
    <w:autoRedefine/>
    <w:qFormat/>
    <w:rsid w:val="00A72FF7"/>
    <w:pPr>
      <w:tabs>
        <w:tab w:val="center" w:pos="3969"/>
        <w:tab w:val="right" w:pos="8080"/>
      </w:tabs>
      <w:spacing w:line="360" w:lineRule="auto"/>
      <w:ind w:rightChars="100" w:right="210"/>
      <w:textAlignment w:val="center"/>
    </w:pPr>
    <w:rPr>
      <w:rFonts w:ascii="Times New Roman" w:eastAsia="宋体" w:hAnsi="Times New Roman" w:cs="Times New Roman"/>
      <w:noProof/>
      <w:szCs w:val="24"/>
    </w:rPr>
  </w:style>
  <w:style w:type="character" w:customStyle="1" w:styleId="Char">
    <w:name w:val="北邮论文正文 Char"/>
    <w:basedOn w:val="a0"/>
    <w:link w:val="af7"/>
    <w:rsid w:val="00A72FF7"/>
    <w:rPr>
      <w:rFonts w:ascii="Times New Roman" w:eastAsia="宋体" w:hAnsi="Times New Roman" w:cs="Times New Roman"/>
      <w:noProof/>
      <w:szCs w:val="24"/>
    </w:rPr>
  </w:style>
  <w:style w:type="paragraph" w:customStyle="1" w:styleId="af8">
    <w:name w:val="正文一级标题"/>
    <w:basedOn w:val="a"/>
    <w:link w:val="Char0"/>
    <w:qFormat/>
    <w:rsid w:val="00FA65D4"/>
    <w:pPr>
      <w:keepNext/>
      <w:keepLines/>
      <w:spacing w:before="260" w:after="260" w:line="415" w:lineRule="auto"/>
      <w:ind w:firstLineChars="202" w:firstLine="202"/>
      <w:outlineLvl w:val="1"/>
    </w:pPr>
    <w:rPr>
      <w:rFonts w:eastAsia="黑体" w:cstheme="majorBidi"/>
      <w:b/>
      <w:bCs/>
      <w:sz w:val="28"/>
      <w:szCs w:val="32"/>
    </w:rPr>
  </w:style>
  <w:style w:type="character" w:customStyle="1" w:styleId="Char0">
    <w:name w:val="正文一级标题 Char"/>
    <w:basedOn w:val="20"/>
    <w:link w:val="af8"/>
    <w:rsid w:val="00FA65D4"/>
    <w:rPr>
      <w:rFonts w:ascii="Times New Roman" w:eastAsia="黑体" w:hAnsi="Times New Roman" w:cstheme="majorBidi"/>
      <w:b/>
      <w:bCs/>
      <w:sz w:val="28"/>
      <w:szCs w:val="32"/>
    </w:rPr>
  </w:style>
  <w:style w:type="paragraph" w:customStyle="1" w:styleId="af9">
    <w:name w:val="正文标题"/>
    <w:basedOn w:val="1"/>
    <w:link w:val="Char1"/>
    <w:qFormat/>
    <w:rsid w:val="00012EF2"/>
    <w:pPr>
      <w:spacing w:before="480"/>
      <w:ind w:firstLineChars="202" w:firstLine="202"/>
    </w:pPr>
    <w:rPr>
      <w:rFonts w:ascii="Times New Roman" w:hAnsi="Times New Roman"/>
    </w:rPr>
  </w:style>
  <w:style w:type="character" w:customStyle="1" w:styleId="Char1">
    <w:name w:val="正文标题 Char"/>
    <w:basedOn w:val="10"/>
    <w:link w:val="af9"/>
    <w:rsid w:val="00012EF2"/>
    <w:rPr>
      <w:rFonts w:ascii="Times New Roman" w:eastAsia="黑体" w:hAnsi="Times New Roman"/>
      <w:b/>
      <w:bCs/>
      <w:kern w:val="44"/>
      <w:sz w:val="32"/>
      <w:szCs w:val="44"/>
    </w:rPr>
  </w:style>
  <w:style w:type="paragraph" w:customStyle="1" w:styleId="afa">
    <w:name w:val="摘要内容"/>
    <w:basedOn w:val="a"/>
    <w:link w:val="Char2"/>
    <w:qFormat/>
    <w:rsid w:val="001B2BE3"/>
    <w:pPr>
      <w:spacing w:before="156" w:after="156" w:line="400" w:lineRule="exact"/>
      <w:ind w:firstLineChars="202" w:firstLine="202"/>
      <w:jc w:val="left"/>
    </w:pPr>
    <w:rPr>
      <w:sz w:val="28"/>
    </w:rPr>
  </w:style>
  <w:style w:type="character" w:customStyle="1" w:styleId="Char2">
    <w:name w:val="摘要内容 Char"/>
    <w:basedOn w:val="a0"/>
    <w:link w:val="afa"/>
    <w:rsid w:val="001B2BE3"/>
    <w:rPr>
      <w:rFonts w:ascii="Times New Roman" w:eastAsia="宋体" w:hAnsi="Times New Roman"/>
      <w:sz w:val="28"/>
    </w:rPr>
  </w:style>
  <w:style w:type="table" w:customStyle="1" w:styleId="TableGrid1">
    <w:name w:val="Table Grid1"/>
    <w:basedOn w:val="a1"/>
    <w:next w:val="a7"/>
    <w:uiPriority w:val="39"/>
    <w:rsid w:val="009174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Subtitle"/>
    <w:basedOn w:val="a"/>
    <w:next w:val="a"/>
    <w:link w:val="afc"/>
    <w:uiPriority w:val="11"/>
    <w:qFormat/>
    <w:rsid w:val="00677908"/>
    <w:pPr>
      <w:spacing w:before="240" w:after="60" w:line="312" w:lineRule="auto"/>
      <w:jc w:val="left"/>
      <w:outlineLvl w:val="1"/>
    </w:pPr>
    <w:rPr>
      <w:b/>
      <w:bCs/>
      <w:kern w:val="28"/>
      <w:sz w:val="32"/>
      <w:szCs w:val="32"/>
    </w:rPr>
  </w:style>
  <w:style w:type="character" w:customStyle="1" w:styleId="afc">
    <w:name w:val="副标题 字符"/>
    <w:basedOn w:val="a0"/>
    <w:link w:val="afb"/>
    <w:uiPriority w:val="11"/>
    <w:rsid w:val="00677908"/>
    <w:rPr>
      <w:rFonts w:ascii="Times New Roman" w:eastAsia="宋体" w:hAnsi="Times New Roman"/>
      <w:b/>
      <w:bCs/>
      <w:kern w:val="28"/>
      <w:sz w:val="32"/>
      <w:szCs w:val="32"/>
    </w:rPr>
  </w:style>
  <w:style w:type="paragraph" w:styleId="afd">
    <w:name w:val="Normal (Web)"/>
    <w:basedOn w:val="a"/>
    <w:uiPriority w:val="99"/>
    <w:unhideWhenUsed/>
    <w:rsid w:val="00677908"/>
    <w:pPr>
      <w:widowControl/>
      <w:spacing w:before="100" w:beforeAutospacing="1" w:after="100" w:afterAutospacing="1"/>
      <w:jc w:val="left"/>
    </w:pPr>
    <w:rPr>
      <w:rFonts w:eastAsiaTheme="minorEastAsia" w:cs="Times New Roman"/>
      <w:kern w:val="0"/>
      <w:szCs w:val="24"/>
    </w:rPr>
  </w:style>
  <w:style w:type="paragraph" w:styleId="afe">
    <w:name w:val="Title"/>
    <w:basedOn w:val="a"/>
    <w:next w:val="a"/>
    <w:link w:val="aff"/>
    <w:uiPriority w:val="10"/>
    <w:qFormat/>
    <w:rsid w:val="00677908"/>
    <w:pPr>
      <w:spacing w:before="240" w:after="60"/>
      <w:jc w:val="center"/>
      <w:outlineLvl w:val="0"/>
    </w:pPr>
    <w:rPr>
      <w:rFonts w:asciiTheme="majorHAnsi" w:eastAsiaTheme="majorEastAsia" w:hAnsiTheme="majorHAnsi" w:cstheme="majorBidi"/>
      <w:b/>
      <w:bCs/>
      <w:sz w:val="32"/>
      <w:szCs w:val="32"/>
    </w:rPr>
  </w:style>
  <w:style w:type="character" w:customStyle="1" w:styleId="aff">
    <w:name w:val="标题 字符"/>
    <w:basedOn w:val="a0"/>
    <w:link w:val="afe"/>
    <w:uiPriority w:val="10"/>
    <w:rsid w:val="00677908"/>
    <w:rPr>
      <w:rFonts w:asciiTheme="majorHAnsi" w:eastAsiaTheme="majorEastAsia" w:hAnsiTheme="majorHAnsi" w:cstheme="majorBidi"/>
      <w:b/>
      <w:bCs/>
      <w:sz w:val="32"/>
      <w:szCs w:val="32"/>
    </w:rPr>
  </w:style>
  <w:style w:type="character" w:customStyle="1" w:styleId="11">
    <w:name w:val="未处理的提及1"/>
    <w:basedOn w:val="a0"/>
    <w:uiPriority w:val="99"/>
    <w:semiHidden/>
    <w:unhideWhenUsed/>
    <w:rsid w:val="001B2BE3"/>
    <w:rPr>
      <w:color w:val="605E5C"/>
      <w:shd w:val="clear" w:color="auto" w:fill="E1DFDD"/>
    </w:rPr>
  </w:style>
  <w:style w:type="paragraph" w:styleId="TOC4">
    <w:name w:val="toc 4"/>
    <w:basedOn w:val="a"/>
    <w:next w:val="a"/>
    <w:autoRedefine/>
    <w:uiPriority w:val="39"/>
    <w:unhideWhenUsed/>
    <w:rsid w:val="00EC1AF6"/>
    <w:pPr>
      <w:ind w:leftChars="600" w:left="1260"/>
    </w:pPr>
    <w:rPr>
      <w:rFonts w:asciiTheme="minorHAnsi" w:eastAsiaTheme="minorEastAsia" w:hAnsiTheme="minorHAnsi"/>
      <w:sz w:val="21"/>
      <w:szCs w:val="24"/>
    </w:rPr>
  </w:style>
  <w:style w:type="paragraph" w:styleId="TOC5">
    <w:name w:val="toc 5"/>
    <w:basedOn w:val="a"/>
    <w:next w:val="a"/>
    <w:autoRedefine/>
    <w:uiPriority w:val="39"/>
    <w:unhideWhenUsed/>
    <w:rsid w:val="00EC1AF6"/>
    <w:pPr>
      <w:ind w:leftChars="800" w:left="1680"/>
    </w:pPr>
    <w:rPr>
      <w:rFonts w:asciiTheme="minorHAnsi" w:eastAsiaTheme="minorEastAsia" w:hAnsiTheme="minorHAnsi"/>
      <w:sz w:val="21"/>
      <w:szCs w:val="24"/>
    </w:rPr>
  </w:style>
  <w:style w:type="paragraph" w:styleId="TOC6">
    <w:name w:val="toc 6"/>
    <w:basedOn w:val="a"/>
    <w:next w:val="a"/>
    <w:autoRedefine/>
    <w:uiPriority w:val="39"/>
    <w:unhideWhenUsed/>
    <w:rsid w:val="00EC1AF6"/>
    <w:pPr>
      <w:ind w:leftChars="1000" w:left="2100"/>
    </w:pPr>
    <w:rPr>
      <w:rFonts w:asciiTheme="minorHAnsi" w:eastAsiaTheme="minorEastAsia" w:hAnsiTheme="minorHAnsi"/>
      <w:sz w:val="21"/>
      <w:szCs w:val="24"/>
    </w:rPr>
  </w:style>
  <w:style w:type="paragraph" w:styleId="TOC7">
    <w:name w:val="toc 7"/>
    <w:basedOn w:val="a"/>
    <w:next w:val="a"/>
    <w:autoRedefine/>
    <w:uiPriority w:val="39"/>
    <w:unhideWhenUsed/>
    <w:rsid w:val="00EC1AF6"/>
    <w:pPr>
      <w:ind w:leftChars="1200" w:left="2520"/>
    </w:pPr>
    <w:rPr>
      <w:rFonts w:asciiTheme="minorHAnsi" w:eastAsiaTheme="minorEastAsia" w:hAnsiTheme="minorHAnsi"/>
      <w:sz w:val="21"/>
      <w:szCs w:val="24"/>
    </w:rPr>
  </w:style>
  <w:style w:type="paragraph" w:styleId="TOC8">
    <w:name w:val="toc 8"/>
    <w:basedOn w:val="a"/>
    <w:next w:val="a"/>
    <w:autoRedefine/>
    <w:uiPriority w:val="39"/>
    <w:unhideWhenUsed/>
    <w:rsid w:val="00EC1AF6"/>
    <w:pPr>
      <w:ind w:leftChars="1400" w:left="2940"/>
    </w:pPr>
    <w:rPr>
      <w:rFonts w:asciiTheme="minorHAnsi" w:eastAsiaTheme="minorEastAsia" w:hAnsiTheme="minorHAnsi"/>
      <w:sz w:val="21"/>
      <w:szCs w:val="24"/>
    </w:rPr>
  </w:style>
  <w:style w:type="paragraph" w:styleId="TOC9">
    <w:name w:val="toc 9"/>
    <w:basedOn w:val="a"/>
    <w:next w:val="a"/>
    <w:autoRedefine/>
    <w:uiPriority w:val="39"/>
    <w:unhideWhenUsed/>
    <w:rsid w:val="00EC1AF6"/>
    <w:pPr>
      <w:ind w:leftChars="1600" w:left="3360"/>
    </w:pPr>
    <w:rPr>
      <w:rFonts w:asciiTheme="minorHAnsi" w:eastAsiaTheme="minorEastAsia" w:hAnsiTheme="minorHAnsi"/>
      <w:sz w:val="21"/>
      <w:szCs w:val="24"/>
    </w:rPr>
  </w:style>
  <w:style w:type="paragraph" w:customStyle="1" w:styleId="aff0">
    <w:name w:val="图片"/>
    <w:basedOn w:val="a"/>
    <w:qFormat/>
    <w:rsid w:val="00944031"/>
    <w:pPr>
      <w:ind w:firstLineChars="0" w:firstLine="0"/>
      <w:jc w:val="center"/>
    </w:pPr>
    <w:rPr>
      <w:rFonts w:eastAsia="STKaiti" w:cs="Times New Roman"/>
      <w:sz w:val="21"/>
      <w:szCs w:val="21"/>
    </w:rPr>
  </w:style>
  <w:style w:type="character" w:customStyle="1" w:styleId="26">
    <w:name w:val="未处理的提及2"/>
    <w:basedOn w:val="a0"/>
    <w:uiPriority w:val="99"/>
    <w:semiHidden/>
    <w:unhideWhenUsed/>
    <w:rsid w:val="003A71A6"/>
    <w:rPr>
      <w:color w:val="605E5C"/>
      <w:shd w:val="clear" w:color="auto" w:fill="E1DFDD"/>
    </w:rPr>
  </w:style>
  <w:style w:type="paragraph" w:customStyle="1" w:styleId="aff1">
    <w:name w:val="表格文字"/>
    <w:basedOn w:val="aff0"/>
    <w:qFormat/>
    <w:rsid w:val="00013E32"/>
    <w:pPr>
      <w:jc w:val="left"/>
    </w:pPr>
    <w:rPr>
      <w:rFonts w:eastAsia="楷体"/>
      <w:color w:val="000000" w:themeColor="text1"/>
    </w:rPr>
  </w:style>
  <w:style w:type="paragraph" w:styleId="aff2">
    <w:name w:val="Revision"/>
    <w:hidden/>
    <w:uiPriority w:val="99"/>
    <w:semiHidden/>
    <w:rsid w:val="0017398B"/>
    <w:rPr>
      <w:rFonts w:ascii="Times New Roman" w:eastAsia="宋体" w:hAnsi="Times New Roman"/>
      <w:sz w:val="24"/>
    </w:rPr>
  </w:style>
  <w:style w:type="character" w:customStyle="1" w:styleId="31">
    <w:name w:val="未处理的提及3"/>
    <w:basedOn w:val="a0"/>
    <w:uiPriority w:val="99"/>
    <w:semiHidden/>
    <w:unhideWhenUsed/>
    <w:rsid w:val="005C1B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116162">
      <w:bodyDiv w:val="1"/>
      <w:marLeft w:val="0"/>
      <w:marRight w:val="0"/>
      <w:marTop w:val="0"/>
      <w:marBottom w:val="0"/>
      <w:divBdr>
        <w:top w:val="none" w:sz="0" w:space="0" w:color="auto"/>
        <w:left w:val="none" w:sz="0" w:space="0" w:color="auto"/>
        <w:bottom w:val="none" w:sz="0" w:space="0" w:color="auto"/>
        <w:right w:val="none" w:sz="0" w:space="0" w:color="auto"/>
      </w:divBdr>
    </w:div>
    <w:div w:id="283315899">
      <w:bodyDiv w:val="1"/>
      <w:marLeft w:val="0"/>
      <w:marRight w:val="0"/>
      <w:marTop w:val="0"/>
      <w:marBottom w:val="0"/>
      <w:divBdr>
        <w:top w:val="none" w:sz="0" w:space="0" w:color="auto"/>
        <w:left w:val="none" w:sz="0" w:space="0" w:color="auto"/>
        <w:bottom w:val="none" w:sz="0" w:space="0" w:color="auto"/>
        <w:right w:val="none" w:sz="0" w:space="0" w:color="auto"/>
      </w:divBdr>
    </w:div>
    <w:div w:id="821846369">
      <w:bodyDiv w:val="1"/>
      <w:marLeft w:val="0"/>
      <w:marRight w:val="0"/>
      <w:marTop w:val="0"/>
      <w:marBottom w:val="0"/>
      <w:divBdr>
        <w:top w:val="none" w:sz="0" w:space="0" w:color="auto"/>
        <w:left w:val="none" w:sz="0" w:space="0" w:color="auto"/>
        <w:bottom w:val="none" w:sz="0" w:space="0" w:color="auto"/>
        <w:right w:val="none" w:sz="0" w:space="0" w:color="auto"/>
      </w:divBdr>
    </w:div>
    <w:div w:id="976028055">
      <w:bodyDiv w:val="1"/>
      <w:marLeft w:val="0"/>
      <w:marRight w:val="0"/>
      <w:marTop w:val="0"/>
      <w:marBottom w:val="0"/>
      <w:divBdr>
        <w:top w:val="none" w:sz="0" w:space="0" w:color="auto"/>
        <w:left w:val="none" w:sz="0" w:space="0" w:color="auto"/>
        <w:bottom w:val="none" w:sz="0" w:space="0" w:color="auto"/>
        <w:right w:val="none" w:sz="0" w:space="0" w:color="auto"/>
      </w:divBdr>
    </w:div>
    <w:div w:id="1042049014">
      <w:bodyDiv w:val="1"/>
      <w:marLeft w:val="0"/>
      <w:marRight w:val="0"/>
      <w:marTop w:val="0"/>
      <w:marBottom w:val="0"/>
      <w:divBdr>
        <w:top w:val="none" w:sz="0" w:space="0" w:color="auto"/>
        <w:left w:val="none" w:sz="0" w:space="0" w:color="auto"/>
        <w:bottom w:val="none" w:sz="0" w:space="0" w:color="auto"/>
        <w:right w:val="none" w:sz="0" w:space="0" w:color="auto"/>
      </w:divBdr>
    </w:div>
    <w:div w:id="1237743671">
      <w:bodyDiv w:val="1"/>
      <w:marLeft w:val="0"/>
      <w:marRight w:val="0"/>
      <w:marTop w:val="0"/>
      <w:marBottom w:val="0"/>
      <w:divBdr>
        <w:top w:val="none" w:sz="0" w:space="0" w:color="auto"/>
        <w:left w:val="none" w:sz="0" w:space="0" w:color="auto"/>
        <w:bottom w:val="none" w:sz="0" w:space="0" w:color="auto"/>
        <w:right w:val="none" w:sz="0" w:space="0" w:color="auto"/>
      </w:divBdr>
    </w:div>
    <w:div w:id="1670448664">
      <w:bodyDiv w:val="1"/>
      <w:marLeft w:val="0"/>
      <w:marRight w:val="0"/>
      <w:marTop w:val="0"/>
      <w:marBottom w:val="0"/>
      <w:divBdr>
        <w:top w:val="none" w:sz="0" w:space="0" w:color="auto"/>
        <w:left w:val="none" w:sz="0" w:space="0" w:color="auto"/>
        <w:bottom w:val="none" w:sz="0" w:space="0" w:color="auto"/>
        <w:right w:val="none" w:sz="0" w:space="0" w:color="auto"/>
      </w:divBdr>
    </w:div>
    <w:div w:id="1859542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microsoft.com/office/2011/relationships/commentsExtended" Target="commentsExtended.xml"/><Relationship Id="rId26" Type="http://schemas.openxmlformats.org/officeDocument/2006/relationships/header" Target="header7.xml"/><Relationship Id="rId39" Type="http://schemas.openxmlformats.org/officeDocument/2006/relationships/header" Target="header17.xml"/><Relationship Id="rId21" Type="http://schemas.openxmlformats.org/officeDocument/2006/relationships/header" Target="header5.xml"/><Relationship Id="rId34" Type="http://schemas.openxmlformats.org/officeDocument/2006/relationships/header" Target="header14.xml"/><Relationship Id="rId42" Type="http://schemas.openxmlformats.org/officeDocument/2006/relationships/image" Target="media/image8.png"/><Relationship Id="rId47" Type="http://schemas.openxmlformats.org/officeDocument/2006/relationships/header" Target="header20.xml"/><Relationship Id="rId50" Type="http://schemas.openxmlformats.org/officeDocument/2006/relationships/chart" Target="charts/chart2.xml"/><Relationship Id="rId55" Type="http://schemas.openxmlformats.org/officeDocument/2006/relationships/chart" Target="charts/chart7.xml"/><Relationship Id="rId63" Type="http://schemas.openxmlformats.org/officeDocument/2006/relationships/image" Target="media/image11.png"/><Relationship Id="rId68" Type="http://schemas.openxmlformats.org/officeDocument/2006/relationships/image" Target="media/image16.png"/><Relationship Id="rId76" Type="http://schemas.openxmlformats.org/officeDocument/2006/relationships/header" Target="header23.xml"/><Relationship Id="rId84" Type="http://schemas.openxmlformats.org/officeDocument/2006/relationships/image" Target="media/image30.png"/><Relationship Id="rId89" Type="http://schemas.openxmlformats.org/officeDocument/2006/relationships/header" Target="header27.xml"/><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header" Target="header30.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header" Target="header10.xml"/><Relationship Id="rId11" Type="http://schemas.openxmlformats.org/officeDocument/2006/relationships/header" Target="header2.xml"/><Relationship Id="rId24" Type="http://schemas.openxmlformats.org/officeDocument/2006/relationships/header" Target="header6.xml"/><Relationship Id="rId32" Type="http://schemas.openxmlformats.org/officeDocument/2006/relationships/header" Target="header13.xml"/><Relationship Id="rId37" Type="http://schemas.openxmlformats.org/officeDocument/2006/relationships/header" Target="header15.xml"/><Relationship Id="rId40" Type="http://schemas.openxmlformats.org/officeDocument/2006/relationships/image" Target="media/image6.png"/><Relationship Id="rId45" Type="http://schemas.openxmlformats.org/officeDocument/2006/relationships/header" Target="header19.xml"/><Relationship Id="rId53" Type="http://schemas.openxmlformats.org/officeDocument/2006/relationships/chart" Target="charts/chart5.xml"/><Relationship Id="rId58" Type="http://schemas.openxmlformats.org/officeDocument/2006/relationships/chart" Target="charts/chart10.xml"/><Relationship Id="rId66" Type="http://schemas.openxmlformats.org/officeDocument/2006/relationships/image" Target="media/image14.png"/><Relationship Id="rId74" Type="http://schemas.openxmlformats.org/officeDocument/2006/relationships/image" Target="media/image22.png"/><Relationship Id="rId79" Type="http://schemas.openxmlformats.org/officeDocument/2006/relationships/image" Target="media/image25.png"/><Relationship Id="rId87" Type="http://schemas.openxmlformats.org/officeDocument/2006/relationships/chart" Target="charts/chart15.xml"/><Relationship Id="rId5" Type="http://schemas.openxmlformats.org/officeDocument/2006/relationships/webSettings" Target="webSettings.xml"/><Relationship Id="rId61" Type="http://schemas.openxmlformats.org/officeDocument/2006/relationships/chart" Target="charts/chart13.xml"/><Relationship Id="rId82" Type="http://schemas.openxmlformats.org/officeDocument/2006/relationships/image" Target="media/image28.png"/><Relationship Id="rId90" Type="http://schemas.openxmlformats.org/officeDocument/2006/relationships/header" Target="header28.xml"/><Relationship Id="rId95" Type="http://schemas.openxmlformats.org/officeDocument/2006/relationships/theme" Target="theme/theme1.xml"/><Relationship Id="rId19" Type="http://schemas.microsoft.com/office/2016/09/relationships/commentsIds" Target="commentsIds.xml"/><Relationship Id="rId14" Type="http://schemas.openxmlformats.org/officeDocument/2006/relationships/header" Target="header3.xml"/><Relationship Id="rId22" Type="http://schemas.openxmlformats.org/officeDocument/2006/relationships/footer" Target="footer4.xml"/><Relationship Id="rId27" Type="http://schemas.openxmlformats.org/officeDocument/2006/relationships/header" Target="header8.xml"/><Relationship Id="rId30" Type="http://schemas.openxmlformats.org/officeDocument/2006/relationships/header" Target="header11.xml"/><Relationship Id="rId35" Type="http://schemas.openxmlformats.org/officeDocument/2006/relationships/footer" Target="footer7.xml"/><Relationship Id="rId43" Type="http://schemas.openxmlformats.org/officeDocument/2006/relationships/image" Target="media/image9.png"/><Relationship Id="rId48" Type="http://schemas.openxmlformats.org/officeDocument/2006/relationships/header" Target="header21.xml"/><Relationship Id="rId56" Type="http://schemas.openxmlformats.org/officeDocument/2006/relationships/chart" Target="charts/chart8.xml"/><Relationship Id="rId64" Type="http://schemas.openxmlformats.org/officeDocument/2006/relationships/image" Target="media/image12.png"/><Relationship Id="rId69" Type="http://schemas.openxmlformats.org/officeDocument/2006/relationships/image" Target="media/image17.png"/><Relationship Id="rId77" Type="http://schemas.openxmlformats.org/officeDocument/2006/relationships/image" Target="media/image23.png"/><Relationship Id="rId8" Type="http://schemas.openxmlformats.org/officeDocument/2006/relationships/image" Target="media/image1.jpeg"/><Relationship Id="rId51" Type="http://schemas.openxmlformats.org/officeDocument/2006/relationships/chart" Target="charts/chart3.xml"/><Relationship Id="rId72" Type="http://schemas.openxmlformats.org/officeDocument/2006/relationships/image" Target="media/image20.png"/><Relationship Id="rId80" Type="http://schemas.openxmlformats.org/officeDocument/2006/relationships/image" Target="media/image26.png"/><Relationship Id="rId85" Type="http://schemas.openxmlformats.org/officeDocument/2006/relationships/header" Target="header24.xm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comments" Target="comments.xml"/><Relationship Id="rId25" Type="http://schemas.openxmlformats.org/officeDocument/2006/relationships/footer" Target="footer6.xml"/><Relationship Id="rId33" Type="http://schemas.openxmlformats.org/officeDocument/2006/relationships/image" Target="media/image4.tiff"/><Relationship Id="rId38" Type="http://schemas.openxmlformats.org/officeDocument/2006/relationships/header" Target="header16.xml"/><Relationship Id="rId46" Type="http://schemas.openxmlformats.org/officeDocument/2006/relationships/image" Target="media/image10.png"/><Relationship Id="rId59" Type="http://schemas.openxmlformats.org/officeDocument/2006/relationships/chart" Target="charts/chart11.xml"/><Relationship Id="rId67" Type="http://schemas.openxmlformats.org/officeDocument/2006/relationships/image" Target="media/image15.png"/><Relationship Id="rId20" Type="http://schemas.openxmlformats.org/officeDocument/2006/relationships/header" Target="header4.xml"/><Relationship Id="rId41" Type="http://schemas.openxmlformats.org/officeDocument/2006/relationships/image" Target="media/image7.png"/><Relationship Id="rId54" Type="http://schemas.openxmlformats.org/officeDocument/2006/relationships/chart" Target="charts/chart6.xml"/><Relationship Id="rId62" Type="http://schemas.openxmlformats.org/officeDocument/2006/relationships/chart" Target="charts/chart14.xml"/><Relationship Id="rId70" Type="http://schemas.openxmlformats.org/officeDocument/2006/relationships/image" Target="media/image18.png"/><Relationship Id="rId75" Type="http://schemas.openxmlformats.org/officeDocument/2006/relationships/header" Target="header22.xml"/><Relationship Id="rId83" Type="http://schemas.openxmlformats.org/officeDocument/2006/relationships/image" Target="media/image29.png"/><Relationship Id="rId88" Type="http://schemas.openxmlformats.org/officeDocument/2006/relationships/header" Target="header26.xml"/><Relationship Id="rId91" Type="http://schemas.openxmlformats.org/officeDocument/2006/relationships/header" Target="header2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5.xml"/><Relationship Id="rId28" Type="http://schemas.openxmlformats.org/officeDocument/2006/relationships/header" Target="header9.xml"/><Relationship Id="rId36" Type="http://schemas.openxmlformats.org/officeDocument/2006/relationships/image" Target="media/image5.png"/><Relationship Id="rId49" Type="http://schemas.openxmlformats.org/officeDocument/2006/relationships/chart" Target="charts/chart1.xml"/><Relationship Id="rId57" Type="http://schemas.openxmlformats.org/officeDocument/2006/relationships/chart" Target="charts/chart9.xml"/><Relationship Id="rId10" Type="http://schemas.openxmlformats.org/officeDocument/2006/relationships/header" Target="header1.xml"/><Relationship Id="rId31" Type="http://schemas.openxmlformats.org/officeDocument/2006/relationships/header" Target="header12.xml"/><Relationship Id="rId44" Type="http://schemas.openxmlformats.org/officeDocument/2006/relationships/header" Target="header18.xml"/><Relationship Id="rId52" Type="http://schemas.openxmlformats.org/officeDocument/2006/relationships/chart" Target="charts/chart4.xml"/><Relationship Id="rId60" Type="http://schemas.openxmlformats.org/officeDocument/2006/relationships/chart" Target="charts/chart12.xml"/><Relationship Id="rId65" Type="http://schemas.openxmlformats.org/officeDocument/2006/relationships/image" Target="media/image13.png"/><Relationship Id="rId73" Type="http://schemas.openxmlformats.org/officeDocument/2006/relationships/image" Target="media/image21.png"/><Relationship Id="rId78" Type="http://schemas.openxmlformats.org/officeDocument/2006/relationships/image" Target="media/image24.jpeg"/><Relationship Id="rId81" Type="http://schemas.openxmlformats.org/officeDocument/2006/relationships/image" Target="media/image27.png"/><Relationship Id="rId86" Type="http://schemas.openxmlformats.org/officeDocument/2006/relationships/header" Target="header25.xml"/><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file:///\\Users\rancho\Documents\lunnbunn\&#23454;&#39564;&#25968;&#25454;.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lunnbunn\&#23454;&#39564;&#25968;&#25454;.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zh-CN" altLang="en-US" sz="1100"/>
              <a:t>数据集</a:t>
            </a:r>
            <a:r>
              <a:rPr lang="en-US" altLang="zh-CN" sz="1100"/>
              <a:t>7</a:t>
            </a:r>
            <a:r>
              <a:rPr lang="zh-CN" altLang="en-US" sz="1100"/>
              <a:t>的分类评估</a:t>
            </a: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工作表1!$C$1</c:f>
              <c:strCache>
                <c:ptCount val="1"/>
                <c:pt idx="0">
                  <c:v>Accuracy</c:v>
                </c:pt>
              </c:strCache>
            </c:strRef>
          </c:tx>
          <c:spPr>
            <a:solidFill>
              <a:schemeClr val="accent1"/>
            </a:solidFill>
            <a:ln>
              <a:noFill/>
            </a:ln>
            <a:effectLst/>
          </c:spPr>
          <c:invertIfNegative val="0"/>
          <c:cat>
            <c:multiLvlStrRef>
              <c:f>工作表1!$A$2:$B$8</c:f>
              <c:multiLvlStrCache>
                <c:ptCount val="7"/>
                <c:lvl>
                  <c:pt idx="0">
                    <c:v>参数1</c:v>
                  </c:pt>
                  <c:pt idx="1">
                    <c:v>参数2</c:v>
                  </c:pt>
                  <c:pt idx="2">
                    <c:v>参数3</c:v>
                  </c:pt>
                  <c:pt idx="3">
                    <c:v>参数4</c:v>
                  </c:pt>
                  <c:pt idx="4">
                    <c:v>参数1</c:v>
                  </c:pt>
                  <c:pt idx="5">
                    <c:v>参数2</c:v>
                  </c:pt>
                  <c:pt idx="6">
                    <c:v>参数3</c:v>
                  </c:pt>
                </c:lvl>
                <c:lvl>
                  <c:pt idx="0">
                    <c:v>word2vec</c:v>
                  </c:pt>
                  <c:pt idx="4">
                    <c:v>词袋/PCA</c:v>
                  </c:pt>
                </c:lvl>
              </c:multiLvlStrCache>
            </c:multiLvlStrRef>
          </c:cat>
          <c:val>
            <c:numRef>
              <c:f>工作表1!$C$2:$C$8</c:f>
              <c:numCache>
                <c:formatCode>0.0000_);[Red]\(0.0000\)</c:formatCode>
                <c:ptCount val="7"/>
                <c:pt idx="0">
                  <c:v>0.75229999999999997</c:v>
                </c:pt>
                <c:pt idx="1">
                  <c:v>0.78210000000000002</c:v>
                </c:pt>
                <c:pt idx="2">
                  <c:v>0.82879999999999998</c:v>
                </c:pt>
                <c:pt idx="3">
                  <c:v>0.79559999999999997</c:v>
                </c:pt>
                <c:pt idx="4" formatCode="General">
                  <c:v>0.66790000000000005</c:v>
                </c:pt>
                <c:pt idx="5" formatCode="General">
                  <c:v>0.62129999999999996</c:v>
                </c:pt>
                <c:pt idx="6" formatCode="General">
                  <c:v>0.69940000000000002</c:v>
                </c:pt>
              </c:numCache>
            </c:numRef>
          </c:val>
          <c:extLst>
            <c:ext xmlns:c16="http://schemas.microsoft.com/office/drawing/2014/chart" uri="{C3380CC4-5D6E-409C-BE32-E72D297353CC}">
              <c16:uniqueId val="{00000000-AD45-1140-AAFD-1CB7E117EE39}"/>
            </c:ext>
          </c:extLst>
        </c:ser>
        <c:ser>
          <c:idx val="1"/>
          <c:order val="1"/>
          <c:tx>
            <c:strRef>
              <c:f>工作表1!$D$1</c:f>
              <c:strCache>
                <c:ptCount val="1"/>
                <c:pt idx="0">
                  <c:v>AUC</c:v>
                </c:pt>
              </c:strCache>
            </c:strRef>
          </c:tx>
          <c:spPr>
            <a:solidFill>
              <a:schemeClr val="accent2"/>
            </a:solidFill>
            <a:ln>
              <a:noFill/>
            </a:ln>
            <a:effectLst/>
          </c:spPr>
          <c:invertIfNegative val="0"/>
          <c:cat>
            <c:multiLvlStrRef>
              <c:f>工作表1!$A$2:$B$8</c:f>
              <c:multiLvlStrCache>
                <c:ptCount val="7"/>
                <c:lvl>
                  <c:pt idx="0">
                    <c:v>参数1</c:v>
                  </c:pt>
                  <c:pt idx="1">
                    <c:v>参数2</c:v>
                  </c:pt>
                  <c:pt idx="2">
                    <c:v>参数3</c:v>
                  </c:pt>
                  <c:pt idx="3">
                    <c:v>参数4</c:v>
                  </c:pt>
                  <c:pt idx="4">
                    <c:v>参数1</c:v>
                  </c:pt>
                  <c:pt idx="5">
                    <c:v>参数2</c:v>
                  </c:pt>
                  <c:pt idx="6">
                    <c:v>参数3</c:v>
                  </c:pt>
                </c:lvl>
                <c:lvl>
                  <c:pt idx="0">
                    <c:v>word2vec</c:v>
                  </c:pt>
                  <c:pt idx="4">
                    <c:v>词袋/PCA</c:v>
                  </c:pt>
                </c:lvl>
              </c:multiLvlStrCache>
            </c:multiLvlStrRef>
          </c:cat>
          <c:val>
            <c:numRef>
              <c:f>工作表1!$D$2:$D$8</c:f>
              <c:numCache>
                <c:formatCode>0.0000_);[Red]\(0.0000\)</c:formatCode>
                <c:ptCount val="7"/>
                <c:pt idx="0">
                  <c:v>0.82589999999999997</c:v>
                </c:pt>
                <c:pt idx="1">
                  <c:v>0.8004</c:v>
                </c:pt>
                <c:pt idx="2">
                  <c:v>0.76239999999999997</c:v>
                </c:pt>
                <c:pt idx="3">
                  <c:v>0.81130000000000002</c:v>
                </c:pt>
                <c:pt idx="4" formatCode="General">
                  <c:v>0.69630000000000003</c:v>
                </c:pt>
                <c:pt idx="5" formatCode="General">
                  <c:v>0.65149999999999997</c:v>
                </c:pt>
                <c:pt idx="6" formatCode="General">
                  <c:v>0.79920000000000002</c:v>
                </c:pt>
              </c:numCache>
            </c:numRef>
          </c:val>
          <c:extLst>
            <c:ext xmlns:c16="http://schemas.microsoft.com/office/drawing/2014/chart" uri="{C3380CC4-5D6E-409C-BE32-E72D297353CC}">
              <c16:uniqueId val="{00000001-AD45-1140-AAFD-1CB7E117EE39}"/>
            </c:ext>
          </c:extLst>
        </c:ser>
        <c:ser>
          <c:idx val="2"/>
          <c:order val="2"/>
          <c:tx>
            <c:strRef>
              <c:f>工作表1!$E$1</c:f>
              <c:strCache>
                <c:ptCount val="1"/>
                <c:pt idx="0">
                  <c:v>F1Score</c:v>
                </c:pt>
              </c:strCache>
            </c:strRef>
          </c:tx>
          <c:spPr>
            <a:solidFill>
              <a:schemeClr val="accent3"/>
            </a:solidFill>
            <a:ln>
              <a:noFill/>
            </a:ln>
            <a:effectLst/>
          </c:spPr>
          <c:invertIfNegative val="0"/>
          <c:cat>
            <c:multiLvlStrRef>
              <c:f>工作表1!$A$2:$B$8</c:f>
              <c:multiLvlStrCache>
                <c:ptCount val="7"/>
                <c:lvl>
                  <c:pt idx="0">
                    <c:v>参数1</c:v>
                  </c:pt>
                  <c:pt idx="1">
                    <c:v>参数2</c:v>
                  </c:pt>
                  <c:pt idx="2">
                    <c:v>参数3</c:v>
                  </c:pt>
                  <c:pt idx="3">
                    <c:v>参数4</c:v>
                  </c:pt>
                  <c:pt idx="4">
                    <c:v>参数1</c:v>
                  </c:pt>
                  <c:pt idx="5">
                    <c:v>参数2</c:v>
                  </c:pt>
                  <c:pt idx="6">
                    <c:v>参数3</c:v>
                  </c:pt>
                </c:lvl>
                <c:lvl>
                  <c:pt idx="0">
                    <c:v>word2vec</c:v>
                  </c:pt>
                  <c:pt idx="4">
                    <c:v>词袋/PCA</c:v>
                  </c:pt>
                </c:lvl>
              </c:multiLvlStrCache>
            </c:multiLvlStrRef>
          </c:cat>
          <c:val>
            <c:numRef>
              <c:f>工作表1!$E$2:$E$8</c:f>
              <c:numCache>
                <c:formatCode>0.0000_);[Red]\(0.0000\)</c:formatCode>
                <c:ptCount val="7"/>
                <c:pt idx="0">
                  <c:v>0.72899999999999998</c:v>
                </c:pt>
                <c:pt idx="1">
                  <c:v>0.75770000000000004</c:v>
                </c:pt>
                <c:pt idx="2">
                  <c:v>0.79520000000000002</c:v>
                </c:pt>
                <c:pt idx="3">
                  <c:v>0.74770000000000003</c:v>
                </c:pt>
                <c:pt idx="4" formatCode="General">
                  <c:v>0.61560000000000004</c:v>
                </c:pt>
                <c:pt idx="5" formatCode="General">
                  <c:v>0.64139999999999997</c:v>
                </c:pt>
                <c:pt idx="6" formatCode="General">
                  <c:v>0.70409999999999995</c:v>
                </c:pt>
              </c:numCache>
            </c:numRef>
          </c:val>
          <c:extLst>
            <c:ext xmlns:c16="http://schemas.microsoft.com/office/drawing/2014/chart" uri="{C3380CC4-5D6E-409C-BE32-E72D297353CC}">
              <c16:uniqueId val="{00000002-AD45-1140-AAFD-1CB7E117EE39}"/>
            </c:ext>
          </c:extLst>
        </c:ser>
        <c:dLbls>
          <c:showLegendKey val="0"/>
          <c:showVal val="0"/>
          <c:showCatName val="0"/>
          <c:showSerName val="0"/>
          <c:showPercent val="0"/>
          <c:showBubbleSize val="0"/>
        </c:dLbls>
        <c:gapWidth val="219"/>
        <c:overlap val="-27"/>
        <c:axId val="1825726624"/>
        <c:axId val="-1055614416"/>
      </c:barChart>
      <c:catAx>
        <c:axId val="1825726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55614416"/>
        <c:crosses val="autoZero"/>
        <c:auto val="1"/>
        <c:lblAlgn val="ctr"/>
        <c:lblOffset val="100"/>
        <c:noMultiLvlLbl val="0"/>
      </c:catAx>
      <c:valAx>
        <c:axId val="-1055614416"/>
        <c:scaling>
          <c:orientation val="minMax"/>
        </c:scaling>
        <c:delete val="0"/>
        <c:axPos val="l"/>
        <c:majorGridlines>
          <c:spPr>
            <a:ln w="9525" cap="flat" cmpd="sng" algn="ctr">
              <a:solidFill>
                <a:schemeClr val="tx1">
                  <a:lumMod val="15000"/>
                  <a:lumOff val="85000"/>
                </a:schemeClr>
              </a:solidFill>
              <a:round/>
            </a:ln>
            <a:effectLst/>
          </c:spPr>
        </c:majorGridlines>
        <c:numFmt formatCode="0.0000_);[Red]\(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25726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US Airways </a:t>
            </a:r>
            <a:r>
              <a:rPr lang="zh-CN" altLang="zh-CN" sz="1200" b="0" i="0" u="none" strike="noStrike" baseline="0">
                <a:effectLst/>
              </a:rPr>
              <a:t>两种算法预测值与实际值比较</a:t>
            </a:r>
            <a:endParaRPr lang="en-US" altLang="zh-CN"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Sheet2!$D$1</c:f>
              <c:strCache>
                <c:ptCount val="1"/>
                <c:pt idx="0">
                  <c:v>American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Sheet2!$D$2:$D$42</c:f>
              <c:numCache>
                <c:formatCode>0.0000_ </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2</c:v>
                </c:pt>
                <c:pt idx="34">
                  <c:v>1.6053999999999999</c:v>
                </c:pt>
                <c:pt idx="35">
                  <c:v>1.6024</c:v>
                </c:pt>
                <c:pt idx="36">
                  <c:v>1.7692000000000001</c:v>
                </c:pt>
                <c:pt idx="37">
                  <c:v>1.8234999999999999</c:v>
                </c:pt>
                <c:pt idx="38">
                  <c:v>1.6638999999999999</c:v>
                </c:pt>
                <c:pt idx="39">
                  <c:v>1.8222</c:v>
                </c:pt>
                <c:pt idx="40">
                  <c:v>1.6444000000000001</c:v>
                </c:pt>
              </c:numCache>
            </c:numRef>
          </c:yVal>
          <c:smooth val="1"/>
          <c:extLst>
            <c:ext xmlns:c16="http://schemas.microsoft.com/office/drawing/2014/chart" uri="{C3380CC4-5D6E-409C-BE32-E72D297353CC}">
              <c16:uniqueId val="{00000000-EAE1-1844-AA24-1969F085729F}"/>
            </c:ext>
          </c:extLst>
        </c:ser>
        <c:ser>
          <c:idx val="1"/>
          <c:order val="1"/>
          <c:tx>
            <c:strRef>
              <c:f>Sheet2!$K$1</c:f>
              <c:strCache>
                <c:ptCount val="1"/>
                <c:pt idx="0">
                  <c:v>American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Sheet2!$K$2:$K$42</c:f>
              <c:numCache>
                <c:formatCode>General</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2.4742403668428001</c:v>
                </c:pt>
                <c:pt idx="34">
                  <c:v>1.52055477627192</c:v>
                </c:pt>
                <c:pt idx="35">
                  <c:v>1.6143511938016799</c:v>
                </c:pt>
                <c:pt idx="36">
                  <c:v>1.9480443231811799</c:v>
                </c:pt>
                <c:pt idx="37">
                  <c:v>2.2792007507038901</c:v>
                </c:pt>
                <c:pt idx="38">
                  <c:v>1.9286648349350199</c:v>
                </c:pt>
                <c:pt idx="39">
                  <c:v>2.277103760588</c:v>
                </c:pt>
                <c:pt idx="40">
                  <c:v>1.19539139510854</c:v>
                </c:pt>
              </c:numCache>
            </c:numRef>
          </c:yVal>
          <c:smooth val="1"/>
          <c:extLst>
            <c:ext xmlns:c16="http://schemas.microsoft.com/office/drawing/2014/chart" uri="{C3380CC4-5D6E-409C-BE32-E72D297353CC}">
              <c16:uniqueId val="{00000001-EAE1-1844-AA24-1969F085729F}"/>
            </c:ext>
          </c:extLst>
        </c:ser>
        <c:ser>
          <c:idx val="2"/>
          <c:order val="2"/>
          <c:tx>
            <c:strRef>
              <c:f>Sheet2!$R$1</c:f>
              <c:strCache>
                <c:ptCount val="1"/>
                <c:pt idx="0">
                  <c:v>American  Online Predict</c:v>
                </c:pt>
              </c:strCache>
            </c:strRef>
          </c:tx>
          <c:spPr>
            <a:ln w="19050" cap="rnd">
              <a:solidFill>
                <a:schemeClr val="accent3"/>
              </a:solidFill>
              <a:prstDash val="sysDash"/>
              <a:round/>
            </a:ln>
            <a:effectLst/>
          </c:spPr>
          <c:marker>
            <c:symbol val="x"/>
            <c:size val="5"/>
            <c:spPr>
              <a:noFill/>
              <a:ln w="9525">
                <a:solidFill>
                  <a:schemeClr val="accent3"/>
                </a:solidFill>
              </a:ln>
              <a:effectLst/>
            </c:spPr>
          </c:marker>
          <c:yVal>
            <c:numRef>
              <c:f>Sheet2!$R$2:$R$42</c:f>
              <c:numCache>
                <c:formatCode>General</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2.60539788642915</c:v>
                </c:pt>
                <c:pt idx="34">
                  <c:v>1.4029365217971299</c:v>
                </c:pt>
                <c:pt idx="35">
                  <c:v>1.2914736403330001</c:v>
                </c:pt>
                <c:pt idx="36">
                  <c:v>1.57543639459759</c:v>
                </c:pt>
                <c:pt idx="37">
                  <c:v>2.0868043184193699</c:v>
                </c:pt>
                <c:pt idx="38">
                  <c:v>0.85645594473540898</c:v>
                </c:pt>
                <c:pt idx="39">
                  <c:v>2.8961017703020202</c:v>
                </c:pt>
                <c:pt idx="40">
                  <c:v>2.1395834714489901</c:v>
                </c:pt>
              </c:numCache>
            </c:numRef>
          </c:yVal>
          <c:smooth val="1"/>
          <c:extLst>
            <c:ext xmlns:c16="http://schemas.microsoft.com/office/drawing/2014/chart" uri="{C3380CC4-5D6E-409C-BE32-E72D297353CC}">
              <c16:uniqueId val="{00000002-EAE1-1844-AA24-1969F085729F}"/>
            </c:ext>
          </c:extLst>
        </c:ser>
        <c:dLbls>
          <c:showLegendKey val="0"/>
          <c:showVal val="0"/>
          <c:showCatName val="0"/>
          <c:showSerName val="0"/>
          <c:showPercent val="0"/>
          <c:showBubbleSize val="0"/>
        </c:dLbls>
        <c:axId val="867224591"/>
        <c:axId val="867229583"/>
      </c:scatterChart>
      <c:valAx>
        <c:axId val="8672245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29583"/>
        <c:crosses val="autoZero"/>
        <c:crossBetween val="midCat"/>
      </c:valAx>
      <c:valAx>
        <c:axId val="867229583"/>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2459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American</a:t>
            </a:r>
            <a:r>
              <a:rPr lang="zh-CN" altLang="zh-CN" sz="1200" b="0" i="0" u="none" strike="noStrike" baseline="0">
                <a:effectLst/>
              </a:rPr>
              <a:t>两种算法预测值与实际值比较</a:t>
            </a:r>
            <a:endParaRPr lang="zh-CN" alt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Sheet2!$C$1</c:f>
              <c:strCache>
                <c:ptCount val="1"/>
                <c:pt idx="0">
                  <c:v>US Airways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Sheet2!$C$2:$C$42</c:f>
              <c:numCache>
                <c:formatCode>0.0000_ </c:formatCode>
                <c:ptCount val="41"/>
                <c:pt idx="0">
                  <c:v>0</c:v>
                </c:pt>
                <c:pt idx="1">
                  <c:v>2.0303</c:v>
                </c:pt>
                <c:pt idx="2">
                  <c:v>1</c:v>
                </c:pt>
                <c:pt idx="3">
                  <c:v>1.7523</c:v>
                </c:pt>
                <c:pt idx="4">
                  <c:v>1.9375</c:v>
                </c:pt>
                <c:pt idx="5">
                  <c:v>1.9412</c:v>
                </c:pt>
                <c:pt idx="6">
                  <c:v>1.375</c:v>
                </c:pt>
                <c:pt idx="7">
                  <c:v>1.4</c:v>
                </c:pt>
                <c:pt idx="8">
                  <c:v>1.8197000000000001</c:v>
                </c:pt>
                <c:pt idx="9">
                  <c:v>1.5455000000000001</c:v>
                </c:pt>
                <c:pt idx="10">
                  <c:v>1.7546999999999999</c:v>
                </c:pt>
                <c:pt idx="11">
                  <c:v>1.7945</c:v>
                </c:pt>
                <c:pt idx="12">
                  <c:v>2</c:v>
                </c:pt>
                <c:pt idx="13">
                  <c:v>1.4443999999999999</c:v>
                </c:pt>
                <c:pt idx="14">
                  <c:v>1.6153999999999999</c:v>
                </c:pt>
                <c:pt idx="15">
                  <c:v>2.0638000000000001</c:v>
                </c:pt>
                <c:pt idx="16">
                  <c:v>2.2778</c:v>
                </c:pt>
                <c:pt idx="17">
                  <c:v>1.6</c:v>
                </c:pt>
                <c:pt idx="18">
                  <c:v>1.7273000000000001</c:v>
                </c:pt>
                <c:pt idx="19">
                  <c:v>2.0434999999999999</c:v>
                </c:pt>
                <c:pt idx="20">
                  <c:v>1.5679000000000001</c:v>
                </c:pt>
                <c:pt idx="21">
                  <c:v>2.0238</c:v>
                </c:pt>
                <c:pt idx="22">
                  <c:v>1.5531999999999999</c:v>
                </c:pt>
                <c:pt idx="23">
                  <c:v>1.5818000000000001</c:v>
                </c:pt>
                <c:pt idx="24">
                  <c:v>1.5116000000000001</c:v>
                </c:pt>
                <c:pt idx="25">
                  <c:v>1.5713999999999999</c:v>
                </c:pt>
                <c:pt idx="26">
                  <c:v>1.3137000000000001</c:v>
                </c:pt>
                <c:pt idx="27">
                  <c:v>1.4528000000000001</c:v>
                </c:pt>
                <c:pt idx="28">
                  <c:v>2.0345</c:v>
                </c:pt>
                <c:pt idx="29">
                  <c:v>1.7528999999999999</c:v>
                </c:pt>
                <c:pt idx="30">
                  <c:v>1.2391000000000001</c:v>
                </c:pt>
                <c:pt idx="31">
                  <c:v>1.2024999999999999</c:v>
                </c:pt>
                <c:pt idx="32">
                  <c:v>1.3817999999999999</c:v>
                </c:pt>
                <c:pt idx="33">
                  <c:v>1.3066</c:v>
                </c:pt>
                <c:pt idx="34">
                  <c:v>1.3559000000000001</c:v>
                </c:pt>
                <c:pt idx="35">
                  <c:v>1.5313000000000001</c:v>
                </c:pt>
                <c:pt idx="36">
                  <c:v>1.25</c:v>
                </c:pt>
                <c:pt idx="37">
                  <c:v>1.8163</c:v>
                </c:pt>
                <c:pt idx="38">
                  <c:v>1.7895000000000001</c:v>
                </c:pt>
                <c:pt idx="39">
                  <c:v>1.5190999999999999</c:v>
                </c:pt>
                <c:pt idx="40">
                  <c:v>1.8723000000000001</c:v>
                </c:pt>
              </c:numCache>
            </c:numRef>
          </c:yVal>
          <c:smooth val="1"/>
          <c:extLst>
            <c:ext xmlns:c16="http://schemas.microsoft.com/office/drawing/2014/chart" uri="{C3380CC4-5D6E-409C-BE32-E72D297353CC}">
              <c16:uniqueId val="{00000000-A999-ED4C-907C-6AD03C2A4F40}"/>
            </c:ext>
          </c:extLst>
        </c:ser>
        <c:ser>
          <c:idx val="1"/>
          <c:order val="1"/>
          <c:tx>
            <c:strRef>
              <c:f>Sheet2!$J$1</c:f>
              <c:strCache>
                <c:ptCount val="1"/>
                <c:pt idx="0">
                  <c:v>US Airways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Sheet2!$J$2:$J$42</c:f>
              <c:numCache>
                <c:formatCode>General</c:formatCode>
                <c:ptCount val="41"/>
                <c:pt idx="0">
                  <c:v>-0.29406624458720199</c:v>
                </c:pt>
                <c:pt idx="1">
                  <c:v>1.38672244740664</c:v>
                </c:pt>
                <c:pt idx="2">
                  <c:v>1.7876732991484301</c:v>
                </c:pt>
                <c:pt idx="3">
                  <c:v>1.2916052203009301</c:v>
                </c:pt>
                <c:pt idx="4">
                  <c:v>1.57423703609059</c:v>
                </c:pt>
                <c:pt idx="5">
                  <c:v>1.42892364005835</c:v>
                </c:pt>
                <c:pt idx="6">
                  <c:v>0.72441101276096698</c:v>
                </c:pt>
                <c:pt idx="7">
                  <c:v>0.97584029680194395</c:v>
                </c:pt>
                <c:pt idx="8">
                  <c:v>1.5356248707425699</c:v>
                </c:pt>
                <c:pt idx="9">
                  <c:v>1.5843619774948801</c:v>
                </c:pt>
                <c:pt idx="10">
                  <c:v>1.7110474646223801</c:v>
                </c:pt>
                <c:pt idx="11">
                  <c:v>2.3645316627466499</c:v>
                </c:pt>
                <c:pt idx="12">
                  <c:v>1.4851884148049801</c:v>
                </c:pt>
                <c:pt idx="13">
                  <c:v>1.72309037677986</c:v>
                </c:pt>
                <c:pt idx="14">
                  <c:v>0.78911613150364102</c:v>
                </c:pt>
                <c:pt idx="15">
                  <c:v>1.86310351055364</c:v>
                </c:pt>
                <c:pt idx="16">
                  <c:v>2.1830461680398701</c:v>
                </c:pt>
                <c:pt idx="17">
                  <c:v>1.21181497705354</c:v>
                </c:pt>
                <c:pt idx="18">
                  <c:v>2.8935440921435802</c:v>
                </c:pt>
                <c:pt idx="19">
                  <c:v>2.3119586533993401</c:v>
                </c:pt>
                <c:pt idx="20">
                  <c:v>1.68487722447565</c:v>
                </c:pt>
                <c:pt idx="21">
                  <c:v>2.0713095300578401</c:v>
                </c:pt>
                <c:pt idx="22">
                  <c:v>1.50367943957442</c:v>
                </c:pt>
                <c:pt idx="23">
                  <c:v>1.5680904212431701</c:v>
                </c:pt>
                <c:pt idx="24">
                  <c:v>1.5287930219661201</c:v>
                </c:pt>
                <c:pt idx="25">
                  <c:v>1.1185705866341999</c:v>
                </c:pt>
                <c:pt idx="26">
                  <c:v>1.53709210253321</c:v>
                </c:pt>
                <c:pt idx="27">
                  <c:v>2.25786364549483</c:v>
                </c:pt>
                <c:pt idx="28">
                  <c:v>2.8725897946990502</c:v>
                </c:pt>
                <c:pt idx="29">
                  <c:v>2.79279365993145</c:v>
                </c:pt>
                <c:pt idx="30">
                  <c:v>1.5807261165209201</c:v>
                </c:pt>
                <c:pt idx="31">
                  <c:v>1.1599111135067199</c:v>
                </c:pt>
                <c:pt idx="32">
                  <c:v>1.1971901885888501</c:v>
                </c:pt>
                <c:pt idx="33">
                  <c:v>1.2071778887751601</c:v>
                </c:pt>
                <c:pt idx="34">
                  <c:v>1.08209247788901</c:v>
                </c:pt>
                <c:pt idx="35">
                  <c:v>1.2620168066970401</c:v>
                </c:pt>
                <c:pt idx="36">
                  <c:v>0.67107739132167898</c:v>
                </c:pt>
                <c:pt idx="37">
                  <c:v>1.61811425719248</c:v>
                </c:pt>
                <c:pt idx="38">
                  <c:v>2.1444801660450001</c:v>
                </c:pt>
                <c:pt idx="39">
                  <c:v>1.4763694418359199</c:v>
                </c:pt>
                <c:pt idx="40">
                  <c:v>2.1920258214394401</c:v>
                </c:pt>
              </c:numCache>
            </c:numRef>
          </c:yVal>
          <c:smooth val="1"/>
          <c:extLst>
            <c:ext xmlns:c16="http://schemas.microsoft.com/office/drawing/2014/chart" uri="{C3380CC4-5D6E-409C-BE32-E72D297353CC}">
              <c16:uniqueId val="{00000001-A999-ED4C-907C-6AD03C2A4F40}"/>
            </c:ext>
          </c:extLst>
        </c:ser>
        <c:ser>
          <c:idx val="2"/>
          <c:order val="2"/>
          <c:tx>
            <c:strRef>
              <c:f>Sheet2!$Q$1</c:f>
              <c:strCache>
                <c:ptCount val="1"/>
                <c:pt idx="0">
                  <c:v>US Airways  Online Predict</c:v>
                </c:pt>
              </c:strCache>
            </c:strRef>
          </c:tx>
          <c:spPr>
            <a:ln w="19050" cap="rnd">
              <a:solidFill>
                <a:schemeClr val="accent3"/>
              </a:solidFill>
              <a:prstDash val="sysDash"/>
              <a:round/>
            </a:ln>
            <a:effectLst/>
          </c:spPr>
          <c:marker>
            <c:symbol val="x"/>
            <c:size val="5"/>
            <c:spPr>
              <a:noFill/>
              <a:ln w="9525">
                <a:solidFill>
                  <a:schemeClr val="accent3"/>
                </a:solidFill>
              </a:ln>
              <a:effectLst/>
            </c:spPr>
          </c:marker>
          <c:yVal>
            <c:numRef>
              <c:f>Sheet2!$Q$2:$Q$42</c:f>
              <c:numCache>
                <c:formatCode>General</c:formatCode>
                <c:ptCount val="41"/>
                <c:pt idx="0">
                  <c:v>-4.0193918429853898E-2</c:v>
                </c:pt>
                <c:pt idx="1">
                  <c:v>1.60621671688708</c:v>
                </c:pt>
                <c:pt idx="2">
                  <c:v>1.63648868646237</c:v>
                </c:pt>
                <c:pt idx="3">
                  <c:v>1.4395797396029699</c:v>
                </c:pt>
                <c:pt idx="4">
                  <c:v>3.26030993878708</c:v>
                </c:pt>
                <c:pt idx="5">
                  <c:v>0.75033832550949697</c:v>
                </c:pt>
                <c:pt idx="6">
                  <c:v>1.63936477334849</c:v>
                </c:pt>
                <c:pt idx="7">
                  <c:v>2.87739630609819</c:v>
                </c:pt>
                <c:pt idx="8">
                  <c:v>1.1776984625754701</c:v>
                </c:pt>
                <c:pt idx="9">
                  <c:v>1.6966595859048099</c:v>
                </c:pt>
                <c:pt idx="10">
                  <c:v>2.18403815601103</c:v>
                </c:pt>
                <c:pt idx="11">
                  <c:v>1.8918389082215601</c:v>
                </c:pt>
                <c:pt idx="12">
                  <c:v>2.0320569962959301</c:v>
                </c:pt>
                <c:pt idx="13">
                  <c:v>2.0590718018391101</c:v>
                </c:pt>
                <c:pt idx="14">
                  <c:v>1.2113410463202701</c:v>
                </c:pt>
                <c:pt idx="15">
                  <c:v>1.51294662964149</c:v>
                </c:pt>
                <c:pt idx="16">
                  <c:v>3.09005388832886</c:v>
                </c:pt>
                <c:pt idx="17">
                  <c:v>0.35064646847436298</c:v>
                </c:pt>
                <c:pt idx="18">
                  <c:v>1.76157942760515</c:v>
                </c:pt>
                <c:pt idx="19">
                  <c:v>1.4888118329904301</c:v>
                </c:pt>
                <c:pt idx="20">
                  <c:v>0.65800061099235096</c:v>
                </c:pt>
                <c:pt idx="21">
                  <c:v>1.15815578393151</c:v>
                </c:pt>
                <c:pt idx="22">
                  <c:v>0.43708272478819499</c:v>
                </c:pt>
                <c:pt idx="23">
                  <c:v>-0.12527724444632499</c:v>
                </c:pt>
                <c:pt idx="24">
                  <c:v>0.59428972733926999</c:v>
                </c:pt>
                <c:pt idx="25">
                  <c:v>0.76599463478272201</c:v>
                </c:pt>
                <c:pt idx="26">
                  <c:v>2.0059189760243399</c:v>
                </c:pt>
                <c:pt idx="27">
                  <c:v>2.6904339554482499</c:v>
                </c:pt>
                <c:pt idx="28">
                  <c:v>2.4889491762878801</c:v>
                </c:pt>
                <c:pt idx="29">
                  <c:v>1.1590193048080499</c:v>
                </c:pt>
                <c:pt idx="30">
                  <c:v>1.1153709209485001</c:v>
                </c:pt>
                <c:pt idx="31">
                  <c:v>0.87802269940020095</c:v>
                </c:pt>
                <c:pt idx="32">
                  <c:v>1.0028906362791501</c:v>
                </c:pt>
                <c:pt idx="33">
                  <c:v>1.1288241722843599</c:v>
                </c:pt>
                <c:pt idx="34">
                  <c:v>0.90198473733152595</c:v>
                </c:pt>
                <c:pt idx="35">
                  <c:v>0.80969140477590895</c:v>
                </c:pt>
                <c:pt idx="36">
                  <c:v>2.02151958124217</c:v>
                </c:pt>
                <c:pt idx="37">
                  <c:v>2.16060094654412</c:v>
                </c:pt>
                <c:pt idx="38">
                  <c:v>0.90210833336010998</c:v>
                </c:pt>
                <c:pt idx="39">
                  <c:v>-0.48319902669993198</c:v>
                </c:pt>
                <c:pt idx="40">
                  <c:v>2.0960252302568301</c:v>
                </c:pt>
              </c:numCache>
            </c:numRef>
          </c:yVal>
          <c:smooth val="1"/>
          <c:extLst>
            <c:ext xmlns:c16="http://schemas.microsoft.com/office/drawing/2014/chart" uri="{C3380CC4-5D6E-409C-BE32-E72D297353CC}">
              <c16:uniqueId val="{00000002-A999-ED4C-907C-6AD03C2A4F40}"/>
            </c:ext>
          </c:extLst>
        </c:ser>
        <c:dLbls>
          <c:showLegendKey val="0"/>
          <c:showVal val="0"/>
          <c:showCatName val="0"/>
          <c:showSerName val="0"/>
          <c:showPercent val="0"/>
          <c:showBubbleSize val="0"/>
        </c:dLbls>
        <c:axId val="860191183"/>
        <c:axId val="860184943"/>
      </c:scatterChart>
      <c:valAx>
        <c:axId val="86019118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84943"/>
        <c:crosses val="autoZero"/>
        <c:crossBetween val="midCat"/>
      </c:valAx>
      <c:valAx>
        <c:axId val="860184943"/>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9118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Southwest</a:t>
            </a:r>
            <a:r>
              <a:rPr lang="zh-CN" altLang="zh-CN" sz="1200" b="0" i="0" u="none" strike="noStrike" baseline="0">
                <a:effectLst/>
              </a:rPr>
              <a:t>两种算法预测值与实际值比较</a:t>
            </a:r>
            <a:endParaRPr lang="zh-CN" alt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Sheet2!$E$1</c:f>
              <c:strCache>
                <c:ptCount val="1"/>
                <c:pt idx="0">
                  <c:v>Southwest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Sheet2!$E$2:$E$42</c:f>
              <c:numCache>
                <c:formatCode>0.0000_ </c:formatCode>
                <c:ptCount val="41"/>
                <c:pt idx="0">
                  <c:v>0</c:v>
                </c:pt>
                <c:pt idx="1">
                  <c:v>2.2902999999999998</c:v>
                </c:pt>
                <c:pt idx="2">
                  <c:v>2</c:v>
                </c:pt>
                <c:pt idx="3">
                  <c:v>2.2637999999999998</c:v>
                </c:pt>
                <c:pt idx="4">
                  <c:v>2.2839999999999998</c:v>
                </c:pt>
                <c:pt idx="5">
                  <c:v>2.4933000000000001</c:v>
                </c:pt>
                <c:pt idx="6">
                  <c:v>2.8182</c:v>
                </c:pt>
                <c:pt idx="7">
                  <c:v>2.7391000000000001</c:v>
                </c:pt>
                <c:pt idx="8">
                  <c:v>2.4</c:v>
                </c:pt>
                <c:pt idx="9">
                  <c:v>2.8980000000000001</c:v>
                </c:pt>
                <c:pt idx="10">
                  <c:v>2.7646999999999999</c:v>
                </c:pt>
                <c:pt idx="11">
                  <c:v>2.8462000000000001</c:v>
                </c:pt>
                <c:pt idx="12">
                  <c:v>3.0952000000000002</c:v>
                </c:pt>
                <c:pt idx="13">
                  <c:v>3.2105000000000001</c:v>
                </c:pt>
                <c:pt idx="14">
                  <c:v>2.9091</c:v>
                </c:pt>
                <c:pt idx="15">
                  <c:v>2.7551000000000001</c:v>
                </c:pt>
                <c:pt idx="16">
                  <c:v>2.9573999999999998</c:v>
                </c:pt>
                <c:pt idx="17">
                  <c:v>2.5588000000000002</c:v>
                </c:pt>
                <c:pt idx="18">
                  <c:v>3</c:v>
                </c:pt>
                <c:pt idx="19">
                  <c:v>3.4285999999999999</c:v>
                </c:pt>
                <c:pt idx="20">
                  <c:v>2.6271</c:v>
                </c:pt>
                <c:pt idx="21">
                  <c:v>2.5062000000000002</c:v>
                </c:pt>
                <c:pt idx="22">
                  <c:v>2.3714</c:v>
                </c:pt>
                <c:pt idx="23">
                  <c:v>3.0274000000000001</c:v>
                </c:pt>
                <c:pt idx="24">
                  <c:v>2.4544999999999999</c:v>
                </c:pt>
                <c:pt idx="25">
                  <c:v>1.7619</c:v>
                </c:pt>
                <c:pt idx="26">
                  <c:v>2.0188999999999999</c:v>
                </c:pt>
                <c:pt idx="27">
                  <c:v>2.06</c:v>
                </c:pt>
                <c:pt idx="28">
                  <c:v>1.5428999999999999</c:v>
                </c:pt>
                <c:pt idx="29">
                  <c:v>1.9705999999999999</c:v>
                </c:pt>
                <c:pt idx="30">
                  <c:v>1.9730000000000001</c:v>
                </c:pt>
                <c:pt idx="31">
                  <c:v>2.5556000000000001</c:v>
                </c:pt>
                <c:pt idx="32">
                  <c:v>2.5</c:v>
                </c:pt>
                <c:pt idx="33">
                  <c:v>2.4419</c:v>
                </c:pt>
                <c:pt idx="34">
                  <c:v>2.5</c:v>
                </c:pt>
                <c:pt idx="35">
                  <c:v>2.7345000000000002</c:v>
                </c:pt>
                <c:pt idx="36">
                  <c:v>2.5651999999999999</c:v>
                </c:pt>
                <c:pt idx="37">
                  <c:v>2.6128999999999998</c:v>
                </c:pt>
                <c:pt idx="38">
                  <c:v>2.2307999999999999</c:v>
                </c:pt>
                <c:pt idx="39">
                  <c:v>2.4571000000000001</c:v>
                </c:pt>
                <c:pt idx="40">
                  <c:v>3.0789</c:v>
                </c:pt>
              </c:numCache>
            </c:numRef>
          </c:yVal>
          <c:smooth val="1"/>
          <c:extLst>
            <c:ext xmlns:c16="http://schemas.microsoft.com/office/drawing/2014/chart" uri="{C3380CC4-5D6E-409C-BE32-E72D297353CC}">
              <c16:uniqueId val="{00000000-4F74-2F4A-89EF-947238BA5184}"/>
            </c:ext>
          </c:extLst>
        </c:ser>
        <c:ser>
          <c:idx val="1"/>
          <c:order val="1"/>
          <c:tx>
            <c:strRef>
              <c:f>Sheet2!$L$1</c:f>
              <c:strCache>
                <c:ptCount val="1"/>
                <c:pt idx="0">
                  <c:v>Southwest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Sheet2!$L$2:$L$42</c:f>
              <c:numCache>
                <c:formatCode>General</c:formatCode>
                <c:ptCount val="41"/>
                <c:pt idx="0">
                  <c:v>0.18532598915371601</c:v>
                </c:pt>
                <c:pt idx="1">
                  <c:v>2.3938865667758198</c:v>
                </c:pt>
                <c:pt idx="2">
                  <c:v>2.0714046223151001</c:v>
                </c:pt>
                <c:pt idx="3">
                  <c:v>1.8034793812190599</c:v>
                </c:pt>
                <c:pt idx="4">
                  <c:v>1.7096389509230401</c:v>
                </c:pt>
                <c:pt idx="5">
                  <c:v>2.84440153104297</c:v>
                </c:pt>
                <c:pt idx="6">
                  <c:v>3.5271968861190999</c:v>
                </c:pt>
                <c:pt idx="7">
                  <c:v>2.5029422321401902</c:v>
                </c:pt>
                <c:pt idx="8">
                  <c:v>2.77743590278912</c:v>
                </c:pt>
                <c:pt idx="9">
                  <c:v>3.2355211162198101</c:v>
                </c:pt>
                <c:pt idx="10">
                  <c:v>3.09514224638782</c:v>
                </c:pt>
                <c:pt idx="11">
                  <c:v>2.60635817740603</c:v>
                </c:pt>
                <c:pt idx="12">
                  <c:v>2.4389633726814699</c:v>
                </c:pt>
                <c:pt idx="13">
                  <c:v>3.6603168690950199</c:v>
                </c:pt>
                <c:pt idx="14">
                  <c:v>2.3121693228675699</c:v>
                </c:pt>
                <c:pt idx="15">
                  <c:v>2.46901002120631</c:v>
                </c:pt>
                <c:pt idx="16">
                  <c:v>3.43680465276082</c:v>
                </c:pt>
                <c:pt idx="17">
                  <c:v>2.64531178326212</c:v>
                </c:pt>
                <c:pt idx="18">
                  <c:v>3.1849886823370399</c:v>
                </c:pt>
                <c:pt idx="19">
                  <c:v>3.7738653249974901</c:v>
                </c:pt>
                <c:pt idx="20">
                  <c:v>2.8075422494045799</c:v>
                </c:pt>
                <c:pt idx="21">
                  <c:v>2.05707410439335</c:v>
                </c:pt>
                <c:pt idx="22">
                  <c:v>2.8015472579254999</c:v>
                </c:pt>
                <c:pt idx="23">
                  <c:v>2.57213931755537</c:v>
                </c:pt>
                <c:pt idx="24">
                  <c:v>3.17661115518955</c:v>
                </c:pt>
                <c:pt idx="25">
                  <c:v>1.91863496875129</c:v>
                </c:pt>
                <c:pt idx="26">
                  <c:v>1.7220095890429199</c:v>
                </c:pt>
                <c:pt idx="27">
                  <c:v>1.7436503311654401</c:v>
                </c:pt>
                <c:pt idx="28">
                  <c:v>1.82854936852891</c:v>
                </c:pt>
                <c:pt idx="29">
                  <c:v>1.76017417301608</c:v>
                </c:pt>
                <c:pt idx="30">
                  <c:v>2.1551274633159201</c:v>
                </c:pt>
                <c:pt idx="31">
                  <c:v>2.7163250086807298</c:v>
                </c:pt>
                <c:pt idx="32">
                  <c:v>1.6845598575168701</c:v>
                </c:pt>
                <c:pt idx="33">
                  <c:v>2.8625263778905801</c:v>
                </c:pt>
                <c:pt idx="34">
                  <c:v>2.4856064719067499</c:v>
                </c:pt>
                <c:pt idx="35">
                  <c:v>2.3137943370522001</c:v>
                </c:pt>
                <c:pt idx="36">
                  <c:v>2.4984307069537199</c:v>
                </c:pt>
                <c:pt idx="37">
                  <c:v>2.8545367274886999</c:v>
                </c:pt>
                <c:pt idx="38">
                  <c:v>2.0377110573464101</c:v>
                </c:pt>
                <c:pt idx="39">
                  <c:v>1.88270944223271</c:v>
                </c:pt>
                <c:pt idx="40">
                  <c:v>3.0748030040046102</c:v>
                </c:pt>
              </c:numCache>
            </c:numRef>
          </c:yVal>
          <c:smooth val="1"/>
          <c:extLst>
            <c:ext xmlns:c16="http://schemas.microsoft.com/office/drawing/2014/chart" uri="{C3380CC4-5D6E-409C-BE32-E72D297353CC}">
              <c16:uniqueId val="{00000001-4F74-2F4A-89EF-947238BA5184}"/>
            </c:ext>
          </c:extLst>
        </c:ser>
        <c:ser>
          <c:idx val="2"/>
          <c:order val="2"/>
          <c:tx>
            <c:strRef>
              <c:f>Sheet2!$S$1</c:f>
              <c:strCache>
                <c:ptCount val="1"/>
                <c:pt idx="0">
                  <c:v>Southwest Online Predict</c:v>
                </c:pt>
              </c:strCache>
            </c:strRef>
          </c:tx>
          <c:spPr>
            <a:ln w="19050" cap="rnd">
              <a:solidFill>
                <a:schemeClr val="accent3"/>
              </a:solidFill>
              <a:prstDash val="sysDash"/>
              <a:round/>
            </a:ln>
            <a:effectLst/>
          </c:spPr>
          <c:marker>
            <c:symbol val="x"/>
            <c:size val="5"/>
            <c:spPr>
              <a:noFill/>
              <a:ln w="9525">
                <a:solidFill>
                  <a:schemeClr val="accent3"/>
                </a:solidFill>
              </a:ln>
              <a:effectLst/>
            </c:spPr>
          </c:marker>
          <c:yVal>
            <c:numRef>
              <c:f>Sheet2!$S$2:$S$42</c:f>
              <c:numCache>
                <c:formatCode>General</c:formatCode>
                <c:ptCount val="41"/>
                <c:pt idx="0">
                  <c:v>-0.56302899290041997</c:v>
                </c:pt>
                <c:pt idx="1">
                  <c:v>2.5610021718913698</c:v>
                </c:pt>
                <c:pt idx="2">
                  <c:v>2.1066624652641499</c:v>
                </c:pt>
                <c:pt idx="3">
                  <c:v>1.8439157442474401</c:v>
                </c:pt>
                <c:pt idx="4">
                  <c:v>1.7096111065939601</c:v>
                </c:pt>
                <c:pt idx="5">
                  <c:v>1.3998060005406101</c:v>
                </c:pt>
                <c:pt idx="6">
                  <c:v>2.9039356228065301</c:v>
                </c:pt>
                <c:pt idx="7">
                  <c:v>3.1559443143961299</c:v>
                </c:pt>
                <c:pt idx="8">
                  <c:v>2.0625229572084001</c:v>
                </c:pt>
                <c:pt idx="9">
                  <c:v>3.2570172725241302</c:v>
                </c:pt>
                <c:pt idx="10">
                  <c:v>3.50427595157052</c:v>
                </c:pt>
                <c:pt idx="11">
                  <c:v>2.4477052928311198</c:v>
                </c:pt>
                <c:pt idx="12">
                  <c:v>2.7132764362275599</c:v>
                </c:pt>
                <c:pt idx="13">
                  <c:v>3.5525053330418701</c:v>
                </c:pt>
                <c:pt idx="14">
                  <c:v>3.8560754147326102</c:v>
                </c:pt>
                <c:pt idx="15">
                  <c:v>3.5472023910057202</c:v>
                </c:pt>
                <c:pt idx="16">
                  <c:v>3.8827985910814902</c:v>
                </c:pt>
                <c:pt idx="17">
                  <c:v>2.7740118541993701</c:v>
                </c:pt>
                <c:pt idx="18">
                  <c:v>3.0213243165623398</c:v>
                </c:pt>
                <c:pt idx="19">
                  <c:v>3.0682697557854302</c:v>
                </c:pt>
                <c:pt idx="20">
                  <c:v>2.6919749452973898</c:v>
                </c:pt>
                <c:pt idx="21">
                  <c:v>2.0428859230986101</c:v>
                </c:pt>
                <c:pt idx="22">
                  <c:v>2.3417422248114801</c:v>
                </c:pt>
                <c:pt idx="23">
                  <c:v>3.7207002157182298</c:v>
                </c:pt>
                <c:pt idx="24">
                  <c:v>1.3674290269724201</c:v>
                </c:pt>
                <c:pt idx="25">
                  <c:v>1.97177450477359</c:v>
                </c:pt>
                <c:pt idx="26">
                  <c:v>1.9288689293890799</c:v>
                </c:pt>
                <c:pt idx="27">
                  <c:v>3.1509885532020099</c:v>
                </c:pt>
                <c:pt idx="28">
                  <c:v>0.97806219494671098</c:v>
                </c:pt>
                <c:pt idx="29">
                  <c:v>2.8555976911259999</c:v>
                </c:pt>
                <c:pt idx="30">
                  <c:v>1.8251775268457699</c:v>
                </c:pt>
                <c:pt idx="31">
                  <c:v>2.5735645087315202</c:v>
                </c:pt>
                <c:pt idx="32">
                  <c:v>3.1752447214637498</c:v>
                </c:pt>
                <c:pt idx="33">
                  <c:v>1.75544095216395</c:v>
                </c:pt>
                <c:pt idx="34">
                  <c:v>1.77444113920371</c:v>
                </c:pt>
                <c:pt idx="35">
                  <c:v>3.15444199773223</c:v>
                </c:pt>
                <c:pt idx="36">
                  <c:v>3.48722574569077</c:v>
                </c:pt>
                <c:pt idx="37">
                  <c:v>3.7067112087034602</c:v>
                </c:pt>
                <c:pt idx="38">
                  <c:v>1.8572888627477999</c:v>
                </c:pt>
                <c:pt idx="39">
                  <c:v>2.7452140315055802</c:v>
                </c:pt>
                <c:pt idx="40">
                  <c:v>3.5847347626298101</c:v>
                </c:pt>
              </c:numCache>
            </c:numRef>
          </c:yVal>
          <c:smooth val="1"/>
          <c:extLst>
            <c:ext xmlns:c16="http://schemas.microsoft.com/office/drawing/2014/chart" uri="{C3380CC4-5D6E-409C-BE32-E72D297353CC}">
              <c16:uniqueId val="{00000002-4F74-2F4A-89EF-947238BA5184}"/>
            </c:ext>
          </c:extLst>
        </c:ser>
        <c:dLbls>
          <c:showLegendKey val="0"/>
          <c:showVal val="0"/>
          <c:showCatName val="0"/>
          <c:showSerName val="0"/>
          <c:showPercent val="0"/>
          <c:showBubbleSize val="0"/>
        </c:dLbls>
        <c:axId val="867227919"/>
        <c:axId val="867226671"/>
      </c:scatterChart>
      <c:valAx>
        <c:axId val="86722791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26671"/>
        <c:crosses val="autoZero"/>
        <c:crossBetween val="midCat"/>
      </c:valAx>
      <c:valAx>
        <c:axId val="867226671"/>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2791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Delta</a:t>
            </a:r>
            <a:r>
              <a:rPr lang="zh-CN" altLang="zh-CN" sz="1200" b="0" i="0" u="none" strike="noStrike" baseline="0">
                <a:effectLst/>
              </a:rPr>
              <a:t>两种算法预测值与实际值比较</a:t>
            </a:r>
            <a:endParaRPr lang="zh-CN" alt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Sheet2!$F$1</c:f>
              <c:strCache>
                <c:ptCount val="1"/>
                <c:pt idx="0">
                  <c:v>Delta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Sheet2!$F$2:$F$42</c:f>
              <c:numCache>
                <c:formatCode>0.0000_ </c:formatCode>
                <c:ptCount val="41"/>
                <c:pt idx="0">
                  <c:v>2</c:v>
                </c:pt>
                <c:pt idx="1">
                  <c:v>3.5</c:v>
                </c:pt>
                <c:pt idx="2">
                  <c:v>3</c:v>
                </c:pt>
                <c:pt idx="3">
                  <c:v>2.8700999999999999</c:v>
                </c:pt>
                <c:pt idx="4">
                  <c:v>2.9333</c:v>
                </c:pt>
                <c:pt idx="5">
                  <c:v>2.1168999999999998</c:v>
                </c:pt>
                <c:pt idx="6">
                  <c:v>2.8519000000000001</c:v>
                </c:pt>
                <c:pt idx="7">
                  <c:v>2.68</c:v>
                </c:pt>
                <c:pt idx="8">
                  <c:v>2.8332999999999999</c:v>
                </c:pt>
                <c:pt idx="9">
                  <c:v>3</c:v>
                </c:pt>
                <c:pt idx="10">
                  <c:v>2.8065000000000002</c:v>
                </c:pt>
                <c:pt idx="11">
                  <c:v>2.5467</c:v>
                </c:pt>
                <c:pt idx="12">
                  <c:v>3.5</c:v>
                </c:pt>
                <c:pt idx="13">
                  <c:v>3.2856999999999998</c:v>
                </c:pt>
                <c:pt idx="14">
                  <c:v>2.3235000000000001</c:v>
                </c:pt>
                <c:pt idx="15">
                  <c:v>2.6225999999999998</c:v>
                </c:pt>
                <c:pt idx="16">
                  <c:v>2.7254999999999998</c:v>
                </c:pt>
                <c:pt idx="17">
                  <c:v>2.8723000000000001</c:v>
                </c:pt>
                <c:pt idx="18">
                  <c:v>2.2726999999999999</c:v>
                </c:pt>
                <c:pt idx="19">
                  <c:v>3.5263</c:v>
                </c:pt>
                <c:pt idx="20">
                  <c:v>2.7856999999999998</c:v>
                </c:pt>
                <c:pt idx="21">
                  <c:v>3.0615000000000001</c:v>
                </c:pt>
                <c:pt idx="22">
                  <c:v>2.5455000000000001</c:v>
                </c:pt>
                <c:pt idx="23">
                  <c:v>2.8332999999999999</c:v>
                </c:pt>
                <c:pt idx="24">
                  <c:v>2.2940999999999998</c:v>
                </c:pt>
                <c:pt idx="25">
                  <c:v>2.5417000000000001</c:v>
                </c:pt>
                <c:pt idx="26">
                  <c:v>3.3077000000000001</c:v>
                </c:pt>
                <c:pt idx="27">
                  <c:v>2.8182</c:v>
                </c:pt>
                <c:pt idx="28">
                  <c:v>2.3845999999999998</c:v>
                </c:pt>
                <c:pt idx="29">
                  <c:v>2.9272999999999998</c:v>
                </c:pt>
                <c:pt idx="30">
                  <c:v>2.7241</c:v>
                </c:pt>
                <c:pt idx="31">
                  <c:v>2.7646999999999999</c:v>
                </c:pt>
                <c:pt idx="32">
                  <c:v>2.2753999999999999</c:v>
                </c:pt>
                <c:pt idx="33">
                  <c:v>2.1695000000000002</c:v>
                </c:pt>
                <c:pt idx="34">
                  <c:v>1.875</c:v>
                </c:pt>
                <c:pt idx="35">
                  <c:v>2.1135999999999999</c:v>
                </c:pt>
                <c:pt idx="36">
                  <c:v>2.2222</c:v>
                </c:pt>
                <c:pt idx="37">
                  <c:v>2.8260999999999998</c:v>
                </c:pt>
                <c:pt idx="38">
                  <c:v>2.5</c:v>
                </c:pt>
                <c:pt idx="39">
                  <c:v>2.8391000000000002</c:v>
                </c:pt>
                <c:pt idx="40">
                  <c:v>2.9230999999999998</c:v>
                </c:pt>
              </c:numCache>
            </c:numRef>
          </c:yVal>
          <c:smooth val="1"/>
          <c:extLst>
            <c:ext xmlns:c16="http://schemas.microsoft.com/office/drawing/2014/chart" uri="{C3380CC4-5D6E-409C-BE32-E72D297353CC}">
              <c16:uniqueId val="{00000000-DC56-B246-BEF7-6E65B4EED3FA}"/>
            </c:ext>
          </c:extLst>
        </c:ser>
        <c:ser>
          <c:idx val="1"/>
          <c:order val="1"/>
          <c:tx>
            <c:strRef>
              <c:f>Sheet2!$M$1</c:f>
              <c:strCache>
                <c:ptCount val="1"/>
                <c:pt idx="0">
                  <c:v>Delta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Sheet2!$M$2:$M$42</c:f>
              <c:numCache>
                <c:formatCode>General</c:formatCode>
                <c:ptCount val="41"/>
                <c:pt idx="0">
                  <c:v>1.91151995183488</c:v>
                </c:pt>
                <c:pt idx="1">
                  <c:v>3.7445098253381301</c:v>
                </c:pt>
                <c:pt idx="2">
                  <c:v>3.0685720851307998</c:v>
                </c:pt>
                <c:pt idx="3">
                  <c:v>2.6025774541179101</c:v>
                </c:pt>
                <c:pt idx="4">
                  <c:v>3.5616277499234399</c:v>
                </c:pt>
                <c:pt idx="5">
                  <c:v>1.5200048727597399</c:v>
                </c:pt>
                <c:pt idx="6">
                  <c:v>3.6353407874166002</c:v>
                </c:pt>
                <c:pt idx="7">
                  <c:v>1.6595889908004</c:v>
                </c:pt>
                <c:pt idx="8">
                  <c:v>2.8660395632771301</c:v>
                </c:pt>
                <c:pt idx="9">
                  <c:v>3.0955394082064802</c:v>
                </c:pt>
                <c:pt idx="10">
                  <c:v>2.2845690677612098</c:v>
                </c:pt>
                <c:pt idx="11">
                  <c:v>2.58391108679441</c:v>
                </c:pt>
                <c:pt idx="12">
                  <c:v>3.5272983678375298</c:v>
                </c:pt>
                <c:pt idx="13">
                  <c:v>3.4042764404200101</c:v>
                </c:pt>
                <c:pt idx="14">
                  <c:v>2.0136903434998801</c:v>
                </c:pt>
                <c:pt idx="15">
                  <c:v>2.7920110356616599</c:v>
                </c:pt>
                <c:pt idx="16">
                  <c:v>3.3074814951048599</c:v>
                </c:pt>
                <c:pt idx="17">
                  <c:v>2.5465688297949698</c:v>
                </c:pt>
                <c:pt idx="18">
                  <c:v>2.39537698348816</c:v>
                </c:pt>
                <c:pt idx="19">
                  <c:v>3.7284277884848298</c:v>
                </c:pt>
                <c:pt idx="20">
                  <c:v>2.0956996500651202</c:v>
                </c:pt>
                <c:pt idx="21">
                  <c:v>3.1509532180229001</c:v>
                </c:pt>
                <c:pt idx="22">
                  <c:v>2.69137868337639</c:v>
                </c:pt>
                <c:pt idx="23">
                  <c:v>3.33994539834113</c:v>
                </c:pt>
                <c:pt idx="24">
                  <c:v>2.5839723980543199</c:v>
                </c:pt>
                <c:pt idx="25">
                  <c:v>2.6077350023536798</c:v>
                </c:pt>
                <c:pt idx="26">
                  <c:v>3.13631417246008</c:v>
                </c:pt>
                <c:pt idx="27">
                  <c:v>3.3090944013795101</c:v>
                </c:pt>
                <c:pt idx="28">
                  <c:v>2.23616515433118</c:v>
                </c:pt>
                <c:pt idx="29">
                  <c:v>2.5213948564390001</c:v>
                </c:pt>
                <c:pt idx="30">
                  <c:v>3.42103706170486</c:v>
                </c:pt>
                <c:pt idx="31">
                  <c:v>3.0740499457851098</c:v>
                </c:pt>
                <c:pt idx="32">
                  <c:v>1.73658931076659</c:v>
                </c:pt>
                <c:pt idx="33">
                  <c:v>2.3253780228058498</c:v>
                </c:pt>
                <c:pt idx="34">
                  <c:v>2.0848085619633001</c:v>
                </c:pt>
                <c:pt idx="35">
                  <c:v>2.51298171628485</c:v>
                </c:pt>
                <c:pt idx="36">
                  <c:v>2.02128029268468</c:v>
                </c:pt>
                <c:pt idx="37">
                  <c:v>2.6911714328282699</c:v>
                </c:pt>
                <c:pt idx="38">
                  <c:v>1.67679699554878</c:v>
                </c:pt>
                <c:pt idx="39">
                  <c:v>3.02853583511722</c:v>
                </c:pt>
                <c:pt idx="40">
                  <c:v>2.8002746331166399</c:v>
                </c:pt>
              </c:numCache>
            </c:numRef>
          </c:yVal>
          <c:smooth val="1"/>
          <c:extLst>
            <c:ext xmlns:c16="http://schemas.microsoft.com/office/drawing/2014/chart" uri="{C3380CC4-5D6E-409C-BE32-E72D297353CC}">
              <c16:uniqueId val="{00000001-DC56-B246-BEF7-6E65B4EED3FA}"/>
            </c:ext>
          </c:extLst>
        </c:ser>
        <c:ser>
          <c:idx val="2"/>
          <c:order val="2"/>
          <c:tx>
            <c:strRef>
              <c:f>Sheet2!$T$1</c:f>
              <c:strCache>
                <c:ptCount val="1"/>
                <c:pt idx="0">
                  <c:v>Delta Online Predict</c:v>
                </c:pt>
              </c:strCache>
            </c:strRef>
          </c:tx>
          <c:spPr>
            <a:ln w="19050" cap="rnd">
              <a:solidFill>
                <a:schemeClr val="accent3"/>
              </a:solidFill>
              <a:prstDash val="sysDash"/>
              <a:round/>
            </a:ln>
            <a:effectLst/>
          </c:spPr>
          <c:marker>
            <c:symbol val="x"/>
            <c:size val="5"/>
            <c:spPr>
              <a:noFill/>
              <a:ln w="9525">
                <a:solidFill>
                  <a:schemeClr val="accent3"/>
                </a:solidFill>
              </a:ln>
              <a:effectLst/>
            </c:spPr>
          </c:marker>
          <c:yVal>
            <c:numRef>
              <c:f>Sheet2!$T$2:$T$42</c:f>
              <c:numCache>
                <c:formatCode>General</c:formatCode>
                <c:ptCount val="41"/>
                <c:pt idx="0">
                  <c:v>2.0959790094538402</c:v>
                </c:pt>
                <c:pt idx="1">
                  <c:v>3.4276638972110298</c:v>
                </c:pt>
                <c:pt idx="2">
                  <c:v>3.2884861494788198</c:v>
                </c:pt>
                <c:pt idx="3">
                  <c:v>2.40900901792297</c:v>
                </c:pt>
                <c:pt idx="4">
                  <c:v>3.7069551707175199</c:v>
                </c:pt>
                <c:pt idx="5">
                  <c:v>3.0719305468196101</c:v>
                </c:pt>
                <c:pt idx="6">
                  <c:v>1.49209008912434</c:v>
                </c:pt>
                <c:pt idx="7">
                  <c:v>2.0213088866333999</c:v>
                </c:pt>
                <c:pt idx="8">
                  <c:v>2.8481369852989502</c:v>
                </c:pt>
                <c:pt idx="9">
                  <c:v>3.7999117791181298</c:v>
                </c:pt>
                <c:pt idx="10">
                  <c:v>4.0610922634308704</c:v>
                </c:pt>
                <c:pt idx="11">
                  <c:v>2.2035768240898799</c:v>
                </c:pt>
                <c:pt idx="12">
                  <c:v>3.6591332184296399</c:v>
                </c:pt>
                <c:pt idx="13">
                  <c:v>3.32666274570522</c:v>
                </c:pt>
                <c:pt idx="14">
                  <c:v>1.16883469402891</c:v>
                </c:pt>
                <c:pt idx="15">
                  <c:v>3.33209247560769</c:v>
                </c:pt>
                <c:pt idx="16">
                  <c:v>3.5143333791696199</c:v>
                </c:pt>
                <c:pt idx="17">
                  <c:v>1.7772649756708201</c:v>
                </c:pt>
                <c:pt idx="18">
                  <c:v>3.08958264572105</c:v>
                </c:pt>
                <c:pt idx="19">
                  <c:v>3.6395256842598198</c:v>
                </c:pt>
                <c:pt idx="20">
                  <c:v>3.39434002000004</c:v>
                </c:pt>
                <c:pt idx="21">
                  <c:v>2.4807608182264098</c:v>
                </c:pt>
                <c:pt idx="22">
                  <c:v>4.3926980195931904</c:v>
                </c:pt>
                <c:pt idx="23">
                  <c:v>3.4702985031159699</c:v>
                </c:pt>
                <c:pt idx="24">
                  <c:v>1.57763767631493</c:v>
                </c:pt>
                <c:pt idx="25">
                  <c:v>2.5100807640227401</c:v>
                </c:pt>
                <c:pt idx="26">
                  <c:v>2.9779069588742102</c:v>
                </c:pt>
                <c:pt idx="27">
                  <c:v>2.7727732790483999</c:v>
                </c:pt>
                <c:pt idx="28">
                  <c:v>1.95519559593478</c:v>
                </c:pt>
                <c:pt idx="29">
                  <c:v>2.6423038316071699</c:v>
                </c:pt>
                <c:pt idx="30">
                  <c:v>3.17535386969851</c:v>
                </c:pt>
                <c:pt idx="31">
                  <c:v>2.7668438147490999</c:v>
                </c:pt>
                <c:pt idx="32">
                  <c:v>2.89009016413425</c:v>
                </c:pt>
                <c:pt idx="33">
                  <c:v>3.3588828224060099</c:v>
                </c:pt>
                <c:pt idx="34">
                  <c:v>1.73138448101983</c:v>
                </c:pt>
                <c:pt idx="35">
                  <c:v>1.2120853451810201</c:v>
                </c:pt>
                <c:pt idx="36">
                  <c:v>1.91177972120064</c:v>
                </c:pt>
                <c:pt idx="37">
                  <c:v>3.9466714219408399</c:v>
                </c:pt>
                <c:pt idx="38">
                  <c:v>1.8444159678371701</c:v>
                </c:pt>
                <c:pt idx="39">
                  <c:v>3.5941864412103799</c:v>
                </c:pt>
                <c:pt idx="40">
                  <c:v>3.2325155461486599</c:v>
                </c:pt>
              </c:numCache>
            </c:numRef>
          </c:yVal>
          <c:smooth val="1"/>
          <c:extLst>
            <c:ext xmlns:c16="http://schemas.microsoft.com/office/drawing/2014/chart" uri="{C3380CC4-5D6E-409C-BE32-E72D297353CC}">
              <c16:uniqueId val="{00000002-DC56-B246-BEF7-6E65B4EED3FA}"/>
            </c:ext>
          </c:extLst>
        </c:ser>
        <c:dLbls>
          <c:showLegendKey val="0"/>
          <c:showVal val="0"/>
          <c:showCatName val="0"/>
          <c:showSerName val="0"/>
          <c:showPercent val="0"/>
          <c:showBubbleSize val="0"/>
        </c:dLbls>
        <c:axId val="867232079"/>
        <c:axId val="867232495"/>
      </c:scatterChart>
      <c:valAx>
        <c:axId val="86723207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32495"/>
        <c:crosses val="autoZero"/>
        <c:crossBetween val="midCat"/>
      </c:valAx>
      <c:valAx>
        <c:axId val="867232495"/>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3207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Virgin America </a:t>
            </a:r>
            <a:r>
              <a:rPr lang="zh-CN" altLang="zh-CN" sz="1200" b="0" i="0" u="none" strike="noStrike" baseline="0">
                <a:effectLst/>
              </a:rPr>
              <a:t>两种算法预测值与实际值比较</a:t>
            </a:r>
            <a:endParaRPr lang="zh-CN" alt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Sheet2!$G$1</c:f>
              <c:strCache>
                <c:ptCount val="1"/>
                <c:pt idx="0">
                  <c:v>Virgin America</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Sheet2!$G$2:$G$42</c:f>
              <c:numCache>
                <c:formatCode>0.0000_ </c:formatCode>
                <c:ptCount val="41"/>
                <c:pt idx="0">
                  <c:v>0</c:v>
                </c:pt>
                <c:pt idx="1">
                  <c:v>2.3332999999999999</c:v>
                </c:pt>
                <c:pt idx="2">
                  <c:v>2.7222</c:v>
                </c:pt>
                <c:pt idx="3">
                  <c:v>3.1111</c:v>
                </c:pt>
                <c:pt idx="4">
                  <c:v>3.7778</c:v>
                </c:pt>
                <c:pt idx="5">
                  <c:v>3.6667000000000001</c:v>
                </c:pt>
                <c:pt idx="6">
                  <c:v>3</c:v>
                </c:pt>
                <c:pt idx="7">
                  <c:v>2.6667000000000001</c:v>
                </c:pt>
                <c:pt idx="8">
                  <c:v>3.8</c:v>
                </c:pt>
                <c:pt idx="9">
                  <c:v>2.8889</c:v>
                </c:pt>
                <c:pt idx="10">
                  <c:v>2.6667000000000001</c:v>
                </c:pt>
                <c:pt idx="11">
                  <c:v>3</c:v>
                </c:pt>
                <c:pt idx="12">
                  <c:v>3.4</c:v>
                </c:pt>
                <c:pt idx="13">
                  <c:v>2</c:v>
                </c:pt>
                <c:pt idx="14">
                  <c:v>3.8</c:v>
                </c:pt>
                <c:pt idx="15">
                  <c:v>2.9129999999999998</c:v>
                </c:pt>
                <c:pt idx="16">
                  <c:v>2.3332999999999999</c:v>
                </c:pt>
                <c:pt idx="17">
                  <c:v>2.8332999999999999</c:v>
                </c:pt>
                <c:pt idx="18">
                  <c:v>3</c:v>
                </c:pt>
                <c:pt idx="19">
                  <c:v>3</c:v>
                </c:pt>
                <c:pt idx="20">
                  <c:v>2.7778</c:v>
                </c:pt>
                <c:pt idx="21">
                  <c:v>2.7391000000000001</c:v>
                </c:pt>
                <c:pt idx="22">
                  <c:v>3.3635999999999999</c:v>
                </c:pt>
                <c:pt idx="23">
                  <c:v>2.7143000000000002</c:v>
                </c:pt>
                <c:pt idx="24">
                  <c:v>3</c:v>
                </c:pt>
                <c:pt idx="25">
                  <c:v>1.25</c:v>
                </c:pt>
                <c:pt idx="26">
                  <c:v>5</c:v>
                </c:pt>
                <c:pt idx="27">
                  <c:v>3.2143000000000002</c:v>
                </c:pt>
                <c:pt idx="28">
                  <c:v>3</c:v>
                </c:pt>
                <c:pt idx="29">
                  <c:v>2.625</c:v>
                </c:pt>
                <c:pt idx="30">
                  <c:v>2</c:v>
                </c:pt>
                <c:pt idx="31">
                  <c:v>2.7778</c:v>
                </c:pt>
                <c:pt idx="32">
                  <c:v>1.6667000000000001</c:v>
                </c:pt>
                <c:pt idx="33">
                  <c:v>2</c:v>
                </c:pt>
                <c:pt idx="34">
                  <c:v>2.3332999999999999</c:v>
                </c:pt>
                <c:pt idx="35">
                  <c:v>3.4</c:v>
                </c:pt>
                <c:pt idx="36">
                  <c:v>2</c:v>
                </c:pt>
                <c:pt idx="37">
                  <c:v>4.3333000000000004</c:v>
                </c:pt>
                <c:pt idx="38">
                  <c:v>3.1667000000000001</c:v>
                </c:pt>
                <c:pt idx="39">
                  <c:v>2.125</c:v>
                </c:pt>
                <c:pt idx="40">
                  <c:v>3</c:v>
                </c:pt>
              </c:numCache>
            </c:numRef>
          </c:yVal>
          <c:smooth val="1"/>
          <c:extLst>
            <c:ext xmlns:c16="http://schemas.microsoft.com/office/drawing/2014/chart" uri="{C3380CC4-5D6E-409C-BE32-E72D297353CC}">
              <c16:uniqueId val="{00000000-AF2F-1643-9393-EA57D4AAEF93}"/>
            </c:ext>
          </c:extLst>
        </c:ser>
        <c:ser>
          <c:idx val="1"/>
          <c:order val="1"/>
          <c:tx>
            <c:strRef>
              <c:f>Sheet2!$N$1</c:f>
              <c:strCache>
                <c:ptCount val="1"/>
                <c:pt idx="0">
                  <c:v>Virgin America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Sheet2!$N$2:$N$42</c:f>
              <c:numCache>
                <c:formatCode>General</c:formatCode>
                <c:ptCount val="41"/>
                <c:pt idx="0">
                  <c:v>0.22323977759428501</c:v>
                </c:pt>
                <c:pt idx="1">
                  <c:v>2.4803546934514298</c:v>
                </c:pt>
                <c:pt idx="2">
                  <c:v>2.6083028016708201</c:v>
                </c:pt>
                <c:pt idx="3">
                  <c:v>3.1341274519992699</c:v>
                </c:pt>
                <c:pt idx="4">
                  <c:v>2.89340218138162</c:v>
                </c:pt>
                <c:pt idx="5">
                  <c:v>3.2684834109940901</c:v>
                </c:pt>
                <c:pt idx="6">
                  <c:v>3.28766605977733</c:v>
                </c:pt>
                <c:pt idx="7">
                  <c:v>2.14650442628164</c:v>
                </c:pt>
                <c:pt idx="8">
                  <c:v>3.6971736315551502</c:v>
                </c:pt>
                <c:pt idx="9">
                  <c:v>3.43879326404869</c:v>
                </c:pt>
                <c:pt idx="10">
                  <c:v>2.4079159553945702</c:v>
                </c:pt>
                <c:pt idx="11">
                  <c:v>2.8315203789984702</c:v>
                </c:pt>
                <c:pt idx="12">
                  <c:v>3.5341445870241701</c:v>
                </c:pt>
                <c:pt idx="13">
                  <c:v>1.93993018320777</c:v>
                </c:pt>
                <c:pt idx="14">
                  <c:v>4.2730429563837902</c:v>
                </c:pt>
                <c:pt idx="15">
                  <c:v>2.8778615622974901</c:v>
                </c:pt>
                <c:pt idx="16">
                  <c:v>2.0124012798043198</c:v>
                </c:pt>
                <c:pt idx="17">
                  <c:v>2.7454345020248399</c:v>
                </c:pt>
                <c:pt idx="18">
                  <c:v>2.3223475246063998</c:v>
                </c:pt>
                <c:pt idx="19">
                  <c:v>2.8659667466049701</c:v>
                </c:pt>
                <c:pt idx="20">
                  <c:v>2.8439567229800198</c:v>
                </c:pt>
                <c:pt idx="21">
                  <c:v>2.5785063292438899</c:v>
                </c:pt>
                <c:pt idx="22">
                  <c:v>3.5645218550670998</c:v>
                </c:pt>
                <c:pt idx="23">
                  <c:v>2.1162383358872998</c:v>
                </c:pt>
                <c:pt idx="24">
                  <c:v>3.7313225626213899</c:v>
                </c:pt>
                <c:pt idx="25">
                  <c:v>1.6371193710333101</c:v>
                </c:pt>
                <c:pt idx="26">
                  <c:v>5.0417600549495996</c:v>
                </c:pt>
                <c:pt idx="27">
                  <c:v>3.33761427693991</c:v>
                </c:pt>
                <c:pt idx="28">
                  <c:v>3.2598269897056702</c:v>
                </c:pt>
                <c:pt idx="29">
                  <c:v>2.96300882622729</c:v>
                </c:pt>
                <c:pt idx="30">
                  <c:v>1.4341490600181299</c:v>
                </c:pt>
                <c:pt idx="31">
                  <c:v>2.2706615224287598</c:v>
                </c:pt>
                <c:pt idx="32">
                  <c:v>1.44702407631804</c:v>
                </c:pt>
                <c:pt idx="33">
                  <c:v>1.7460694245082999</c:v>
                </c:pt>
                <c:pt idx="34">
                  <c:v>2.6842693055267199</c:v>
                </c:pt>
                <c:pt idx="35">
                  <c:v>3.7508599886596201</c:v>
                </c:pt>
                <c:pt idx="36">
                  <c:v>2.1675998578881299</c:v>
                </c:pt>
                <c:pt idx="37">
                  <c:v>4.07028410192419</c:v>
                </c:pt>
                <c:pt idx="38">
                  <c:v>3.37086095307254</c:v>
                </c:pt>
                <c:pt idx="39">
                  <c:v>2.3624929279273501</c:v>
                </c:pt>
                <c:pt idx="40">
                  <c:v>3.1737856345849802</c:v>
                </c:pt>
              </c:numCache>
            </c:numRef>
          </c:yVal>
          <c:smooth val="1"/>
          <c:extLst>
            <c:ext xmlns:c16="http://schemas.microsoft.com/office/drawing/2014/chart" uri="{C3380CC4-5D6E-409C-BE32-E72D297353CC}">
              <c16:uniqueId val="{00000001-AF2F-1643-9393-EA57D4AAEF93}"/>
            </c:ext>
          </c:extLst>
        </c:ser>
        <c:ser>
          <c:idx val="2"/>
          <c:order val="2"/>
          <c:tx>
            <c:strRef>
              <c:f>Sheet2!$U$1</c:f>
              <c:strCache>
                <c:ptCount val="1"/>
                <c:pt idx="0">
                  <c:v>Virgin America Online Predict</c:v>
                </c:pt>
              </c:strCache>
            </c:strRef>
          </c:tx>
          <c:spPr>
            <a:ln w="19050" cap="rnd">
              <a:solidFill>
                <a:schemeClr val="accent3"/>
              </a:solidFill>
              <a:prstDash val="sysDash"/>
              <a:round/>
            </a:ln>
            <a:effectLst/>
          </c:spPr>
          <c:marker>
            <c:symbol val="x"/>
            <c:size val="5"/>
            <c:spPr>
              <a:noFill/>
              <a:ln w="9525">
                <a:solidFill>
                  <a:schemeClr val="accent3"/>
                </a:solidFill>
              </a:ln>
              <a:effectLst/>
            </c:spPr>
          </c:marker>
          <c:yVal>
            <c:numRef>
              <c:f>Sheet2!$U$2:$U$42</c:f>
              <c:numCache>
                <c:formatCode>General</c:formatCode>
                <c:ptCount val="41"/>
                <c:pt idx="0">
                  <c:v>1.9091555770417299</c:v>
                </c:pt>
                <c:pt idx="1">
                  <c:v>3.8372259823840702</c:v>
                </c:pt>
                <c:pt idx="2">
                  <c:v>2.9767749927845899</c:v>
                </c:pt>
                <c:pt idx="3">
                  <c:v>2.70870076521989</c:v>
                </c:pt>
                <c:pt idx="4">
                  <c:v>2.6033574047903199</c:v>
                </c:pt>
                <c:pt idx="5">
                  <c:v>2.2835236458441002</c:v>
                </c:pt>
                <c:pt idx="6">
                  <c:v>2.5539568494286602</c:v>
                </c:pt>
                <c:pt idx="7">
                  <c:v>2.1029481111987698</c:v>
                </c:pt>
                <c:pt idx="8">
                  <c:v>3.97639001512972</c:v>
                </c:pt>
                <c:pt idx="9">
                  <c:v>2.69485855851278</c:v>
                </c:pt>
                <c:pt idx="10">
                  <c:v>2.20756786762602</c:v>
                </c:pt>
                <c:pt idx="11">
                  <c:v>1.8974711835167799</c:v>
                </c:pt>
                <c:pt idx="12">
                  <c:v>4.6937446805877503</c:v>
                </c:pt>
                <c:pt idx="13">
                  <c:v>2.59426196657307</c:v>
                </c:pt>
                <c:pt idx="14">
                  <c:v>1.2854326082098799</c:v>
                </c:pt>
                <c:pt idx="15">
                  <c:v>3.138522589216</c:v>
                </c:pt>
                <c:pt idx="16">
                  <c:v>3.1620983995209602</c:v>
                </c:pt>
                <c:pt idx="17">
                  <c:v>2.1329180129847498</c:v>
                </c:pt>
                <c:pt idx="18">
                  <c:v>1.8037676842694499</c:v>
                </c:pt>
                <c:pt idx="19">
                  <c:v>3.5894913358355902</c:v>
                </c:pt>
                <c:pt idx="20">
                  <c:v>3.9373703272996701</c:v>
                </c:pt>
                <c:pt idx="21">
                  <c:v>3.4260312582678099</c:v>
                </c:pt>
                <c:pt idx="22">
                  <c:v>1.7908321126964599</c:v>
                </c:pt>
                <c:pt idx="23">
                  <c:v>2.6076865183409699</c:v>
                </c:pt>
                <c:pt idx="24">
                  <c:v>2.3853483991845899</c:v>
                </c:pt>
                <c:pt idx="25">
                  <c:v>2.3130546557812899</c:v>
                </c:pt>
                <c:pt idx="26">
                  <c:v>3.3395992905724201</c:v>
                </c:pt>
                <c:pt idx="27">
                  <c:v>2.48681219757382</c:v>
                </c:pt>
                <c:pt idx="28">
                  <c:v>1.3422218670111601</c:v>
                </c:pt>
                <c:pt idx="29">
                  <c:v>2.7200568565491801</c:v>
                </c:pt>
                <c:pt idx="30">
                  <c:v>2.95229384602351</c:v>
                </c:pt>
                <c:pt idx="31">
                  <c:v>2.2256052041388701</c:v>
                </c:pt>
                <c:pt idx="32">
                  <c:v>1.8834071196147499</c:v>
                </c:pt>
                <c:pt idx="33">
                  <c:v>1.56699659293639</c:v>
                </c:pt>
                <c:pt idx="34">
                  <c:v>1.34666426308514</c:v>
                </c:pt>
                <c:pt idx="35">
                  <c:v>1.3951592858302599</c:v>
                </c:pt>
                <c:pt idx="36">
                  <c:v>3.8653759062667401</c:v>
                </c:pt>
                <c:pt idx="37">
                  <c:v>3.35965030613198</c:v>
                </c:pt>
                <c:pt idx="38">
                  <c:v>1.60952250590173</c:v>
                </c:pt>
                <c:pt idx="39">
                  <c:v>2.4312424078538202</c:v>
                </c:pt>
                <c:pt idx="40">
                  <c:v>2.52972232645081</c:v>
                </c:pt>
              </c:numCache>
            </c:numRef>
          </c:yVal>
          <c:smooth val="1"/>
          <c:extLst>
            <c:ext xmlns:c16="http://schemas.microsoft.com/office/drawing/2014/chart" uri="{C3380CC4-5D6E-409C-BE32-E72D297353CC}">
              <c16:uniqueId val="{00000002-AF2F-1643-9393-EA57D4AAEF93}"/>
            </c:ext>
          </c:extLst>
        </c:ser>
        <c:dLbls>
          <c:showLegendKey val="0"/>
          <c:showVal val="0"/>
          <c:showCatName val="0"/>
          <c:showSerName val="0"/>
          <c:showPercent val="0"/>
          <c:showBubbleSize val="0"/>
        </c:dLbls>
        <c:axId val="867231663"/>
        <c:axId val="867232079"/>
      </c:scatterChart>
      <c:valAx>
        <c:axId val="86723166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32079"/>
        <c:crosses val="autoZero"/>
        <c:crossBetween val="midCat"/>
      </c:valAx>
      <c:valAx>
        <c:axId val="867232079"/>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723166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zh-CN" altLang="en-US" sz="1200"/>
              <a:t>流处理系统整体延迟与数据获取带宽的关系</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Sheet1!$C$1</c:f>
              <c:strCache>
                <c:ptCount val="1"/>
                <c:pt idx="0">
                  <c:v>整体延迟</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dispRSqr val="0"/>
            <c:dispEq val="0"/>
          </c:trendline>
          <c:xVal>
            <c:numRef>
              <c:f>Sheet1!$B$2:$B$23</c:f>
              <c:numCache>
                <c:formatCode>General</c:formatCode>
                <c:ptCount val="22"/>
                <c:pt idx="0">
                  <c:v>10</c:v>
                </c:pt>
                <c:pt idx="1">
                  <c:v>10.5</c:v>
                </c:pt>
                <c:pt idx="2">
                  <c:v>11</c:v>
                </c:pt>
                <c:pt idx="3">
                  <c:v>11.5</c:v>
                </c:pt>
                <c:pt idx="4">
                  <c:v>12</c:v>
                </c:pt>
                <c:pt idx="5">
                  <c:v>12.5</c:v>
                </c:pt>
                <c:pt idx="6">
                  <c:v>13</c:v>
                </c:pt>
                <c:pt idx="7">
                  <c:v>13.5</c:v>
                </c:pt>
                <c:pt idx="8">
                  <c:v>14</c:v>
                </c:pt>
                <c:pt idx="9">
                  <c:v>14.5</c:v>
                </c:pt>
                <c:pt idx="10">
                  <c:v>15</c:v>
                </c:pt>
                <c:pt idx="11">
                  <c:v>15.5</c:v>
                </c:pt>
                <c:pt idx="12">
                  <c:v>16</c:v>
                </c:pt>
                <c:pt idx="13">
                  <c:v>16.5</c:v>
                </c:pt>
                <c:pt idx="14">
                  <c:v>17</c:v>
                </c:pt>
                <c:pt idx="15">
                  <c:v>17.5</c:v>
                </c:pt>
                <c:pt idx="16">
                  <c:v>18</c:v>
                </c:pt>
                <c:pt idx="17">
                  <c:v>18.5</c:v>
                </c:pt>
                <c:pt idx="18">
                  <c:v>19</c:v>
                </c:pt>
                <c:pt idx="19">
                  <c:v>19.5</c:v>
                </c:pt>
                <c:pt idx="20">
                  <c:v>20</c:v>
                </c:pt>
                <c:pt idx="21">
                  <c:v>20.5</c:v>
                </c:pt>
              </c:numCache>
            </c:numRef>
          </c:xVal>
          <c:yVal>
            <c:numRef>
              <c:f>Sheet1!$C$2:$C$23</c:f>
              <c:numCache>
                <c:formatCode>General</c:formatCode>
                <c:ptCount val="22"/>
                <c:pt idx="0">
                  <c:v>2530</c:v>
                </c:pt>
                <c:pt idx="1">
                  <c:v>2489</c:v>
                </c:pt>
                <c:pt idx="2">
                  <c:v>2577</c:v>
                </c:pt>
                <c:pt idx="3">
                  <c:v>2610</c:v>
                </c:pt>
                <c:pt idx="4">
                  <c:v>2409</c:v>
                </c:pt>
                <c:pt idx="5">
                  <c:v>2387</c:v>
                </c:pt>
                <c:pt idx="6">
                  <c:v>2880</c:v>
                </c:pt>
                <c:pt idx="7">
                  <c:v>3167</c:v>
                </c:pt>
                <c:pt idx="8">
                  <c:v>3677</c:v>
                </c:pt>
                <c:pt idx="9">
                  <c:v>3789</c:v>
                </c:pt>
                <c:pt idx="10">
                  <c:v>4120</c:v>
                </c:pt>
                <c:pt idx="11">
                  <c:v>4402</c:v>
                </c:pt>
                <c:pt idx="12">
                  <c:v>6511</c:v>
                </c:pt>
                <c:pt idx="13">
                  <c:v>6662</c:v>
                </c:pt>
                <c:pt idx="14">
                  <c:v>7239</c:v>
                </c:pt>
                <c:pt idx="15">
                  <c:v>8067</c:v>
                </c:pt>
                <c:pt idx="16">
                  <c:v>8902</c:v>
                </c:pt>
                <c:pt idx="17">
                  <c:v>10320</c:v>
                </c:pt>
                <c:pt idx="18">
                  <c:v>13909</c:v>
                </c:pt>
                <c:pt idx="19">
                  <c:v>16654</c:v>
                </c:pt>
                <c:pt idx="20">
                  <c:v>23990</c:v>
                </c:pt>
                <c:pt idx="21">
                  <c:v>31220</c:v>
                </c:pt>
              </c:numCache>
            </c:numRef>
          </c:yVal>
          <c:smooth val="1"/>
          <c:extLst>
            <c:ext xmlns:c16="http://schemas.microsoft.com/office/drawing/2014/chart" uri="{C3380CC4-5D6E-409C-BE32-E72D297353CC}">
              <c16:uniqueId val="{00000001-C969-2C4A-AE68-EE47AE754A01}"/>
            </c:ext>
          </c:extLst>
        </c:ser>
        <c:dLbls>
          <c:showLegendKey val="0"/>
          <c:showVal val="0"/>
          <c:showCatName val="0"/>
          <c:showSerName val="0"/>
          <c:showPercent val="0"/>
          <c:showBubbleSize val="0"/>
        </c:dLbls>
        <c:axId val="1856567791"/>
        <c:axId val="1759352207"/>
      </c:scatterChart>
      <c:valAx>
        <c:axId val="1856567791"/>
        <c:scaling>
          <c:orientation val="minMax"/>
          <c:max val="21"/>
          <c:min val="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数据流量 </a:t>
                </a:r>
                <a:r>
                  <a:rPr lang="en-US" altLang="zh-CN"/>
                  <a:t>ms</a:t>
                </a:r>
                <a:endParaRPr lang="zh-CN" alt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59352207"/>
        <c:crosses val="autoZero"/>
        <c:crossBetween val="midCat"/>
      </c:valAx>
      <c:valAx>
        <c:axId val="17593522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整体延迟</a:t>
                </a:r>
                <a:r>
                  <a:rPr lang="en-US" altLang="zh-CN"/>
                  <a:t>ms</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85656779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zh-CN" altLang="en-US" sz="1100"/>
              <a:t>若干家航空公司在一段时间内的情感评价</a:t>
            </a:r>
          </a:p>
        </c:rich>
      </c:tx>
      <c:layout>
        <c:manualLayout>
          <c:xMode val="edge"/>
          <c:yMode val="edge"/>
          <c:x val="0.18410587230813"/>
          <c:y val="5.9122409920735501E-3"/>
        </c:manualLayout>
      </c:layout>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工作表4!$B$1</c:f>
              <c:strCache>
                <c:ptCount val="1"/>
                <c:pt idx="0">
                  <c:v>United</c:v>
                </c:pt>
              </c:strCache>
            </c:strRef>
          </c:tx>
          <c:spPr>
            <a:ln w="28575" cap="rnd">
              <a:solidFill>
                <a:schemeClr val="accent1"/>
              </a:solidFill>
              <a:round/>
            </a:ln>
            <a:effectLst/>
          </c:spPr>
          <c:marker>
            <c:symbol val="none"/>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工作表4!$B$2:$B$42</c:f>
              <c:numCache>
                <c:formatCode>0.0000_ </c:formatCode>
                <c:ptCount val="41"/>
                <c:pt idx="0">
                  <c:v>1</c:v>
                </c:pt>
                <c:pt idx="1">
                  <c:v>1.6667000000000001</c:v>
                </c:pt>
                <c:pt idx="2">
                  <c:v>2</c:v>
                </c:pt>
                <c:pt idx="3">
                  <c:v>1.9109</c:v>
                </c:pt>
                <c:pt idx="4">
                  <c:v>1.8649</c:v>
                </c:pt>
                <c:pt idx="5">
                  <c:v>2.0693000000000001</c:v>
                </c:pt>
                <c:pt idx="6">
                  <c:v>1.4888999999999999</c:v>
                </c:pt>
                <c:pt idx="7">
                  <c:v>2</c:v>
                </c:pt>
                <c:pt idx="8">
                  <c:v>1.9803999999999999</c:v>
                </c:pt>
                <c:pt idx="9">
                  <c:v>1.7381</c:v>
                </c:pt>
                <c:pt idx="10">
                  <c:v>1.8836999999999999</c:v>
                </c:pt>
                <c:pt idx="11">
                  <c:v>2.4712999999999998</c:v>
                </c:pt>
                <c:pt idx="12">
                  <c:v>1.9818</c:v>
                </c:pt>
                <c:pt idx="13">
                  <c:v>2.1667000000000001</c:v>
                </c:pt>
                <c:pt idx="14">
                  <c:v>1.8772</c:v>
                </c:pt>
                <c:pt idx="15">
                  <c:v>2.0886</c:v>
                </c:pt>
                <c:pt idx="16">
                  <c:v>2.5625</c:v>
                </c:pt>
                <c:pt idx="17">
                  <c:v>1.6541999999999999</c:v>
                </c:pt>
                <c:pt idx="18">
                  <c:v>2.1831</c:v>
                </c:pt>
                <c:pt idx="19">
                  <c:v>2.234</c:v>
                </c:pt>
                <c:pt idx="20">
                  <c:v>1.8923000000000001</c:v>
                </c:pt>
                <c:pt idx="21">
                  <c:v>2.1080999999999999</c:v>
                </c:pt>
                <c:pt idx="22">
                  <c:v>1.9451000000000001</c:v>
                </c:pt>
                <c:pt idx="23">
                  <c:v>1.8673</c:v>
                </c:pt>
                <c:pt idx="24">
                  <c:v>2.1934999999999998</c:v>
                </c:pt>
                <c:pt idx="25">
                  <c:v>2.1524999999999999</c:v>
                </c:pt>
                <c:pt idx="26">
                  <c:v>1.5651999999999999</c:v>
                </c:pt>
                <c:pt idx="27">
                  <c:v>1.7556</c:v>
                </c:pt>
                <c:pt idx="28">
                  <c:v>1.9158999999999999</c:v>
                </c:pt>
                <c:pt idx="29">
                  <c:v>1.6073999999999999</c:v>
                </c:pt>
                <c:pt idx="30">
                  <c:v>1.6667000000000001</c:v>
                </c:pt>
                <c:pt idx="31">
                  <c:v>1.4478</c:v>
                </c:pt>
                <c:pt idx="32">
                  <c:v>1.7868999999999999</c:v>
                </c:pt>
                <c:pt idx="33">
                  <c:v>1.8234999999999999</c:v>
                </c:pt>
                <c:pt idx="34">
                  <c:v>1.7662</c:v>
                </c:pt>
                <c:pt idx="35">
                  <c:v>1.6716</c:v>
                </c:pt>
                <c:pt idx="36">
                  <c:v>1.4486000000000001</c:v>
                </c:pt>
                <c:pt idx="37">
                  <c:v>1.9474</c:v>
                </c:pt>
                <c:pt idx="38">
                  <c:v>1.7603</c:v>
                </c:pt>
                <c:pt idx="39">
                  <c:v>1.8188</c:v>
                </c:pt>
                <c:pt idx="40">
                  <c:v>1.7333000000000001</c:v>
                </c:pt>
              </c:numCache>
            </c:numRef>
          </c:val>
          <c:smooth val="0"/>
          <c:extLst>
            <c:ext xmlns:c16="http://schemas.microsoft.com/office/drawing/2014/chart" uri="{C3380CC4-5D6E-409C-BE32-E72D297353CC}">
              <c16:uniqueId val="{00000000-10F5-FF49-8A69-F5B270DB9FA8}"/>
            </c:ext>
          </c:extLst>
        </c:ser>
        <c:ser>
          <c:idx val="1"/>
          <c:order val="1"/>
          <c:tx>
            <c:strRef>
              <c:f>工作表4!$C$1</c:f>
              <c:strCache>
                <c:ptCount val="1"/>
                <c:pt idx="0">
                  <c:v>US Airways</c:v>
                </c:pt>
              </c:strCache>
            </c:strRef>
          </c:tx>
          <c:spPr>
            <a:ln w="28575" cap="rnd">
              <a:solidFill>
                <a:schemeClr val="accent2"/>
              </a:solidFill>
              <a:round/>
            </a:ln>
            <a:effectLst/>
          </c:spPr>
          <c:marker>
            <c:symbol val="none"/>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工作表4!$C$2:$C$42</c:f>
              <c:numCache>
                <c:formatCode>0.0000_ </c:formatCode>
                <c:ptCount val="41"/>
                <c:pt idx="0">
                  <c:v>0</c:v>
                </c:pt>
                <c:pt idx="1">
                  <c:v>2.0303</c:v>
                </c:pt>
                <c:pt idx="2">
                  <c:v>1</c:v>
                </c:pt>
                <c:pt idx="3">
                  <c:v>1.7523</c:v>
                </c:pt>
                <c:pt idx="4">
                  <c:v>1.9375</c:v>
                </c:pt>
                <c:pt idx="5">
                  <c:v>1.9412</c:v>
                </c:pt>
                <c:pt idx="6">
                  <c:v>1.375</c:v>
                </c:pt>
                <c:pt idx="7">
                  <c:v>1.4</c:v>
                </c:pt>
                <c:pt idx="8">
                  <c:v>1.8197000000000001</c:v>
                </c:pt>
                <c:pt idx="9">
                  <c:v>1.5455000000000001</c:v>
                </c:pt>
                <c:pt idx="10">
                  <c:v>1.7546999999999999</c:v>
                </c:pt>
                <c:pt idx="11">
                  <c:v>1.7945</c:v>
                </c:pt>
                <c:pt idx="12">
                  <c:v>2</c:v>
                </c:pt>
                <c:pt idx="13">
                  <c:v>1.4443999999999999</c:v>
                </c:pt>
                <c:pt idx="14">
                  <c:v>1.6153999999999999</c:v>
                </c:pt>
                <c:pt idx="15">
                  <c:v>2.0638000000000001</c:v>
                </c:pt>
                <c:pt idx="16">
                  <c:v>2.2778</c:v>
                </c:pt>
                <c:pt idx="17">
                  <c:v>1.6</c:v>
                </c:pt>
                <c:pt idx="18">
                  <c:v>1.7273000000000001</c:v>
                </c:pt>
                <c:pt idx="19">
                  <c:v>2.0434999999999999</c:v>
                </c:pt>
                <c:pt idx="20">
                  <c:v>1.5679000000000001</c:v>
                </c:pt>
                <c:pt idx="21">
                  <c:v>2.0238</c:v>
                </c:pt>
                <c:pt idx="22">
                  <c:v>1.5531999999999999</c:v>
                </c:pt>
                <c:pt idx="23">
                  <c:v>1.5818000000000001</c:v>
                </c:pt>
                <c:pt idx="24">
                  <c:v>1.5116000000000001</c:v>
                </c:pt>
                <c:pt idx="25">
                  <c:v>1.5713999999999999</c:v>
                </c:pt>
                <c:pt idx="26">
                  <c:v>1.3137000000000001</c:v>
                </c:pt>
                <c:pt idx="27">
                  <c:v>1.4528000000000001</c:v>
                </c:pt>
                <c:pt idx="28">
                  <c:v>2.0345</c:v>
                </c:pt>
                <c:pt idx="29">
                  <c:v>1.7528999999999999</c:v>
                </c:pt>
                <c:pt idx="30">
                  <c:v>1.2391000000000001</c:v>
                </c:pt>
                <c:pt idx="31">
                  <c:v>1.2024999999999999</c:v>
                </c:pt>
                <c:pt idx="32">
                  <c:v>1.3817999999999999</c:v>
                </c:pt>
                <c:pt idx="33">
                  <c:v>1.3066</c:v>
                </c:pt>
                <c:pt idx="34">
                  <c:v>1.3559000000000001</c:v>
                </c:pt>
                <c:pt idx="35">
                  <c:v>1.5313000000000001</c:v>
                </c:pt>
                <c:pt idx="36">
                  <c:v>1.25</c:v>
                </c:pt>
                <c:pt idx="37">
                  <c:v>1.8163</c:v>
                </c:pt>
                <c:pt idx="38">
                  <c:v>1.7895000000000001</c:v>
                </c:pt>
                <c:pt idx="39">
                  <c:v>1.5190999999999999</c:v>
                </c:pt>
                <c:pt idx="40">
                  <c:v>1.8723000000000001</c:v>
                </c:pt>
              </c:numCache>
            </c:numRef>
          </c:val>
          <c:smooth val="0"/>
          <c:extLst>
            <c:ext xmlns:c16="http://schemas.microsoft.com/office/drawing/2014/chart" uri="{C3380CC4-5D6E-409C-BE32-E72D297353CC}">
              <c16:uniqueId val="{00000001-10F5-FF49-8A69-F5B270DB9FA8}"/>
            </c:ext>
          </c:extLst>
        </c:ser>
        <c:ser>
          <c:idx val="2"/>
          <c:order val="2"/>
          <c:tx>
            <c:strRef>
              <c:f>工作表4!$D$1</c:f>
              <c:strCache>
                <c:ptCount val="1"/>
                <c:pt idx="0">
                  <c:v>American</c:v>
                </c:pt>
              </c:strCache>
            </c:strRef>
          </c:tx>
          <c:spPr>
            <a:ln w="28575" cap="rnd">
              <a:solidFill>
                <a:schemeClr val="accent3"/>
              </a:solidFill>
              <a:round/>
            </a:ln>
            <a:effectLst/>
          </c:spPr>
          <c:marker>
            <c:symbol val="none"/>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工作表4!$D$2:$D$42</c:f>
              <c:numCache>
                <c:formatCode>0.0000_ </c:formatCode>
                <c:ptCount val="4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2</c:v>
                </c:pt>
                <c:pt idx="34">
                  <c:v>1.6053999999999999</c:v>
                </c:pt>
                <c:pt idx="35">
                  <c:v>1.6024</c:v>
                </c:pt>
                <c:pt idx="36">
                  <c:v>1.7692000000000001</c:v>
                </c:pt>
                <c:pt idx="37">
                  <c:v>1.8234999999999999</c:v>
                </c:pt>
                <c:pt idx="38">
                  <c:v>1.6638999999999999</c:v>
                </c:pt>
                <c:pt idx="39">
                  <c:v>1.8222</c:v>
                </c:pt>
                <c:pt idx="40">
                  <c:v>1.6444000000000001</c:v>
                </c:pt>
              </c:numCache>
            </c:numRef>
          </c:val>
          <c:smooth val="0"/>
          <c:extLst>
            <c:ext xmlns:c16="http://schemas.microsoft.com/office/drawing/2014/chart" uri="{C3380CC4-5D6E-409C-BE32-E72D297353CC}">
              <c16:uniqueId val="{00000002-10F5-FF49-8A69-F5B270DB9FA8}"/>
            </c:ext>
          </c:extLst>
        </c:ser>
        <c:ser>
          <c:idx val="3"/>
          <c:order val="3"/>
          <c:tx>
            <c:strRef>
              <c:f>工作表4!$E$1</c:f>
              <c:strCache>
                <c:ptCount val="1"/>
                <c:pt idx="0">
                  <c:v>Southwest</c:v>
                </c:pt>
              </c:strCache>
            </c:strRef>
          </c:tx>
          <c:spPr>
            <a:ln w="28575" cap="rnd">
              <a:solidFill>
                <a:schemeClr val="accent4"/>
              </a:solidFill>
              <a:round/>
            </a:ln>
            <a:effectLst/>
          </c:spPr>
          <c:marker>
            <c:symbol val="none"/>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工作表4!$E$2:$E$42</c:f>
              <c:numCache>
                <c:formatCode>0.0000_ </c:formatCode>
                <c:ptCount val="41"/>
                <c:pt idx="0">
                  <c:v>0</c:v>
                </c:pt>
                <c:pt idx="1">
                  <c:v>2.2902999999999998</c:v>
                </c:pt>
                <c:pt idx="2">
                  <c:v>2</c:v>
                </c:pt>
                <c:pt idx="3">
                  <c:v>2.2637999999999998</c:v>
                </c:pt>
                <c:pt idx="4">
                  <c:v>2.2839999999999998</c:v>
                </c:pt>
                <c:pt idx="5">
                  <c:v>2.4933000000000001</c:v>
                </c:pt>
                <c:pt idx="6">
                  <c:v>2.8182</c:v>
                </c:pt>
                <c:pt idx="7">
                  <c:v>2.7391000000000001</c:v>
                </c:pt>
                <c:pt idx="8">
                  <c:v>2.4</c:v>
                </c:pt>
                <c:pt idx="9">
                  <c:v>2.8980000000000001</c:v>
                </c:pt>
                <c:pt idx="10">
                  <c:v>2.7646999999999999</c:v>
                </c:pt>
                <c:pt idx="11">
                  <c:v>2.8462000000000001</c:v>
                </c:pt>
                <c:pt idx="12">
                  <c:v>3.0952000000000002</c:v>
                </c:pt>
                <c:pt idx="13">
                  <c:v>3.2105000000000001</c:v>
                </c:pt>
                <c:pt idx="14">
                  <c:v>2.9091</c:v>
                </c:pt>
                <c:pt idx="15">
                  <c:v>2.7551000000000001</c:v>
                </c:pt>
                <c:pt idx="16">
                  <c:v>2.9573999999999998</c:v>
                </c:pt>
                <c:pt idx="17">
                  <c:v>2.5588000000000002</c:v>
                </c:pt>
                <c:pt idx="18">
                  <c:v>3</c:v>
                </c:pt>
                <c:pt idx="19">
                  <c:v>3.4285999999999999</c:v>
                </c:pt>
                <c:pt idx="20">
                  <c:v>2.6271</c:v>
                </c:pt>
                <c:pt idx="21">
                  <c:v>2.5062000000000002</c:v>
                </c:pt>
                <c:pt idx="22">
                  <c:v>2.3713999999999991</c:v>
                </c:pt>
                <c:pt idx="23">
                  <c:v>3.0274000000000001</c:v>
                </c:pt>
                <c:pt idx="24">
                  <c:v>2.4544999999999999</c:v>
                </c:pt>
                <c:pt idx="25">
                  <c:v>1.7619</c:v>
                </c:pt>
                <c:pt idx="26">
                  <c:v>2.0188999999999999</c:v>
                </c:pt>
                <c:pt idx="27">
                  <c:v>2.06</c:v>
                </c:pt>
                <c:pt idx="28">
                  <c:v>1.5428999999999999</c:v>
                </c:pt>
                <c:pt idx="29">
                  <c:v>1.9705999999999999</c:v>
                </c:pt>
                <c:pt idx="30">
                  <c:v>1.9730000000000001</c:v>
                </c:pt>
                <c:pt idx="31">
                  <c:v>2.5556000000000001</c:v>
                </c:pt>
                <c:pt idx="32">
                  <c:v>2.5</c:v>
                </c:pt>
                <c:pt idx="33">
                  <c:v>2.4419</c:v>
                </c:pt>
                <c:pt idx="34">
                  <c:v>2.5</c:v>
                </c:pt>
                <c:pt idx="35">
                  <c:v>2.7345000000000002</c:v>
                </c:pt>
                <c:pt idx="36">
                  <c:v>2.5651999999999999</c:v>
                </c:pt>
                <c:pt idx="37">
                  <c:v>2.6128999999999998</c:v>
                </c:pt>
                <c:pt idx="38">
                  <c:v>2.2307999999999999</c:v>
                </c:pt>
                <c:pt idx="39">
                  <c:v>2.4571000000000001</c:v>
                </c:pt>
                <c:pt idx="40">
                  <c:v>3.0789</c:v>
                </c:pt>
              </c:numCache>
            </c:numRef>
          </c:val>
          <c:smooth val="0"/>
          <c:extLst>
            <c:ext xmlns:c16="http://schemas.microsoft.com/office/drawing/2014/chart" uri="{C3380CC4-5D6E-409C-BE32-E72D297353CC}">
              <c16:uniqueId val="{00000003-10F5-FF49-8A69-F5B270DB9FA8}"/>
            </c:ext>
          </c:extLst>
        </c:ser>
        <c:ser>
          <c:idx val="4"/>
          <c:order val="4"/>
          <c:tx>
            <c:strRef>
              <c:f>工作表4!$F$1</c:f>
              <c:strCache>
                <c:ptCount val="1"/>
                <c:pt idx="0">
                  <c:v>Delta</c:v>
                </c:pt>
              </c:strCache>
            </c:strRef>
          </c:tx>
          <c:spPr>
            <a:ln w="28575" cap="rnd">
              <a:solidFill>
                <a:schemeClr val="accent5"/>
              </a:solidFill>
              <a:round/>
            </a:ln>
            <a:effectLst/>
          </c:spPr>
          <c:marker>
            <c:symbol val="none"/>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工作表4!$F$2:$F$42</c:f>
              <c:numCache>
                <c:formatCode>0.0000_ </c:formatCode>
                <c:ptCount val="41"/>
                <c:pt idx="0">
                  <c:v>2</c:v>
                </c:pt>
                <c:pt idx="1">
                  <c:v>3.5</c:v>
                </c:pt>
                <c:pt idx="2">
                  <c:v>3</c:v>
                </c:pt>
                <c:pt idx="3">
                  <c:v>2.8700999999999999</c:v>
                </c:pt>
                <c:pt idx="4">
                  <c:v>2.9333</c:v>
                </c:pt>
                <c:pt idx="5">
                  <c:v>2.1168999999999998</c:v>
                </c:pt>
                <c:pt idx="6">
                  <c:v>2.8519000000000001</c:v>
                </c:pt>
                <c:pt idx="7">
                  <c:v>2.68</c:v>
                </c:pt>
                <c:pt idx="8">
                  <c:v>2.8332999999999999</c:v>
                </c:pt>
                <c:pt idx="9">
                  <c:v>3</c:v>
                </c:pt>
                <c:pt idx="10">
                  <c:v>2.8065000000000002</c:v>
                </c:pt>
                <c:pt idx="11">
                  <c:v>2.5467</c:v>
                </c:pt>
                <c:pt idx="12">
                  <c:v>3.5</c:v>
                </c:pt>
                <c:pt idx="13">
                  <c:v>3.2856999999999998</c:v>
                </c:pt>
                <c:pt idx="14">
                  <c:v>2.3235000000000001</c:v>
                </c:pt>
                <c:pt idx="15">
                  <c:v>2.6225999999999998</c:v>
                </c:pt>
                <c:pt idx="16">
                  <c:v>2.7254999999999998</c:v>
                </c:pt>
                <c:pt idx="17">
                  <c:v>2.8723000000000001</c:v>
                </c:pt>
                <c:pt idx="18">
                  <c:v>2.2726999999999999</c:v>
                </c:pt>
                <c:pt idx="19">
                  <c:v>3.5263</c:v>
                </c:pt>
                <c:pt idx="20">
                  <c:v>2.7856999999999998</c:v>
                </c:pt>
                <c:pt idx="21">
                  <c:v>3.0615000000000001</c:v>
                </c:pt>
                <c:pt idx="22">
                  <c:v>2.5455000000000001</c:v>
                </c:pt>
                <c:pt idx="23">
                  <c:v>2.8332999999999999</c:v>
                </c:pt>
                <c:pt idx="24">
                  <c:v>2.2940999999999998</c:v>
                </c:pt>
                <c:pt idx="25">
                  <c:v>2.5417000000000001</c:v>
                </c:pt>
                <c:pt idx="26">
                  <c:v>3.3077000000000001</c:v>
                </c:pt>
                <c:pt idx="27">
                  <c:v>2.8182</c:v>
                </c:pt>
                <c:pt idx="28">
                  <c:v>2.3845999999999998</c:v>
                </c:pt>
                <c:pt idx="29">
                  <c:v>2.9272999999999998</c:v>
                </c:pt>
                <c:pt idx="30">
                  <c:v>2.7241</c:v>
                </c:pt>
                <c:pt idx="31">
                  <c:v>2.7646999999999999</c:v>
                </c:pt>
                <c:pt idx="32">
                  <c:v>2.2753999999999999</c:v>
                </c:pt>
                <c:pt idx="33">
                  <c:v>2.1695000000000002</c:v>
                </c:pt>
                <c:pt idx="34">
                  <c:v>1.875</c:v>
                </c:pt>
                <c:pt idx="35">
                  <c:v>2.1135999999999999</c:v>
                </c:pt>
                <c:pt idx="36">
                  <c:v>2.2222</c:v>
                </c:pt>
                <c:pt idx="37">
                  <c:v>2.8260999999999998</c:v>
                </c:pt>
                <c:pt idx="38">
                  <c:v>2.5</c:v>
                </c:pt>
                <c:pt idx="39">
                  <c:v>2.8391000000000002</c:v>
                </c:pt>
                <c:pt idx="40">
                  <c:v>2.9230999999999998</c:v>
                </c:pt>
              </c:numCache>
            </c:numRef>
          </c:val>
          <c:smooth val="0"/>
          <c:extLst>
            <c:ext xmlns:c16="http://schemas.microsoft.com/office/drawing/2014/chart" uri="{C3380CC4-5D6E-409C-BE32-E72D297353CC}">
              <c16:uniqueId val="{00000004-10F5-FF49-8A69-F5B270DB9FA8}"/>
            </c:ext>
          </c:extLst>
        </c:ser>
        <c:ser>
          <c:idx val="5"/>
          <c:order val="5"/>
          <c:tx>
            <c:strRef>
              <c:f>工作表4!$G$1</c:f>
              <c:strCache>
                <c:ptCount val="1"/>
                <c:pt idx="0">
                  <c:v>Virgin America</c:v>
                </c:pt>
              </c:strCache>
            </c:strRef>
          </c:tx>
          <c:spPr>
            <a:ln w="28575" cap="rnd">
              <a:solidFill>
                <a:schemeClr val="accent6"/>
              </a:solidFill>
              <a:round/>
            </a:ln>
            <a:effectLst/>
          </c:spPr>
          <c:marker>
            <c:symbol val="none"/>
          </c:marker>
          <c:cat>
            <c:numRef>
              <c:f>工作表4!$A$2:$A$42</c:f>
              <c:numCache>
                <c:formatCode>yyyy/m/d\ h:mm;@</c:formatCode>
                <c:ptCount val="41"/>
                <c:pt idx="0">
                  <c:v>42052.958333333328</c:v>
                </c:pt>
                <c:pt idx="1">
                  <c:v>42053.125</c:v>
                </c:pt>
                <c:pt idx="2">
                  <c:v>42053.291666666642</c:v>
                </c:pt>
                <c:pt idx="3">
                  <c:v>42053.458333333321</c:v>
                </c:pt>
                <c:pt idx="4">
                  <c:v>42053.625</c:v>
                </c:pt>
                <c:pt idx="5">
                  <c:v>42053.791666666642</c:v>
                </c:pt>
                <c:pt idx="6">
                  <c:v>42053.958333333321</c:v>
                </c:pt>
                <c:pt idx="7">
                  <c:v>42054.124999999978</c:v>
                </c:pt>
                <c:pt idx="8">
                  <c:v>42054.291666666642</c:v>
                </c:pt>
                <c:pt idx="9">
                  <c:v>42054.458333333307</c:v>
                </c:pt>
                <c:pt idx="10">
                  <c:v>42054.624999999971</c:v>
                </c:pt>
                <c:pt idx="11">
                  <c:v>42054.791666666621</c:v>
                </c:pt>
                <c:pt idx="12">
                  <c:v>42054.958333333299</c:v>
                </c:pt>
                <c:pt idx="13">
                  <c:v>42055.124999999971</c:v>
                </c:pt>
                <c:pt idx="14">
                  <c:v>42055.291666666621</c:v>
                </c:pt>
                <c:pt idx="15">
                  <c:v>42055.458333333299</c:v>
                </c:pt>
                <c:pt idx="16">
                  <c:v>42055.624999999964</c:v>
                </c:pt>
                <c:pt idx="17">
                  <c:v>42055.791666666613</c:v>
                </c:pt>
                <c:pt idx="18">
                  <c:v>42055.958333333299</c:v>
                </c:pt>
                <c:pt idx="19">
                  <c:v>42056.124999999949</c:v>
                </c:pt>
                <c:pt idx="20">
                  <c:v>42056.291666666613</c:v>
                </c:pt>
                <c:pt idx="21">
                  <c:v>42056.458333333278</c:v>
                </c:pt>
                <c:pt idx="22">
                  <c:v>42056.624999999949</c:v>
                </c:pt>
                <c:pt idx="23">
                  <c:v>42056.791666666591</c:v>
                </c:pt>
                <c:pt idx="24">
                  <c:v>42056.95833333327</c:v>
                </c:pt>
                <c:pt idx="25">
                  <c:v>42057.124999999942</c:v>
                </c:pt>
                <c:pt idx="26">
                  <c:v>42057.291666666591</c:v>
                </c:pt>
                <c:pt idx="27">
                  <c:v>42057.45833333327</c:v>
                </c:pt>
                <c:pt idx="28">
                  <c:v>42057.624999999927</c:v>
                </c:pt>
                <c:pt idx="29">
                  <c:v>42057.791666666577</c:v>
                </c:pt>
                <c:pt idx="30">
                  <c:v>42057.958333333263</c:v>
                </c:pt>
                <c:pt idx="31">
                  <c:v>42058.12499999992</c:v>
                </c:pt>
                <c:pt idx="32">
                  <c:v>42058.291666666577</c:v>
                </c:pt>
                <c:pt idx="33">
                  <c:v>42058.458333333248</c:v>
                </c:pt>
                <c:pt idx="34">
                  <c:v>42058.62499999992</c:v>
                </c:pt>
                <c:pt idx="35">
                  <c:v>42058.79166666657</c:v>
                </c:pt>
                <c:pt idx="36">
                  <c:v>42058.958333333248</c:v>
                </c:pt>
                <c:pt idx="37">
                  <c:v>42059.124999999913</c:v>
                </c:pt>
                <c:pt idx="38">
                  <c:v>42059.29166666657</c:v>
                </c:pt>
                <c:pt idx="39">
                  <c:v>42059.458333333241</c:v>
                </c:pt>
                <c:pt idx="40">
                  <c:v>42059.624999999898</c:v>
                </c:pt>
              </c:numCache>
            </c:numRef>
          </c:cat>
          <c:val>
            <c:numRef>
              <c:f>工作表4!$G$2:$G$42</c:f>
              <c:numCache>
                <c:formatCode>0.0000_ </c:formatCode>
                <c:ptCount val="41"/>
                <c:pt idx="0">
                  <c:v>0</c:v>
                </c:pt>
                <c:pt idx="1">
                  <c:v>2.3332999999999999</c:v>
                </c:pt>
                <c:pt idx="2">
                  <c:v>2.7222</c:v>
                </c:pt>
                <c:pt idx="3">
                  <c:v>3.1111</c:v>
                </c:pt>
                <c:pt idx="4">
                  <c:v>3.7778</c:v>
                </c:pt>
                <c:pt idx="5">
                  <c:v>3.6667000000000001</c:v>
                </c:pt>
                <c:pt idx="6">
                  <c:v>3</c:v>
                </c:pt>
                <c:pt idx="7">
                  <c:v>2.6667000000000001</c:v>
                </c:pt>
                <c:pt idx="8">
                  <c:v>3.8</c:v>
                </c:pt>
                <c:pt idx="9">
                  <c:v>2.8889</c:v>
                </c:pt>
                <c:pt idx="10">
                  <c:v>2.6667000000000001</c:v>
                </c:pt>
                <c:pt idx="11">
                  <c:v>3</c:v>
                </c:pt>
                <c:pt idx="12">
                  <c:v>3.4</c:v>
                </c:pt>
                <c:pt idx="13">
                  <c:v>2</c:v>
                </c:pt>
                <c:pt idx="14">
                  <c:v>3.8</c:v>
                </c:pt>
                <c:pt idx="15">
                  <c:v>2.9129999999999998</c:v>
                </c:pt>
                <c:pt idx="16">
                  <c:v>2.3332999999999999</c:v>
                </c:pt>
                <c:pt idx="17">
                  <c:v>2.8332999999999999</c:v>
                </c:pt>
                <c:pt idx="18">
                  <c:v>3</c:v>
                </c:pt>
                <c:pt idx="19">
                  <c:v>3</c:v>
                </c:pt>
                <c:pt idx="20">
                  <c:v>2.7778</c:v>
                </c:pt>
                <c:pt idx="21">
                  <c:v>2.7391000000000001</c:v>
                </c:pt>
                <c:pt idx="22">
                  <c:v>3.3635999999999999</c:v>
                </c:pt>
                <c:pt idx="23">
                  <c:v>2.7143000000000002</c:v>
                </c:pt>
                <c:pt idx="24">
                  <c:v>3</c:v>
                </c:pt>
                <c:pt idx="25">
                  <c:v>1.25</c:v>
                </c:pt>
                <c:pt idx="26">
                  <c:v>5</c:v>
                </c:pt>
                <c:pt idx="27">
                  <c:v>3.2143000000000002</c:v>
                </c:pt>
                <c:pt idx="28">
                  <c:v>3</c:v>
                </c:pt>
                <c:pt idx="29">
                  <c:v>2.625</c:v>
                </c:pt>
                <c:pt idx="30">
                  <c:v>2</c:v>
                </c:pt>
                <c:pt idx="31">
                  <c:v>2.7778</c:v>
                </c:pt>
                <c:pt idx="32">
                  <c:v>1.6667000000000001</c:v>
                </c:pt>
                <c:pt idx="33">
                  <c:v>2</c:v>
                </c:pt>
                <c:pt idx="34">
                  <c:v>2.3332999999999999</c:v>
                </c:pt>
                <c:pt idx="35">
                  <c:v>3.4</c:v>
                </c:pt>
                <c:pt idx="36">
                  <c:v>2</c:v>
                </c:pt>
                <c:pt idx="37">
                  <c:v>4.3333000000000004</c:v>
                </c:pt>
                <c:pt idx="38">
                  <c:v>3.1667000000000001</c:v>
                </c:pt>
                <c:pt idx="39">
                  <c:v>2.125</c:v>
                </c:pt>
                <c:pt idx="40">
                  <c:v>3</c:v>
                </c:pt>
              </c:numCache>
            </c:numRef>
          </c:val>
          <c:smooth val="0"/>
          <c:extLst>
            <c:ext xmlns:c16="http://schemas.microsoft.com/office/drawing/2014/chart" uri="{C3380CC4-5D6E-409C-BE32-E72D297353CC}">
              <c16:uniqueId val="{00000005-10F5-FF49-8A69-F5B270DB9FA8}"/>
            </c:ext>
          </c:extLst>
        </c:ser>
        <c:dLbls>
          <c:showLegendKey val="0"/>
          <c:showVal val="0"/>
          <c:showCatName val="0"/>
          <c:showSerName val="0"/>
          <c:showPercent val="0"/>
          <c:showBubbleSize val="0"/>
        </c:dLbls>
        <c:smooth val="0"/>
        <c:axId val="2022522304"/>
        <c:axId val="2022523712"/>
      </c:lineChart>
      <c:catAx>
        <c:axId val="2022522304"/>
        <c:scaling>
          <c:orientation val="minMax"/>
        </c:scaling>
        <c:delete val="0"/>
        <c:axPos val="b"/>
        <c:numFmt formatCode="yyyy/m/d\ h:mm;@"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crossAx val="2022523712"/>
        <c:crosses val="autoZero"/>
        <c:auto val="0"/>
        <c:lblAlgn val="ctr"/>
        <c:lblOffset val="100"/>
        <c:noMultiLvlLbl val="0"/>
      </c:catAx>
      <c:valAx>
        <c:axId val="2022523712"/>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2252230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United </a:t>
            </a:r>
            <a:r>
              <a:rPr lang="zh-CN" altLang="zh-CN" sz="900" b="0" i="0" u="none" strike="noStrike" baseline="0">
                <a:effectLst/>
              </a:rPr>
              <a:t>情感评价自相关图</a:t>
            </a:r>
            <a:endParaRPr lang="en-US" altLang="zh-CN" sz="900"/>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Sheet1!$B$1</c:f>
              <c:strCache>
                <c:ptCount val="1"/>
                <c:pt idx="0">
                  <c:v>United</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Sheet1!$B$2:$B$42</c:f>
              <c:numCache>
                <c:formatCode>General</c:formatCode>
                <c:ptCount val="41"/>
                <c:pt idx="0">
                  <c:v>1</c:v>
                </c:pt>
                <c:pt idx="1">
                  <c:v>0.154192882182491</c:v>
                </c:pt>
                <c:pt idx="2">
                  <c:v>0.112105602018996</c:v>
                </c:pt>
                <c:pt idx="3">
                  <c:v>0.32429108322981698</c:v>
                </c:pt>
                <c:pt idx="4">
                  <c:v>0.14783924462304501</c:v>
                </c:pt>
                <c:pt idx="5">
                  <c:v>0.216880104704823</c:v>
                </c:pt>
                <c:pt idx="6">
                  <c:v>0.20839010284471901</c:v>
                </c:pt>
                <c:pt idx="7">
                  <c:v>-4.9169625495487299E-2</c:v>
                </c:pt>
                <c:pt idx="8">
                  <c:v>0.13030812958698099</c:v>
                </c:pt>
                <c:pt idx="9">
                  <c:v>0.183710086552129</c:v>
                </c:pt>
                <c:pt idx="10">
                  <c:v>-0.14480184243361299</c:v>
                </c:pt>
                <c:pt idx="11">
                  <c:v>-0.17638403554103901</c:v>
                </c:pt>
                <c:pt idx="12">
                  <c:v>-0.13447077647215899</c:v>
                </c:pt>
                <c:pt idx="13">
                  <c:v>-0.13291811590224101</c:v>
                </c:pt>
                <c:pt idx="14">
                  <c:v>-5.7574242807059098E-4</c:v>
                </c:pt>
                <c:pt idx="15">
                  <c:v>-0.36307781043549697</c:v>
                </c:pt>
                <c:pt idx="16">
                  <c:v>-0.28511918523390101</c:v>
                </c:pt>
                <c:pt idx="17">
                  <c:v>-1.1744281535361599E-2</c:v>
                </c:pt>
                <c:pt idx="18">
                  <c:v>-0.28259865703222298</c:v>
                </c:pt>
                <c:pt idx="19">
                  <c:v>-0.21812294559588599</c:v>
                </c:pt>
                <c:pt idx="20">
                  <c:v>-0.170303867779795</c:v>
                </c:pt>
                <c:pt idx="21">
                  <c:v>-0.12306936818238801</c:v>
                </c:pt>
                <c:pt idx="22">
                  <c:v>-7.5368200987510903E-2</c:v>
                </c:pt>
                <c:pt idx="23">
                  <c:v>-7.1229321921556399E-2</c:v>
                </c:pt>
                <c:pt idx="24">
                  <c:v>-0.2062439169651</c:v>
                </c:pt>
                <c:pt idx="25">
                  <c:v>-0.119449454186262</c:v>
                </c:pt>
                <c:pt idx="26">
                  <c:v>7.8726383015448195E-2</c:v>
                </c:pt>
                <c:pt idx="27">
                  <c:v>-1.19512867523355E-2</c:v>
                </c:pt>
                <c:pt idx="28">
                  <c:v>-3.9636738539694703E-2</c:v>
                </c:pt>
                <c:pt idx="29">
                  <c:v>4.7448385574319199E-2</c:v>
                </c:pt>
                <c:pt idx="30">
                  <c:v>0.116265989121821</c:v>
                </c:pt>
                <c:pt idx="31">
                  <c:v>8.0726774915892294E-2</c:v>
                </c:pt>
                <c:pt idx="32">
                  <c:v>3.0605952346604799E-2</c:v>
                </c:pt>
                <c:pt idx="33">
                  <c:v>-2.2641223275553899E-4</c:v>
                </c:pt>
                <c:pt idx="34">
                  <c:v>3.7953680817513602E-2</c:v>
                </c:pt>
                <c:pt idx="35">
                  <c:v>7.3527228041904202E-2</c:v>
                </c:pt>
                <c:pt idx="36">
                  <c:v>0.103929632697911</c:v>
                </c:pt>
                <c:pt idx="37">
                  <c:v>-1.7483744030347401E-2</c:v>
                </c:pt>
                <c:pt idx="38">
                  <c:v>2.7472042274448501E-2</c:v>
                </c:pt>
                <c:pt idx="39">
                  <c:v>2.26099517455121E-2</c:v>
                </c:pt>
                <c:pt idx="40">
                  <c:v>3.6962073388848798E-2</c:v>
                </c:pt>
              </c:numCache>
            </c:numRef>
          </c:yVal>
          <c:smooth val="1"/>
          <c:extLst>
            <c:ext xmlns:c16="http://schemas.microsoft.com/office/drawing/2014/chart" uri="{C3380CC4-5D6E-409C-BE32-E72D297353CC}">
              <c16:uniqueId val="{00000000-08EF-254E-9B74-A2CA7CA5C5AB}"/>
            </c:ext>
          </c:extLst>
        </c:ser>
        <c:dLbls>
          <c:showLegendKey val="0"/>
          <c:showVal val="0"/>
          <c:showCatName val="0"/>
          <c:showSerName val="0"/>
          <c:showPercent val="0"/>
          <c:showBubbleSize val="0"/>
        </c:dLbls>
        <c:axId val="865630191"/>
        <c:axId val="865628111"/>
      </c:scatterChart>
      <c:valAx>
        <c:axId val="86563019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5628111"/>
        <c:crosses val="autoZero"/>
        <c:crossBetween val="midCat"/>
      </c:valAx>
      <c:valAx>
        <c:axId val="8656281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5630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dist">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US Airways </a:t>
            </a:r>
            <a:r>
              <a:rPr lang="zh-CN" altLang="en-US" sz="900"/>
              <a:t>情感评价自相关图</a:t>
            </a:r>
            <a:endParaRPr lang="en-US" altLang="zh-CN" sz="900"/>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Sheet1!$C$1</c:f>
              <c:strCache>
                <c:ptCount val="1"/>
                <c:pt idx="0">
                  <c:v>US Airways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Sheet1!$C$2:$C$42</c:f>
              <c:numCache>
                <c:formatCode>General</c:formatCode>
                <c:ptCount val="41"/>
                <c:pt idx="0">
                  <c:v>1</c:v>
                </c:pt>
                <c:pt idx="1">
                  <c:v>-4.4361656490273398E-2</c:v>
                </c:pt>
                <c:pt idx="2">
                  <c:v>0.15698573745501401</c:v>
                </c:pt>
                <c:pt idx="3">
                  <c:v>3.95557900379232E-2</c:v>
                </c:pt>
                <c:pt idx="4">
                  <c:v>5.0608992707410198E-2</c:v>
                </c:pt>
                <c:pt idx="5">
                  <c:v>-4.7012368704822199E-2</c:v>
                </c:pt>
                <c:pt idx="6">
                  <c:v>5.2029388753920103E-2</c:v>
                </c:pt>
                <c:pt idx="7">
                  <c:v>0.146152912153624</c:v>
                </c:pt>
                <c:pt idx="8">
                  <c:v>-8.2222474420261593E-2</c:v>
                </c:pt>
                <c:pt idx="9">
                  <c:v>2.7406559950395499E-2</c:v>
                </c:pt>
                <c:pt idx="10">
                  <c:v>-8.8473936929424901E-2</c:v>
                </c:pt>
                <c:pt idx="11">
                  <c:v>-5.2026892752853101E-3</c:v>
                </c:pt>
                <c:pt idx="12">
                  <c:v>-0.10459894056942701</c:v>
                </c:pt>
                <c:pt idx="13">
                  <c:v>2.7705249570255799E-2</c:v>
                </c:pt>
                <c:pt idx="14">
                  <c:v>-0.11288928398841799</c:v>
                </c:pt>
                <c:pt idx="15">
                  <c:v>-0.221829167243669</c:v>
                </c:pt>
                <c:pt idx="16">
                  <c:v>-0.206272733440449</c:v>
                </c:pt>
                <c:pt idx="17">
                  <c:v>-4.74339930932706E-2</c:v>
                </c:pt>
                <c:pt idx="18">
                  <c:v>-4.6691732605517899E-2</c:v>
                </c:pt>
                <c:pt idx="19">
                  <c:v>-0.18992464510166701</c:v>
                </c:pt>
                <c:pt idx="20">
                  <c:v>-1.1474619056169699E-2</c:v>
                </c:pt>
                <c:pt idx="21">
                  <c:v>-0.15196881118834499</c:v>
                </c:pt>
                <c:pt idx="22">
                  <c:v>-2.2668347794310699E-2</c:v>
                </c:pt>
                <c:pt idx="23">
                  <c:v>-1.5095072548677001E-4</c:v>
                </c:pt>
                <c:pt idx="24">
                  <c:v>9.0341554215911002E-2</c:v>
                </c:pt>
                <c:pt idx="25">
                  <c:v>3.3138004721216099E-2</c:v>
                </c:pt>
                <c:pt idx="26">
                  <c:v>7.6124342899252101E-3</c:v>
                </c:pt>
                <c:pt idx="27">
                  <c:v>3.1672677662656197E-2</c:v>
                </c:pt>
                <c:pt idx="28">
                  <c:v>-9.1334581827770198E-2</c:v>
                </c:pt>
                <c:pt idx="29">
                  <c:v>-3.4876528930768397E-2</c:v>
                </c:pt>
                <c:pt idx="30">
                  <c:v>8.7830036202200507E-2</c:v>
                </c:pt>
                <c:pt idx="31">
                  <c:v>7.2263247823193405E-2</c:v>
                </c:pt>
                <c:pt idx="32">
                  <c:v>5.9926583267512698E-2</c:v>
                </c:pt>
                <c:pt idx="33">
                  <c:v>7.7818553232070806E-2</c:v>
                </c:pt>
                <c:pt idx="34">
                  <c:v>9.8699618074725104E-2</c:v>
                </c:pt>
                <c:pt idx="35">
                  <c:v>-1.23652254612903E-2</c:v>
                </c:pt>
                <c:pt idx="36">
                  <c:v>0.105324765691457</c:v>
                </c:pt>
                <c:pt idx="37">
                  <c:v>-2.8869883015798899E-2</c:v>
                </c:pt>
                <c:pt idx="38">
                  <c:v>-8.3918391905531603E-2</c:v>
                </c:pt>
                <c:pt idx="39">
                  <c:v>4.2317506628258901E-2</c:v>
                </c:pt>
                <c:pt idx="40">
                  <c:v>-7.2848650669712495E-2</c:v>
                </c:pt>
              </c:numCache>
            </c:numRef>
          </c:yVal>
          <c:smooth val="1"/>
          <c:extLst>
            <c:ext xmlns:c16="http://schemas.microsoft.com/office/drawing/2014/chart" uri="{C3380CC4-5D6E-409C-BE32-E72D297353CC}">
              <c16:uniqueId val="{00000000-773C-2341-B709-6CBF796C3441}"/>
            </c:ext>
          </c:extLst>
        </c:ser>
        <c:dLbls>
          <c:showLegendKey val="0"/>
          <c:showVal val="0"/>
          <c:showCatName val="0"/>
          <c:showSerName val="0"/>
          <c:showPercent val="0"/>
          <c:showBubbleSize val="0"/>
        </c:dLbls>
        <c:axId val="865624783"/>
        <c:axId val="865630191"/>
      </c:scatterChart>
      <c:valAx>
        <c:axId val="86562478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5630191"/>
        <c:crosses val="autoZero"/>
        <c:crossBetween val="midCat"/>
      </c:valAx>
      <c:valAx>
        <c:axId val="8656301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562478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dist">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spc="0" baseline="0">
                <a:solidFill>
                  <a:sysClr val="windowText" lastClr="000000">
                    <a:lumMod val="65000"/>
                    <a:lumOff val="35000"/>
                  </a:sysClr>
                </a:solidFill>
                <a:latin typeface="+mn-lt"/>
                <a:ea typeface="+mn-ea"/>
                <a:cs typeface="+mn-cs"/>
              </a:defRPr>
            </a:pPr>
            <a:r>
              <a:rPr lang="en-US" altLang="zh-CN" sz="900"/>
              <a:t>American</a:t>
            </a:r>
            <a:r>
              <a:rPr lang="en-US" altLang="zh-CN" sz="900" b="0" i="0" baseline="0">
                <a:effectLst/>
              </a:rPr>
              <a:t> </a:t>
            </a:r>
            <a:r>
              <a:rPr lang="zh-CN" altLang="zh-CN" sz="900" b="0" i="0" u="none" strike="noStrike" baseline="0">
                <a:effectLst/>
              </a:rPr>
              <a:t>情感评价自相关图</a:t>
            </a:r>
            <a:endParaRPr lang="zh-CN" altLang="zh-CN" sz="9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spc="0" baseline="0">
              <a:solidFill>
                <a:sysClr val="windowText" lastClr="000000">
                  <a:lumMod val="65000"/>
                  <a:lumOff val="35000"/>
                </a:sysClr>
              </a:solidFill>
              <a:latin typeface="+mn-lt"/>
              <a:ea typeface="+mn-ea"/>
              <a:cs typeface="+mn-cs"/>
            </a:defRPr>
          </a:pPr>
          <a:endParaRPr lang="zh-CN"/>
        </a:p>
      </c:txPr>
    </c:title>
    <c:autoTitleDeleted val="0"/>
    <c:plotArea>
      <c:layout/>
      <c:scatterChart>
        <c:scatterStyle val="smoothMarker"/>
        <c:varyColors val="0"/>
        <c:ser>
          <c:idx val="0"/>
          <c:order val="0"/>
          <c:tx>
            <c:strRef>
              <c:f>Sheet1!$D$1</c:f>
              <c:strCache>
                <c:ptCount val="1"/>
                <c:pt idx="0">
                  <c:v>American</c:v>
                </c:pt>
              </c:strCache>
            </c:strRef>
          </c:tx>
          <c:spPr>
            <a:ln w="19050" cap="rnd">
              <a:solidFill>
                <a:schemeClr val="tx2"/>
              </a:solidFill>
              <a:round/>
            </a:ln>
            <a:effectLst/>
          </c:spPr>
          <c:marker>
            <c:symbol val="circle"/>
            <c:size val="5"/>
            <c:spPr>
              <a:solidFill>
                <a:schemeClr val="tx2"/>
              </a:solidFill>
              <a:ln w="9525">
                <a:solidFill>
                  <a:schemeClr val="tx2"/>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Sheet1!$D$2:$D$42</c:f>
              <c:numCache>
                <c:formatCode>General</c:formatCode>
                <c:ptCount val="41"/>
                <c:pt idx="0">
                  <c:v>1</c:v>
                </c:pt>
                <c:pt idx="1">
                  <c:v>0.84521389767055799</c:v>
                </c:pt>
                <c:pt idx="2">
                  <c:v>0.72143400661469703</c:v>
                </c:pt>
                <c:pt idx="3">
                  <c:v>0.61129376028529403</c:v>
                </c:pt>
                <c:pt idx="4">
                  <c:v>0.47380734288783</c:v>
                </c:pt>
                <c:pt idx="5">
                  <c:v>0.33272956038627799</c:v>
                </c:pt>
                <c:pt idx="6">
                  <c:v>0.222106995890234</c:v>
                </c:pt>
                <c:pt idx="7">
                  <c:v>9.1612687598315798E-2</c:v>
                </c:pt>
                <c:pt idx="8">
                  <c:v>-4.6979524708465698E-2</c:v>
                </c:pt>
                <c:pt idx="9">
                  <c:v>-5.2851965297023802E-2</c:v>
                </c:pt>
                <c:pt idx="10">
                  <c:v>-5.8724405885581997E-2</c:v>
                </c:pt>
                <c:pt idx="11">
                  <c:v>-6.4596846474140199E-2</c:v>
                </c:pt>
                <c:pt idx="12">
                  <c:v>-7.0469287062698505E-2</c:v>
                </c:pt>
                <c:pt idx="13">
                  <c:v>-7.6341727651256699E-2</c:v>
                </c:pt>
                <c:pt idx="14">
                  <c:v>-8.2214168239814894E-2</c:v>
                </c:pt>
                <c:pt idx="15">
                  <c:v>-8.8086608828373103E-2</c:v>
                </c:pt>
                <c:pt idx="16">
                  <c:v>-9.3959049416931395E-2</c:v>
                </c:pt>
                <c:pt idx="17">
                  <c:v>-9.9831490005489604E-2</c:v>
                </c:pt>
                <c:pt idx="18">
                  <c:v>-0.10570393059404801</c:v>
                </c:pt>
                <c:pt idx="19">
                  <c:v>-0.11157637118260599</c:v>
                </c:pt>
                <c:pt idx="20">
                  <c:v>-0.11744881177116399</c:v>
                </c:pt>
                <c:pt idx="21">
                  <c:v>-0.12332125235972199</c:v>
                </c:pt>
                <c:pt idx="22">
                  <c:v>-0.12919369294828101</c:v>
                </c:pt>
                <c:pt idx="23">
                  <c:v>-0.13506613353683899</c:v>
                </c:pt>
                <c:pt idx="24">
                  <c:v>-0.14093857412539701</c:v>
                </c:pt>
                <c:pt idx="25">
                  <c:v>-0.146811014713955</c:v>
                </c:pt>
                <c:pt idx="26">
                  <c:v>-0.15268345530251301</c:v>
                </c:pt>
                <c:pt idx="27">
                  <c:v>-0.158555895891072</c:v>
                </c:pt>
                <c:pt idx="28">
                  <c:v>-0.16442833647963001</c:v>
                </c:pt>
                <c:pt idx="29">
                  <c:v>-0.170300777068188</c:v>
                </c:pt>
                <c:pt idx="30">
                  <c:v>-0.17617321765674601</c:v>
                </c:pt>
                <c:pt idx="31">
                  <c:v>-0.182045658245304</c:v>
                </c:pt>
                <c:pt idx="32">
                  <c:v>-0.18791809883386301</c:v>
                </c:pt>
                <c:pt idx="33">
                  <c:v>-0.193790539422421</c:v>
                </c:pt>
                <c:pt idx="34">
                  <c:v>-0.16509689514544401</c:v>
                </c:pt>
                <c:pt idx="35">
                  <c:v>-0.143223139412437</c:v>
                </c:pt>
                <c:pt idx="36">
                  <c:v>-0.121401232806728</c:v>
                </c:pt>
                <c:pt idx="37">
                  <c:v>-9.6696514723233595E-2</c:v>
                </c:pt>
                <c:pt idx="38">
                  <c:v>-7.1053327435639996E-2</c:v>
                </c:pt>
                <c:pt idx="39">
                  <c:v>-4.8168513720315997E-2</c:v>
                </c:pt>
                <c:pt idx="40">
                  <c:v>-2.2547794387885001E-2</c:v>
                </c:pt>
              </c:numCache>
            </c:numRef>
          </c:yVal>
          <c:smooth val="1"/>
          <c:extLst>
            <c:ext xmlns:c16="http://schemas.microsoft.com/office/drawing/2014/chart" uri="{C3380CC4-5D6E-409C-BE32-E72D297353CC}">
              <c16:uniqueId val="{00000000-4631-894E-9E51-005FF06E6D5F}"/>
            </c:ext>
          </c:extLst>
        </c:ser>
        <c:dLbls>
          <c:showLegendKey val="0"/>
          <c:showVal val="0"/>
          <c:showCatName val="0"/>
          <c:showSerName val="0"/>
          <c:showPercent val="0"/>
          <c:showBubbleSize val="0"/>
        </c:dLbls>
        <c:axId val="861467087"/>
        <c:axId val="861466671"/>
      </c:scatterChart>
      <c:valAx>
        <c:axId val="86146708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466671"/>
        <c:crosses val="autoZero"/>
        <c:crossBetween val="midCat"/>
      </c:valAx>
      <c:valAx>
        <c:axId val="8614666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46708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Southwest </a:t>
            </a:r>
            <a:r>
              <a:rPr lang="zh-CN" altLang="zh-CN" sz="900" b="0" i="0" u="none" strike="noStrike" baseline="0">
                <a:effectLst/>
              </a:rPr>
              <a:t>情感评价自相关图</a:t>
            </a:r>
            <a:endParaRPr lang="en-US" altLang="zh-CN" sz="900"/>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Sheet1!$E$1</c:f>
              <c:strCache>
                <c:ptCount val="1"/>
                <c:pt idx="0">
                  <c:v>Southwest</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Sheet1!$E$2:$E$42</c:f>
              <c:numCache>
                <c:formatCode>General</c:formatCode>
                <c:ptCount val="41"/>
                <c:pt idx="0">
                  <c:v>1</c:v>
                </c:pt>
                <c:pt idx="1">
                  <c:v>0.34918313921175398</c:v>
                </c:pt>
                <c:pt idx="2">
                  <c:v>0.30231576785716402</c:v>
                </c:pt>
                <c:pt idx="3">
                  <c:v>0.25871242723063798</c:v>
                </c:pt>
                <c:pt idx="4">
                  <c:v>0.21558225502046499</c:v>
                </c:pt>
                <c:pt idx="5">
                  <c:v>0.10377782604334</c:v>
                </c:pt>
                <c:pt idx="6">
                  <c:v>-3.3860364940471802E-2</c:v>
                </c:pt>
                <c:pt idx="7">
                  <c:v>-6.1835544566418203E-2</c:v>
                </c:pt>
                <c:pt idx="8">
                  <c:v>-1.17525807494186E-2</c:v>
                </c:pt>
                <c:pt idx="9">
                  <c:v>-0.17963969028544</c:v>
                </c:pt>
                <c:pt idx="10">
                  <c:v>-0.175935141455764</c:v>
                </c:pt>
                <c:pt idx="11">
                  <c:v>-0.220199505865905</c:v>
                </c:pt>
                <c:pt idx="12">
                  <c:v>-0.262426081558644</c:v>
                </c:pt>
                <c:pt idx="13">
                  <c:v>-0.24773720673404601</c:v>
                </c:pt>
                <c:pt idx="14">
                  <c:v>-0.23452718624159599</c:v>
                </c:pt>
                <c:pt idx="15">
                  <c:v>-0.26232565429120902</c:v>
                </c:pt>
                <c:pt idx="16">
                  <c:v>-0.236818523193631</c:v>
                </c:pt>
                <c:pt idx="17">
                  <c:v>-0.10261751135461</c:v>
                </c:pt>
                <c:pt idx="18">
                  <c:v>-0.19249997954133499</c:v>
                </c:pt>
                <c:pt idx="19">
                  <c:v>-0.27366876296238402</c:v>
                </c:pt>
                <c:pt idx="20">
                  <c:v>-7.0967713044734496E-2</c:v>
                </c:pt>
                <c:pt idx="21">
                  <c:v>2.3216466980892701E-3</c:v>
                </c:pt>
                <c:pt idx="22">
                  <c:v>3.8674257956447702E-2</c:v>
                </c:pt>
                <c:pt idx="23">
                  <c:v>-7.0180525330901397E-2</c:v>
                </c:pt>
                <c:pt idx="24">
                  <c:v>7.3493256319834305E-2</c:v>
                </c:pt>
                <c:pt idx="25">
                  <c:v>0.200452951776004</c:v>
                </c:pt>
                <c:pt idx="26">
                  <c:v>0.16756147433718299</c:v>
                </c:pt>
                <c:pt idx="27">
                  <c:v>0.15127535503162101</c:v>
                </c:pt>
                <c:pt idx="28">
                  <c:v>0.23851730653389799</c:v>
                </c:pt>
                <c:pt idx="29">
                  <c:v>0.119756070819883</c:v>
                </c:pt>
                <c:pt idx="30">
                  <c:v>0.1160399703287</c:v>
                </c:pt>
                <c:pt idx="31">
                  <c:v>5.82867539741814E-4</c:v>
                </c:pt>
                <c:pt idx="32">
                  <c:v>-2.0204075378178799E-2</c:v>
                </c:pt>
                <c:pt idx="33">
                  <c:v>5.41859294212287E-3</c:v>
                </c:pt>
                <c:pt idx="34">
                  <c:v>6.6304015259902897E-3</c:v>
                </c:pt>
                <c:pt idx="35">
                  <c:v>-5.02175401736214E-2</c:v>
                </c:pt>
                <c:pt idx="36">
                  <c:v>-1.77706647921002E-2</c:v>
                </c:pt>
                <c:pt idx="37">
                  <c:v>-3.1163444624474599E-2</c:v>
                </c:pt>
                <c:pt idx="38">
                  <c:v>2.6269144645346399E-2</c:v>
                </c:pt>
                <c:pt idx="39">
                  <c:v>-4.3437733439409499E-3</c:v>
                </c:pt>
                <c:pt idx="40">
                  <c:v>-0.115873241389399</c:v>
                </c:pt>
              </c:numCache>
            </c:numRef>
          </c:yVal>
          <c:smooth val="1"/>
          <c:extLst>
            <c:ext xmlns:c16="http://schemas.microsoft.com/office/drawing/2014/chart" uri="{C3380CC4-5D6E-409C-BE32-E72D297353CC}">
              <c16:uniqueId val="{00000000-7EB2-7447-B8B5-504ADC1695B0}"/>
            </c:ext>
          </c:extLst>
        </c:ser>
        <c:dLbls>
          <c:showLegendKey val="0"/>
          <c:showVal val="0"/>
          <c:showCatName val="0"/>
          <c:showSerName val="0"/>
          <c:showPercent val="0"/>
          <c:showBubbleSize val="0"/>
        </c:dLbls>
        <c:axId val="861480815"/>
        <c:axId val="861474159"/>
      </c:scatterChart>
      <c:valAx>
        <c:axId val="86148081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474159"/>
        <c:crosses val="autoZero"/>
        <c:crossBetween val="midCat"/>
      </c:valAx>
      <c:valAx>
        <c:axId val="86147415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148081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dist">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Delta</a:t>
            </a:r>
            <a:r>
              <a:rPr lang="en-US" altLang="zh-CN" sz="900" baseline="0"/>
              <a:t> </a:t>
            </a:r>
            <a:r>
              <a:rPr lang="zh-CN" altLang="zh-CN" sz="900" b="0" i="0" u="none" strike="noStrike" baseline="0">
                <a:effectLst/>
              </a:rPr>
              <a:t>情感评价自相关图</a:t>
            </a:r>
            <a:endParaRPr lang="en-US" altLang="zh-CN" sz="900"/>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Sheet1!$F$1</c:f>
              <c:strCache>
                <c:ptCount val="1"/>
                <c:pt idx="0">
                  <c:v>Delta</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Sheet1!$F$2:$F$42</c:f>
              <c:numCache>
                <c:formatCode>General</c:formatCode>
                <c:ptCount val="41"/>
                <c:pt idx="0">
                  <c:v>1</c:v>
                </c:pt>
                <c:pt idx="1">
                  <c:v>8.3088984853191702E-2</c:v>
                </c:pt>
                <c:pt idx="2">
                  <c:v>9.2078653348362002E-2</c:v>
                </c:pt>
                <c:pt idx="3">
                  <c:v>4.6072407902976301E-2</c:v>
                </c:pt>
                <c:pt idx="4">
                  <c:v>2.60816494670723E-3</c:v>
                </c:pt>
                <c:pt idx="5">
                  <c:v>-8.9542059785157502E-2</c:v>
                </c:pt>
                <c:pt idx="6">
                  <c:v>2.4773779864631202E-3</c:v>
                </c:pt>
                <c:pt idx="7">
                  <c:v>5.4281037356680398E-2</c:v>
                </c:pt>
                <c:pt idx="8">
                  <c:v>-3.4586857519450502E-2</c:v>
                </c:pt>
                <c:pt idx="9">
                  <c:v>8.7774409540086404E-3</c:v>
                </c:pt>
                <c:pt idx="10">
                  <c:v>0.14893175024696201</c:v>
                </c:pt>
                <c:pt idx="11">
                  <c:v>0.15116713088884001</c:v>
                </c:pt>
                <c:pt idx="12">
                  <c:v>-0.164964285337872</c:v>
                </c:pt>
                <c:pt idx="13">
                  <c:v>-9.6283933307899194E-2</c:v>
                </c:pt>
                <c:pt idx="14">
                  <c:v>1.09617081410646E-2</c:v>
                </c:pt>
                <c:pt idx="15">
                  <c:v>-0.156223616315597</c:v>
                </c:pt>
                <c:pt idx="16">
                  <c:v>-8.3400990484033599E-2</c:v>
                </c:pt>
                <c:pt idx="17">
                  <c:v>1.0340792277301499E-2</c:v>
                </c:pt>
                <c:pt idx="18">
                  <c:v>0.20665094441602</c:v>
                </c:pt>
                <c:pt idx="19">
                  <c:v>-6.4109703656522299E-2</c:v>
                </c:pt>
                <c:pt idx="20">
                  <c:v>3.7201201568448097E-2</c:v>
                </c:pt>
                <c:pt idx="21">
                  <c:v>-0.18533822481348899</c:v>
                </c:pt>
                <c:pt idx="22">
                  <c:v>-0.114925767437329</c:v>
                </c:pt>
                <c:pt idx="23">
                  <c:v>-0.13682171742433999</c:v>
                </c:pt>
                <c:pt idx="24">
                  <c:v>-4.4017244901242501E-2</c:v>
                </c:pt>
                <c:pt idx="25">
                  <c:v>3.7364552211234803E-2</c:v>
                </c:pt>
                <c:pt idx="26">
                  <c:v>-0.15041422771167801</c:v>
                </c:pt>
                <c:pt idx="27">
                  <c:v>5.1523609219024402E-4</c:v>
                </c:pt>
                <c:pt idx="28">
                  <c:v>9.6576932026189999E-2</c:v>
                </c:pt>
                <c:pt idx="29">
                  <c:v>5.1908624380081203E-3</c:v>
                </c:pt>
                <c:pt idx="30">
                  <c:v>-8.7266687433399104E-3</c:v>
                </c:pt>
                <c:pt idx="31">
                  <c:v>-6.3966757696903104E-2</c:v>
                </c:pt>
                <c:pt idx="32">
                  <c:v>-9.83349318737467E-2</c:v>
                </c:pt>
                <c:pt idx="33">
                  <c:v>-5.61696288185623E-2</c:v>
                </c:pt>
                <c:pt idx="34">
                  <c:v>-1.4894602883655E-2</c:v>
                </c:pt>
                <c:pt idx="35">
                  <c:v>-9.29905280945874E-3</c:v>
                </c:pt>
                <c:pt idx="36">
                  <c:v>6.7887392448804804E-2</c:v>
                </c:pt>
                <c:pt idx="37">
                  <c:v>-2.6535034724630601E-2</c:v>
                </c:pt>
                <c:pt idx="38">
                  <c:v>4.7746011969573197E-2</c:v>
                </c:pt>
                <c:pt idx="39">
                  <c:v>1.1826065363691501E-2</c:v>
                </c:pt>
                <c:pt idx="40">
                  <c:v>-2.3189341191810601E-2</c:v>
                </c:pt>
              </c:numCache>
            </c:numRef>
          </c:yVal>
          <c:smooth val="1"/>
          <c:extLst>
            <c:ext xmlns:c16="http://schemas.microsoft.com/office/drawing/2014/chart" uri="{C3380CC4-5D6E-409C-BE32-E72D297353CC}">
              <c16:uniqueId val="{00000000-A72E-DA45-B748-C467D9BDF146}"/>
            </c:ext>
          </c:extLst>
        </c:ser>
        <c:dLbls>
          <c:showLegendKey val="0"/>
          <c:showVal val="0"/>
          <c:showCatName val="0"/>
          <c:showSerName val="0"/>
          <c:showPercent val="0"/>
          <c:showBubbleSize val="0"/>
        </c:dLbls>
        <c:axId val="860194927"/>
        <c:axId val="860184111"/>
      </c:scatterChart>
      <c:valAx>
        <c:axId val="86019492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84111"/>
        <c:crosses val="autoZero"/>
        <c:crossBetween val="midCat"/>
      </c:valAx>
      <c:valAx>
        <c:axId val="8601841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94927"/>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r>
              <a:rPr lang="en-US" altLang="zh-CN" sz="900"/>
              <a:t>Virgin America </a:t>
            </a:r>
            <a:r>
              <a:rPr lang="zh-CN" altLang="zh-CN" sz="900" b="0" i="0" u="none" strike="noStrike" baseline="0">
                <a:effectLst/>
              </a:rPr>
              <a:t>情感评价自相关图</a:t>
            </a:r>
            <a:endParaRPr lang="en-US" altLang="zh-CN" sz="900"/>
          </a:p>
        </c:rich>
      </c:tx>
      <c:overlay val="0"/>
      <c:spPr>
        <a:noFill/>
        <a:ln>
          <a:noFill/>
        </a:ln>
        <a:effectLst/>
      </c:spPr>
      <c:txPr>
        <a:bodyPr rot="0" spcFirstLastPara="1" vertOverflow="ellipsis" vert="horz" wrap="square" anchor="ctr" anchorCtr="1"/>
        <a:lstStyle/>
        <a:p>
          <a:pPr>
            <a:defRPr sz="9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Sheet1!$G$1</c:f>
              <c:strCache>
                <c:ptCount val="1"/>
                <c:pt idx="0">
                  <c:v>Virgin America</c:v>
                </c:pt>
              </c:strCache>
            </c:strRef>
          </c:tx>
          <c:spPr>
            <a:ln w="19050" cap="rnd">
              <a:solidFill>
                <a:srgbClr val="7030A0"/>
              </a:solidFill>
              <a:round/>
            </a:ln>
            <a:effectLst/>
          </c:spPr>
          <c:marker>
            <c:symbol val="circle"/>
            <c:size val="5"/>
            <c:spPr>
              <a:solidFill>
                <a:srgbClr val="7030A0"/>
              </a:solidFill>
              <a:ln w="9525">
                <a:solidFill>
                  <a:schemeClr val="accent1"/>
                </a:solidFill>
              </a:ln>
              <a:effectLst/>
            </c:spPr>
          </c:marker>
          <c:xVal>
            <c:numRef>
              <c:f>Sheet1!$A$2:$A$42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Sheet1!$G$2:$G$42</c:f>
              <c:numCache>
                <c:formatCode>General</c:formatCode>
                <c:ptCount val="41"/>
                <c:pt idx="0">
                  <c:v>1</c:v>
                </c:pt>
                <c:pt idx="1">
                  <c:v>-6.4090665030411401E-2</c:v>
                </c:pt>
                <c:pt idx="2">
                  <c:v>4.7199381512685698E-2</c:v>
                </c:pt>
                <c:pt idx="3">
                  <c:v>-1.4967765745732799E-2</c:v>
                </c:pt>
                <c:pt idx="4">
                  <c:v>-9.8140635670966994E-2</c:v>
                </c:pt>
                <c:pt idx="5">
                  <c:v>-0.15488491223454101</c:v>
                </c:pt>
                <c:pt idx="6">
                  <c:v>-8.1392305135799897E-2</c:v>
                </c:pt>
                <c:pt idx="7">
                  <c:v>2.4587522037649999E-3</c:v>
                </c:pt>
                <c:pt idx="8">
                  <c:v>-0.11974362903565899</c:v>
                </c:pt>
                <c:pt idx="9">
                  <c:v>0.106769596992487</c:v>
                </c:pt>
                <c:pt idx="10">
                  <c:v>-7.5312571057570707E-2</c:v>
                </c:pt>
                <c:pt idx="11">
                  <c:v>7.0747060083319102E-2</c:v>
                </c:pt>
                <c:pt idx="12">
                  <c:v>-2.8404946206263201E-2</c:v>
                </c:pt>
                <c:pt idx="13">
                  <c:v>-6.3143973442399498E-2</c:v>
                </c:pt>
                <c:pt idx="14">
                  <c:v>-5.2057718561559201E-3</c:v>
                </c:pt>
                <c:pt idx="15">
                  <c:v>2.1637592706336001E-2</c:v>
                </c:pt>
                <c:pt idx="16">
                  <c:v>5.1699036681113801E-2</c:v>
                </c:pt>
                <c:pt idx="17">
                  <c:v>-3.44192504199703E-2</c:v>
                </c:pt>
                <c:pt idx="18">
                  <c:v>3.7815224403274901E-2</c:v>
                </c:pt>
                <c:pt idx="19">
                  <c:v>-1.70867581301785E-2</c:v>
                </c:pt>
                <c:pt idx="20">
                  <c:v>-1.9377121317517901E-2</c:v>
                </c:pt>
                <c:pt idx="21">
                  <c:v>-1.5990835266463499E-2</c:v>
                </c:pt>
                <c:pt idx="22">
                  <c:v>-6.5081890892445496E-2</c:v>
                </c:pt>
                <c:pt idx="23">
                  <c:v>0.15751083508173599</c:v>
                </c:pt>
                <c:pt idx="24">
                  <c:v>-9.0170026911340601E-2</c:v>
                </c:pt>
                <c:pt idx="25">
                  <c:v>5.4493203159998997E-2</c:v>
                </c:pt>
                <c:pt idx="26">
                  <c:v>-0.229409462813461</c:v>
                </c:pt>
                <c:pt idx="27">
                  <c:v>-9.7782758225185007E-2</c:v>
                </c:pt>
                <c:pt idx="28">
                  <c:v>-0.111171336923424</c:v>
                </c:pt>
                <c:pt idx="29">
                  <c:v>4.5936139559002498E-2</c:v>
                </c:pt>
                <c:pt idx="30">
                  <c:v>7.5343635773900006E-2</c:v>
                </c:pt>
                <c:pt idx="31">
                  <c:v>7.9337996877006697E-4</c:v>
                </c:pt>
                <c:pt idx="32">
                  <c:v>0.16840306822113099</c:v>
                </c:pt>
                <c:pt idx="33">
                  <c:v>0.137446700848181</c:v>
                </c:pt>
                <c:pt idx="34">
                  <c:v>4.95987217905281E-2</c:v>
                </c:pt>
                <c:pt idx="35">
                  <c:v>-6.4408485296936394E-2</c:v>
                </c:pt>
                <c:pt idx="36">
                  <c:v>5.3863935820660902E-2</c:v>
                </c:pt>
                <c:pt idx="37">
                  <c:v>-0.15496042273906599</c:v>
                </c:pt>
                <c:pt idx="38">
                  <c:v>-2.4223814187143099E-2</c:v>
                </c:pt>
                <c:pt idx="39">
                  <c:v>6.6345523029587697E-2</c:v>
                </c:pt>
                <c:pt idx="40">
                  <c:v>-1.86924492978452E-2</c:v>
                </c:pt>
              </c:numCache>
            </c:numRef>
          </c:yVal>
          <c:smooth val="1"/>
          <c:extLst>
            <c:ext xmlns:c16="http://schemas.microsoft.com/office/drawing/2014/chart" uri="{C3380CC4-5D6E-409C-BE32-E72D297353CC}">
              <c16:uniqueId val="{00000000-FAC8-4440-B5CE-01EB2D2ED3A7}"/>
            </c:ext>
          </c:extLst>
        </c:ser>
        <c:dLbls>
          <c:showLegendKey val="0"/>
          <c:showVal val="0"/>
          <c:showCatName val="0"/>
          <c:showSerName val="0"/>
          <c:showPercent val="0"/>
          <c:showBubbleSize val="0"/>
        </c:dLbls>
        <c:axId val="857636399"/>
        <c:axId val="857632655"/>
      </c:scatterChart>
      <c:valAx>
        <c:axId val="8576363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57632655"/>
        <c:crosses val="autoZero"/>
        <c:crossBetween val="midCat"/>
      </c:valAx>
      <c:valAx>
        <c:axId val="8576326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57636399"/>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altLang="zh-CN" sz="1200"/>
              <a:t>United </a:t>
            </a:r>
            <a:r>
              <a:rPr lang="zh-CN" altLang="en-US" sz="1200"/>
              <a:t>两种算法预测值与实际值比较</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scatterChart>
        <c:scatterStyle val="smoothMarker"/>
        <c:varyColors val="0"/>
        <c:ser>
          <c:idx val="0"/>
          <c:order val="0"/>
          <c:tx>
            <c:strRef>
              <c:f>Sheet2!$B$1</c:f>
              <c:strCache>
                <c:ptCount val="1"/>
                <c:pt idx="0">
                  <c:v>United</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Sheet2!$B$2:$B$42</c:f>
              <c:numCache>
                <c:formatCode>0.0000_ </c:formatCode>
                <c:ptCount val="41"/>
                <c:pt idx="0">
                  <c:v>1</c:v>
                </c:pt>
                <c:pt idx="1">
                  <c:v>1.6667000000000001</c:v>
                </c:pt>
                <c:pt idx="2">
                  <c:v>2</c:v>
                </c:pt>
                <c:pt idx="3">
                  <c:v>1.9109</c:v>
                </c:pt>
                <c:pt idx="4">
                  <c:v>1.8649</c:v>
                </c:pt>
                <c:pt idx="5">
                  <c:v>2.0693000000000001</c:v>
                </c:pt>
                <c:pt idx="6">
                  <c:v>1.4888999999999999</c:v>
                </c:pt>
                <c:pt idx="7">
                  <c:v>2</c:v>
                </c:pt>
                <c:pt idx="8">
                  <c:v>1.9803999999999999</c:v>
                </c:pt>
                <c:pt idx="9">
                  <c:v>1.7381</c:v>
                </c:pt>
                <c:pt idx="10">
                  <c:v>1.8836999999999999</c:v>
                </c:pt>
                <c:pt idx="11">
                  <c:v>2.4712999999999998</c:v>
                </c:pt>
                <c:pt idx="12">
                  <c:v>1.9818</c:v>
                </c:pt>
                <c:pt idx="13">
                  <c:v>2.1667000000000001</c:v>
                </c:pt>
                <c:pt idx="14">
                  <c:v>1.8772</c:v>
                </c:pt>
                <c:pt idx="15">
                  <c:v>2.0886</c:v>
                </c:pt>
                <c:pt idx="16">
                  <c:v>2.5625</c:v>
                </c:pt>
                <c:pt idx="17">
                  <c:v>1.6541999999999999</c:v>
                </c:pt>
                <c:pt idx="18">
                  <c:v>2.1831</c:v>
                </c:pt>
                <c:pt idx="19">
                  <c:v>2.234</c:v>
                </c:pt>
                <c:pt idx="20">
                  <c:v>1.8923000000000001</c:v>
                </c:pt>
                <c:pt idx="21">
                  <c:v>2.1080999999999999</c:v>
                </c:pt>
                <c:pt idx="22">
                  <c:v>1.9451000000000001</c:v>
                </c:pt>
                <c:pt idx="23">
                  <c:v>1.8673</c:v>
                </c:pt>
                <c:pt idx="24">
                  <c:v>2.1934999999999998</c:v>
                </c:pt>
                <c:pt idx="25">
                  <c:v>2.1524999999999999</c:v>
                </c:pt>
                <c:pt idx="26">
                  <c:v>1.5651999999999999</c:v>
                </c:pt>
                <c:pt idx="27">
                  <c:v>1.7556</c:v>
                </c:pt>
                <c:pt idx="28">
                  <c:v>1.9158999999999999</c:v>
                </c:pt>
                <c:pt idx="29">
                  <c:v>1.6073999999999999</c:v>
                </c:pt>
                <c:pt idx="30">
                  <c:v>1.6667000000000001</c:v>
                </c:pt>
                <c:pt idx="31">
                  <c:v>1.4478</c:v>
                </c:pt>
                <c:pt idx="32">
                  <c:v>1.7868999999999999</c:v>
                </c:pt>
                <c:pt idx="33">
                  <c:v>1.8234999999999999</c:v>
                </c:pt>
                <c:pt idx="34">
                  <c:v>1.7662</c:v>
                </c:pt>
                <c:pt idx="35">
                  <c:v>1.6716</c:v>
                </c:pt>
                <c:pt idx="36">
                  <c:v>1.4486000000000001</c:v>
                </c:pt>
                <c:pt idx="37">
                  <c:v>1.9474</c:v>
                </c:pt>
                <c:pt idx="38">
                  <c:v>1.7603</c:v>
                </c:pt>
                <c:pt idx="39">
                  <c:v>1.8188</c:v>
                </c:pt>
                <c:pt idx="40">
                  <c:v>1.7333000000000001</c:v>
                </c:pt>
              </c:numCache>
            </c:numRef>
          </c:yVal>
          <c:smooth val="1"/>
          <c:extLst>
            <c:ext xmlns:c16="http://schemas.microsoft.com/office/drawing/2014/chart" uri="{C3380CC4-5D6E-409C-BE32-E72D297353CC}">
              <c16:uniqueId val="{00000000-DBBA-C846-85D6-B198700B8C91}"/>
            </c:ext>
          </c:extLst>
        </c:ser>
        <c:ser>
          <c:idx val="1"/>
          <c:order val="1"/>
          <c:tx>
            <c:strRef>
              <c:f>Sheet2!$I$1</c:f>
              <c:strCache>
                <c:ptCount val="1"/>
                <c:pt idx="0">
                  <c:v>United Incre/Decre Pridct</c:v>
                </c:pt>
              </c:strCache>
            </c:strRef>
          </c:tx>
          <c:spPr>
            <a:ln w="19050" cap="rnd">
              <a:solidFill>
                <a:schemeClr val="accent2"/>
              </a:solidFill>
              <a:prstDash val="sysDot"/>
              <a:round/>
            </a:ln>
            <a:effectLst/>
          </c:spPr>
          <c:marker>
            <c:symbol val="triangle"/>
            <c:size val="5"/>
            <c:spPr>
              <a:solidFill>
                <a:schemeClr val="accent2"/>
              </a:solidFill>
              <a:ln w="9525">
                <a:solidFill>
                  <a:schemeClr val="accent2"/>
                </a:solidFill>
                <a:prstDash val="sysDash"/>
              </a:ln>
              <a:effectLst/>
            </c:spPr>
          </c:marker>
          <c:xVal>
            <c:numRef>
              <c:f>Sheet2!$A$2:$A$42</c:f>
              <c:numCache>
                <c:formatCode>General</c:formatCode>
                <c:ptCount val="4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numCache>
            </c:numRef>
          </c:xVal>
          <c:yVal>
            <c:numRef>
              <c:f>Sheet2!$I$2:$I$42</c:f>
              <c:numCache>
                <c:formatCode>General</c:formatCode>
                <c:ptCount val="41"/>
                <c:pt idx="0">
                  <c:v>0.71921937122472901</c:v>
                </c:pt>
                <c:pt idx="1">
                  <c:v>1.8757462566712999</c:v>
                </c:pt>
                <c:pt idx="2">
                  <c:v>1.6760529265355499</c:v>
                </c:pt>
                <c:pt idx="3">
                  <c:v>1.4136110150223999</c:v>
                </c:pt>
                <c:pt idx="4">
                  <c:v>1.6997794121575101</c:v>
                </c:pt>
                <c:pt idx="5">
                  <c:v>2.7886941850876701</c:v>
                </c:pt>
                <c:pt idx="6">
                  <c:v>0.75279597332555503</c:v>
                </c:pt>
                <c:pt idx="7">
                  <c:v>2.4475402236625698</c:v>
                </c:pt>
                <c:pt idx="8">
                  <c:v>2.3161073279799602</c:v>
                </c:pt>
                <c:pt idx="9">
                  <c:v>1.42567972583387</c:v>
                </c:pt>
                <c:pt idx="10">
                  <c:v>1.5399256132872201</c:v>
                </c:pt>
                <c:pt idx="11">
                  <c:v>2.7007819253310501</c:v>
                </c:pt>
                <c:pt idx="12">
                  <c:v>1.98420490733619</c:v>
                </c:pt>
                <c:pt idx="13">
                  <c:v>1.7279529579953199</c:v>
                </c:pt>
                <c:pt idx="14">
                  <c:v>2.3736747036305701</c:v>
                </c:pt>
                <c:pt idx="15">
                  <c:v>2.5989017943861299</c:v>
                </c:pt>
                <c:pt idx="16">
                  <c:v>2.3990613816799402</c:v>
                </c:pt>
                <c:pt idx="17">
                  <c:v>1.8618483268791599</c:v>
                </c:pt>
                <c:pt idx="18">
                  <c:v>2.66364259363962</c:v>
                </c:pt>
                <c:pt idx="19">
                  <c:v>1.9485081375236399</c:v>
                </c:pt>
                <c:pt idx="20">
                  <c:v>1.99313722062393</c:v>
                </c:pt>
                <c:pt idx="21">
                  <c:v>1.42507854610101</c:v>
                </c:pt>
                <c:pt idx="22">
                  <c:v>1.7054548130889999</c:v>
                </c:pt>
                <c:pt idx="23">
                  <c:v>2.3547470622804498</c:v>
                </c:pt>
                <c:pt idx="24">
                  <c:v>1.52302110707514</c:v>
                </c:pt>
                <c:pt idx="25">
                  <c:v>1.9734617370876</c:v>
                </c:pt>
                <c:pt idx="26">
                  <c:v>1.2962331131939799</c:v>
                </c:pt>
                <c:pt idx="27">
                  <c:v>1.2232543313883499</c:v>
                </c:pt>
                <c:pt idx="28">
                  <c:v>2.77062956817878</c:v>
                </c:pt>
                <c:pt idx="29">
                  <c:v>1.76109976211664</c:v>
                </c:pt>
                <c:pt idx="30">
                  <c:v>1.7318686910226999</c:v>
                </c:pt>
                <c:pt idx="31">
                  <c:v>1.2843316420781199</c:v>
                </c:pt>
                <c:pt idx="32">
                  <c:v>1.5784365433102101</c:v>
                </c:pt>
                <c:pt idx="33">
                  <c:v>2.0148283749042699</c:v>
                </c:pt>
                <c:pt idx="34">
                  <c:v>2.1739356796859099</c:v>
                </c:pt>
                <c:pt idx="35">
                  <c:v>1.48172663339157</c:v>
                </c:pt>
                <c:pt idx="36">
                  <c:v>1.8397936165536299</c:v>
                </c:pt>
                <c:pt idx="37">
                  <c:v>1.4692570383494901</c:v>
                </c:pt>
                <c:pt idx="38">
                  <c:v>2.1148054065014401</c:v>
                </c:pt>
                <c:pt idx="39">
                  <c:v>1.9517634395813299</c:v>
                </c:pt>
                <c:pt idx="40">
                  <c:v>2.6054075920976798</c:v>
                </c:pt>
              </c:numCache>
            </c:numRef>
          </c:yVal>
          <c:smooth val="1"/>
          <c:extLst>
            <c:ext xmlns:c16="http://schemas.microsoft.com/office/drawing/2014/chart" uri="{C3380CC4-5D6E-409C-BE32-E72D297353CC}">
              <c16:uniqueId val="{00000001-DBBA-C846-85D6-B198700B8C91}"/>
            </c:ext>
          </c:extLst>
        </c:ser>
        <c:ser>
          <c:idx val="2"/>
          <c:order val="2"/>
          <c:tx>
            <c:strRef>
              <c:f>Sheet2!$P$1</c:f>
              <c:strCache>
                <c:ptCount val="1"/>
                <c:pt idx="0">
                  <c:v>United Online Predict</c:v>
                </c:pt>
              </c:strCache>
            </c:strRef>
          </c:tx>
          <c:spPr>
            <a:ln w="19050" cap="rnd">
              <a:solidFill>
                <a:schemeClr val="accent3"/>
              </a:solidFill>
              <a:prstDash val="sysDash"/>
              <a:round/>
            </a:ln>
            <a:effectLst/>
          </c:spPr>
          <c:marker>
            <c:symbol val="x"/>
            <c:size val="5"/>
            <c:spPr>
              <a:noFill/>
              <a:ln w="9525">
                <a:solidFill>
                  <a:schemeClr val="accent3"/>
                </a:solidFill>
                <a:prstDash val="sysDash"/>
              </a:ln>
              <a:effectLst/>
            </c:spPr>
          </c:marker>
          <c:yVal>
            <c:numRef>
              <c:f>Sheet2!$P$2:$P$42</c:f>
              <c:numCache>
                <c:formatCode>General</c:formatCode>
                <c:ptCount val="41"/>
                <c:pt idx="0">
                  <c:v>0.52394347651196804</c:v>
                </c:pt>
                <c:pt idx="1">
                  <c:v>2.01654296763162</c:v>
                </c:pt>
                <c:pt idx="2">
                  <c:v>2.36239909224303</c:v>
                </c:pt>
                <c:pt idx="3">
                  <c:v>2.20237168171818</c:v>
                </c:pt>
                <c:pt idx="4">
                  <c:v>1.2585324326315901</c:v>
                </c:pt>
                <c:pt idx="5">
                  <c:v>1.8630406571773299</c:v>
                </c:pt>
                <c:pt idx="6">
                  <c:v>1.9998429324849401</c:v>
                </c:pt>
                <c:pt idx="7">
                  <c:v>2.5858797657282202</c:v>
                </c:pt>
                <c:pt idx="8">
                  <c:v>1.0413361587993699</c:v>
                </c:pt>
                <c:pt idx="9">
                  <c:v>2.8740667000698998</c:v>
                </c:pt>
                <c:pt idx="10">
                  <c:v>3.27046365907196</c:v>
                </c:pt>
                <c:pt idx="11">
                  <c:v>2.8491240947404202</c:v>
                </c:pt>
                <c:pt idx="12">
                  <c:v>2.4080793078677698</c:v>
                </c:pt>
                <c:pt idx="13">
                  <c:v>1.89694482472256</c:v>
                </c:pt>
                <c:pt idx="14">
                  <c:v>1.2547424256851001</c:v>
                </c:pt>
                <c:pt idx="15">
                  <c:v>1.5537205124182001</c:v>
                </c:pt>
                <c:pt idx="16">
                  <c:v>2.8443663215149102</c:v>
                </c:pt>
                <c:pt idx="17">
                  <c:v>2.15899923611628</c:v>
                </c:pt>
                <c:pt idx="18">
                  <c:v>2.9007823932970198</c:v>
                </c:pt>
                <c:pt idx="19">
                  <c:v>3.2311523023798099</c:v>
                </c:pt>
                <c:pt idx="20">
                  <c:v>2.14616986013817</c:v>
                </c:pt>
                <c:pt idx="21">
                  <c:v>2.6864463032111998</c:v>
                </c:pt>
                <c:pt idx="22">
                  <c:v>0.442631780304369</c:v>
                </c:pt>
                <c:pt idx="23">
                  <c:v>1.3925108153202801</c:v>
                </c:pt>
                <c:pt idx="24">
                  <c:v>2.5339495142019399</c:v>
                </c:pt>
                <c:pt idx="25">
                  <c:v>2.55475260793982</c:v>
                </c:pt>
                <c:pt idx="26">
                  <c:v>0.52047019738615397</c:v>
                </c:pt>
                <c:pt idx="27">
                  <c:v>1.9321257304633901</c:v>
                </c:pt>
                <c:pt idx="28">
                  <c:v>1.4150804081558199</c:v>
                </c:pt>
                <c:pt idx="29">
                  <c:v>2.0300573373221802</c:v>
                </c:pt>
                <c:pt idx="30">
                  <c:v>1.5050081180175701</c:v>
                </c:pt>
                <c:pt idx="31">
                  <c:v>0.72962640611038099</c:v>
                </c:pt>
                <c:pt idx="32">
                  <c:v>2.2449628982065502</c:v>
                </c:pt>
                <c:pt idx="33">
                  <c:v>2.4372458712348402</c:v>
                </c:pt>
                <c:pt idx="34">
                  <c:v>1.3034139082065499</c:v>
                </c:pt>
                <c:pt idx="35">
                  <c:v>1.72937201462751</c:v>
                </c:pt>
                <c:pt idx="36">
                  <c:v>1.2252609189265999</c:v>
                </c:pt>
                <c:pt idx="37">
                  <c:v>2.18674426279116</c:v>
                </c:pt>
                <c:pt idx="38">
                  <c:v>0.82053106306725199</c:v>
                </c:pt>
                <c:pt idx="39">
                  <c:v>2.1041340886742601</c:v>
                </c:pt>
                <c:pt idx="40">
                  <c:v>1.1395080717283701</c:v>
                </c:pt>
              </c:numCache>
            </c:numRef>
          </c:yVal>
          <c:smooth val="1"/>
          <c:extLst>
            <c:ext xmlns:c16="http://schemas.microsoft.com/office/drawing/2014/chart" uri="{C3380CC4-5D6E-409C-BE32-E72D297353CC}">
              <c16:uniqueId val="{00000002-DBBA-C846-85D6-B198700B8C91}"/>
            </c:ext>
          </c:extLst>
        </c:ser>
        <c:dLbls>
          <c:showLegendKey val="0"/>
          <c:showVal val="0"/>
          <c:showCatName val="0"/>
          <c:showSerName val="0"/>
          <c:showPercent val="0"/>
          <c:showBubbleSize val="0"/>
        </c:dLbls>
        <c:axId val="860192847"/>
        <c:axId val="860187439"/>
      </c:scatterChart>
      <c:valAx>
        <c:axId val="86019284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87439"/>
        <c:crosses val="autoZero"/>
        <c:crossBetween val="midCat"/>
      </c:valAx>
      <c:valAx>
        <c:axId val="860187439"/>
        <c:scaling>
          <c:orientation val="minMax"/>
        </c:scaling>
        <c:delete val="0"/>
        <c:axPos val="l"/>
        <c:majorGridlines>
          <c:spPr>
            <a:ln w="9525" cap="flat" cmpd="sng" algn="ctr">
              <a:solidFill>
                <a:schemeClr val="tx1">
                  <a:lumMod val="15000"/>
                  <a:lumOff val="85000"/>
                </a:schemeClr>
              </a:solidFill>
              <a:round/>
            </a:ln>
            <a:effectLst/>
          </c:spPr>
        </c:majorGridlines>
        <c:numFmt formatCode="0.0000_ "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6019284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D2C0D-6019-46D4-B482-CA604EAE7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1</Pages>
  <Words>11247</Words>
  <Characters>64114</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Rancho Wang</dc:creator>
  <cp:keywords/>
  <dc:description/>
  <cp:lastModifiedBy>苏森</cp:lastModifiedBy>
  <cp:revision>10</cp:revision>
  <cp:lastPrinted>2019-03-17T08:06:00Z</cp:lastPrinted>
  <dcterms:created xsi:type="dcterms:W3CDTF">2019-03-19T09:36:00Z</dcterms:created>
  <dcterms:modified xsi:type="dcterms:W3CDTF">2019-03-20T14:06:00Z</dcterms:modified>
</cp:coreProperties>
</file>